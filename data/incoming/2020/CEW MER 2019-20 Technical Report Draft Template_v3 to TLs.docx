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EF74AE" w14:textId="2B5C6D06" w:rsidR="005B0AA3" w:rsidRDefault="005B0AA3" w:rsidP="005B0AA3">
      <w:pPr>
        <w:spacing w:before="0" w:after="200"/>
        <w:contextualSpacing/>
        <w:rPr>
          <w:rFonts w:eastAsiaTheme="majorEastAsia" w:cstheme="majorBidi"/>
          <w:noProof/>
          <w:color w:val="44546A" w:themeColor="text2"/>
          <w:spacing w:val="5"/>
          <w:sz w:val="48"/>
          <w:szCs w:val="52"/>
          <w:lang w:eastAsia="en-AU"/>
        </w:rPr>
      </w:pPr>
      <w:r>
        <w:rPr>
          <w:rFonts w:eastAsiaTheme="majorEastAsia" w:cstheme="majorBidi"/>
          <w:noProof/>
          <w:color w:val="44546A" w:themeColor="text2"/>
          <w:spacing w:val="5"/>
          <w:sz w:val="48"/>
          <w:szCs w:val="52"/>
          <w:lang w:eastAsia="en-AU"/>
        </w:rPr>
        <mc:AlternateContent>
          <mc:Choice Requires="wpg">
            <w:drawing>
              <wp:anchor distT="0" distB="0" distL="114300" distR="114300" simplePos="0" relativeHeight="251658241" behindDoc="1" locked="0" layoutInCell="1" allowOverlap="1" wp14:anchorId="53777515" wp14:editId="28D3778E">
                <wp:simplePos x="0" y="0"/>
                <wp:positionH relativeFrom="margin">
                  <wp:align>center</wp:align>
                </wp:positionH>
                <wp:positionV relativeFrom="paragraph">
                  <wp:posOffset>0</wp:posOffset>
                </wp:positionV>
                <wp:extent cx="5579817" cy="993775"/>
                <wp:effectExtent l="0" t="0" r="1905" b="0"/>
                <wp:wrapTight wrapText="bothSides">
                  <wp:wrapPolygon edited="0">
                    <wp:start x="0" y="0"/>
                    <wp:lineTo x="0" y="17804"/>
                    <wp:lineTo x="10841" y="19875"/>
                    <wp:lineTo x="10841" y="21117"/>
                    <wp:lineTo x="21534" y="21117"/>
                    <wp:lineTo x="21534" y="828"/>
                    <wp:lineTo x="11062" y="0"/>
                    <wp:lineTo x="0" y="0"/>
                  </wp:wrapPolygon>
                </wp:wrapTight>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9817" cy="993775"/>
                          <a:chOff x="339649" y="-22882"/>
                          <a:chExt cx="5579745" cy="994752"/>
                        </a:xfrm>
                      </wpg:grpSpPr>
                      <pic:pic xmlns:pic="http://schemas.openxmlformats.org/drawingml/2006/picture">
                        <pic:nvPicPr>
                          <pic:cNvPr id="73" name="Picture 12" descr="CEWO_logo_inline_LowRes.jpg"/>
                          <pic:cNvPicPr>
                            <a:picLocks noChangeAspect="1"/>
                          </pic:cNvPicPr>
                        </pic:nvPicPr>
                        <pic:blipFill>
                          <a:blip r:embed="rId12" cstate="email"/>
                          <a:stretch>
                            <a:fillRect/>
                          </a:stretch>
                        </pic:blipFill>
                        <pic:spPr>
                          <a:xfrm>
                            <a:off x="339649" y="-22882"/>
                            <a:ext cx="2847340" cy="606425"/>
                          </a:xfrm>
                          <a:prstGeom prst="rect">
                            <a:avLst/>
                          </a:prstGeom>
                        </pic:spPr>
                      </pic:pic>
                      <pic:pic xmlns:pic="http://schemas.openxmlformats.org/drawingml/2006/picture">
                        <pic:nvPicPr>
                          <pic:cNvPr id="77" name="Picture 77" descr="G:\Environment\Environmental Water\CEWH\SER Section\Stakeholder Engagement\Publications\Color Palette\ColorPalette_symbolsOnly.jpg"/>
                          <pic:cNvPicPr>
                            <a:picLocks noChangeAspect="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339649" y="618563"/>
                            <a:ext cx="2639695" cy="187960"/>
                          </a:xfrm>
                          <a:prstGeom prst="rect">
                            <a:avLst/>
                          </a:prstGeom>
                          <a:noFill/>
                        </pic:spPr>
                      </pic:pic>
                      <pic:pic xmlns:pic="http://schemas.openxmlformats.org/drawingml/2006/picture">
                        <pic:nvPicPr>
                          <pic:cNvPr id="80" name="Picture 68" descr="ppt_bg_footer_SARDI.png"/>
                          <pic:cNvPicPr>
                            <a:picLocks noChangeAspect="1"/>
                          </pic:cNvPicPr>
                        </pic:nvPicPr>
                        <pic:blipFill>
                          <a:blip r:embed="rId14" cstate="print">
                            <a:extLst>
                              <a:ext uri="{28A0092B-C50C-407E-A947-70E740481C1C}">
                                <a14:useLocalDpi xmlns:a14="http://schemas.microsoft.com/office/drawing/2010/main" val="0"/>
                              </a:ext>
                            </a:extLst>
                          </a:blip>
                          <a:srcRect l="48071" t="37517" r="3859" b="8647"/>
                          <a:stretch>
                            <a:fillRect/>
                          </a:stretch>
                        </pic:blipFill>
                        <pic:spPr bwMode="auto">
                          <a:xfrm>
                            <a:off x="3186989" y="36515"/>
                            <a:ext cx="2732405" cy="935355"/>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A7482C5" id="Group 81" o:spid="_x0000_s1026" style="position:absolute;margin-left:0;margin-top:0;width:439.35pt;height:78.25pt;z-index:-251658239;mso-position-horizontal:center;mso-position-horizontal-relative:margin" coordorigin="3396,-228" coordsize="55797,99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CEWO_logo_inline_LowRes.jpg" style="position:absolute;left:3396;top:-228;width:28473;height:6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eFwPDAAAA2wAAAA8AAABkcnMvZG93bnJldi54bWxEj0+LwjAUxO8LfofwhL1p6n+tRpGK4mUP&#10;qyIeH82zLTYvpclq/fZGEPY4zMxvmMWqMaW4U+0Kywp63QgEcWp1wZmC03HbmYJwHlljaZkUPMnB&#10;atn6WmCs7YN/6X7wmQgQdjEqyL2vYildmpNB17UVcfCutjbog6wzqWt8BLgpZT+KxtJgwWEhx4qS&#10;nNLb4c8ouCTX88yPNj+38b7p40Duhptkp9R3u1nPQXhq/H/4095rBZMBvL+EHyC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B4XA8MAAADbAAAADwAAAAAAAAAAAAAAAACf&#10;AgAAZHJzL2Rvd25yZXYueG1sUEsFBgAAAAAEAAQA9wAAAI8DAAAAAA==&#10;">
                  <v:imagedata r:id="rId17" o:title="CEWO_logo_inline_LowRes"/>
                  <v:path arrowok="t"/>
                </v:shape>
                <v:shape id="Picture 77" o:spid="_x0000_s1028" type="#_x0000_t75" style="position:absolute;left:3396;top:6185;width:26397;height:1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mSvGAAAA2wAAAA8AAABkcnMvZG93bnJldi54bWxEj09rwkAUxO+C32F5Qi+im1aoEl0lSFuk&#10;0EP9Ax6f2WcSzb5Nd7cx/fbdQsHjMDO/YRarztSiJecrywoexwkI4tzqigsF+93raAbCB2SNtWVS&#10;8EMeVst+b4Gptjf+pHYbChEh7FNUUIbQpFL6vCSDfmwb4uidrTMYonSF1A5vEW5q+ZQkz9JgxXGh&#10;xIbWJeXX7bdRkIWXwxmHX2+nSVufPtz6/XLMUKmHQZfNQQTqwj38395oBdMp/H2JP0A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6ZK8YAAADbAAAADwAAAAAAAAAAAAAA&#10;AACfAgAAZHJzL2Rvd25yZXYueG1sUEsFBgAAAAAEAAQA9wAAAJIDAAAAAA==&#10;">
                  <v:imagedata r:id="rId18" o:title="ColorPalette_symbolsOnly"/>
                  <v:path arrowok="t"/>
                </v:shape>
                <v:shape id="Picture 68" o:spid="_x0000_s1029" type="#_x0000_t75" alt="ppt_bg_footer_SARDI.png" style="position:absolute;left:31869;top:365;width:27324;height:9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K75/BAAAA2wAAAA8AAABkcnMvZG93bnJldi54bWxET8uKwjAU3Qv+Q7iCm6LpCKPSMYooI+7G&#10;F4i7O82dtkxzU5JY699PFgMuD+e9WHWmFi05X1lW8DZOQRDnVldcKLicP0dzED4ga6wtk4IneVgt&#10;+70FZto++EjtKRQihrDPUEEZQpNJ6fOSDPqxbYgj92OdwRChK6R2+IjhppaTNJ1KgxXHhhIb2pSU&#10;/57uRsF+W8ikvW7Tr8Ple7ZzzyR5v5FSw0G3/gARqAsv8b97rxXM4/r4Jf4Auf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HK75/BAAAA2wAAAA8AAAAAAAAAAAAAAAAAnwIA&#10;AGRycy9kb3ducmV2LnhtbFBLBQYAAAAABAAEAPcAAACNAwAAAAA=&#10;">
                  <v:imagedata r:id="rId19" o:title="ppt_bg_footer_SARDI" croptop="24587f" cropbottom="5667f" cropleft="31504f" cropright="2529f"/>
                  <v:path arrowok="t"/>
                </v:shape>
                <w10:wrap type="tight" anchorx="margin"/>
              </v:group>
            </w:pict>
          </mc:Fallback>
        </mc:AlternateContent>
      </w:r>
    </w:p>
    <w:p w14:paraId="585C00A4" w14:textId="37A29939" w:rsidR="005B0AA3" w:rsidRDefault="005B0AA3" w:rsidP="005B0AA3">
      <w:pPr>
        <w:numPr>
          <w:ilvl w:val="1"/>
          <w:numId w:val="0"/>
        </w:numPr>
        <w:contextualSpacing/>
        <w:jc w:val="center"/>
        <w:rPr>
          <w:rFonts w:eastAsiaTheme="majorEastAsia" w:cstheme="majorBidi"/>
          <w:b/>
          <w:iCs/>
          <w:color w:val="2E74B5" w:themeColor="accent1" w:themeShade="BF"/>
          <w:spacing w:val="15"/>
          <w:sz w:val="32"/>
          <w:szCs w:val="32"/>
        </w:rPr>
      </w:pPr>
      <w:r w:rsidRPr="00B55660">
        <w:rPr>
          <w:rFonts w:eastAsiaTheme="majorEastAsia" w:cstheme="majorBidi"/>
          <w:b/>
          <w:iCs/>
          <w:color w:val="2E74B5" w:themeColor="accent1" w:themeShade="BF"/>
          <w:spacing w:val="15"/>
          <w:sz w:val="32"/>
          <w:szCs w:val="32"/>
        </w:rPr>
        <w:t xml:space="preserve">Commonwealth Environmental </w:t>
      </w:r>
      <w:r w:rsidR="00EC4D89">
        <w:rPr>
          <w:rFonts w:eastAsiaTheme="majorEastAsia" w:cstheme="majorBidi"/>
          <w:b/>
          <w:iCs/>
          <w:color w:val="2E74B5" w:themeColor="accent1" w:themeShade="BF"/>
          <w:spacing w:val="15"/>
          <w:sz w:val="32"/>
          <w:szCs w:val="32"/>
        </w:rPr>
        <w:t>Water Office Monitoring, Evaluation and Research Project</w:t>
      </w:r>
      <w:r w:rsidR="00541E7C">
        <w:rPr>
          <w:rFonts w:eastAsiaTheme="majorEastAsia" w:cstheme="majorBidi"/>
          <w:b/>
          <w:iCs/>
          <w:color w:val="2E74B5" w:themeColor="accent1" w:themeShade="BF"/>
          <w:spacing w:val="15"/>
          <w:sz w:val="32"/>
          <w:szCs w:val="32"/>
        </w:rPr>
        <w:t>:</w:t>
      </w:r>
    </w:p>
    <w:p w14:paraId="5C916DB7" w14:textId="1DC833A7" w:rsidR="005B0AA3" w:rsidRPr="00B22680" w:rsidRDefault="00DE3CF4" w:rsidP="005B0AA3">
      <w:pPr>
        <w:numPr>
          <w:ilvl w:val="1"/>
          <w:numId w:val="0"/>
        </w:numPr>
        <w:contextualSpacing/>
        <w:jc w:val="center"/>
        <w:rPr>
          <w:rFonts w:eastAsiaTheme="majorEastAsia" w:cstheme="majorBidi"/>
          <w:iCs/>
          <w:color w:val="2E74B5" w:themeColor="accent1" w:themeShade="BF"/>
          <w:spacing w:val="15"/>
          <w:sz w:val="32"/>
          <w:szCs w:val="32"/>
        </w:rPr>
      </w:pPr>
      <w:r>
        <w:rPr>
          <w:rFonts w:eastAsiaTheme="majorEastAsia" w:cstheme="majorBidi"/>
          <w:iCs/>
          <w:color w:val="2E74B5" w:themeColor="accent1" w:themeShade="BF"/>
          <w:spacing w:val="15"/>
          <w:sz w:val="32"/>
          <w:szCs w:val="32"/>
        </w:rPr>
        <w:t>Lower Murray</w:t>
      </w:r>
    </w:p>
    <w:p w14:paraId="522AF306" w14:textId="14C02494" w:rsidR="005B0AA3" w:rsidRDefault="00541E7C" w:rsidP="005B0AA3">
      <w:pPr>
        <w:numPr>
          <w:ilvl w:val="1"/>
          <w:numId w:val="0"/>
        </w:numPr>
        <w:contextualSpacing/>
        <w:jc w:val="center"/>
        <w:rPr>
          <w:rFonts w:eastAsiaTheme="majorEastAsia" w:cstheme="majorBidi"/>
          <w:iCs/>
          <w:color w:val="2E74B5" w:themeColor="accent1" w:themeShade="BF"/>
          <w:spacing w:val="15"/>
          <w:sz w:val="32"/>
          <w:szCs w:val="32"/>
        </w:rPr>
      </w:pPr>
      <w:r>
        <w:rPr>
          <w:rFonts w:eastAsiaTheme="majorEastAsia" w:cstheme="majorBidi"/>
          <w:iCs/>
          <w:color w:val="2E74B5" w:themeColor="accent1" w:themeShade="BF"/>
          <w:spacing w:val="15"/>
          <w:sz w:val="32"/>
          <w:szCs w:val="32"/>
        </w:rPr>
        <w:t xml:space="preserve">2019-20 </w:t>
      </w:r>
      <w:r w:rsidR="005B0AA3">
        <w:rPr>
          <w:rFonts w:eastAsiaTheme="majorEastAsia" w:cstheme="majorBidi"/>
          <w:iCs/>
          <w:color w:val="2E74B5" w:themeColor="accent1" w:themeShade="BF"/>
          <w:spacing w:val="15"/>
          <w:sz w:val="32"/>
          <w:szCs w:val="32"/>
        </w:rPr>
        <w:t>Technical</w:t>
      </w:r>
      <w:r w:rsidR="005B0AA3" w:rsidRPr="00B22680">
        <w:rPr>
          <w:rFonts w:eastAsiaTheme="majorEastAsia" w:cstheme="majorBidi"/>
          <w:iCs/>
          <w:color w:val="2E74B5" w:themeColor="accent1" w:themeShade="BF"/>
          <w:spacing w:val="15"/>
          <w:sz w:val="32"/>
          <w:szCs w:val="32"/>
        </w:rPr>
        <w:t xml:space="preserve"> Report</w:t>
      </w:r>
      <w:r w:rsidR="00EC4D89">
        <w:rPr>
          <w:rFonts w:eastAsiaTheme="majorEastAsia" w:cstheme="majorBidi"/>
          <w:iCs/>
          <w:color w:val="2E74B5" w:themeColor="accent1" w:themeShade="BF"/>
          <w:spacing w:val="15"/>
          <w:sz w:val="32"/>
          <w:szCs w:val="32"/>
        </w:rPr>
        <w:t xml:space="preserve"> </w:t>
      </w:r>
    </w:p>
    <w:p w14:paraId="085A49B5" w14:textId="77777777" w:rsidR="00540D55" w:rsidRPr="00A67C76" w:rsidRDefault="00540D55" w:rsidP="005B0AA3">
      <w:pPr>
        <w:contextualSpacing/>
        <w:jc w:val="center"/>
        <w:rPr>
          <w:rFonts w:cs="Arial"/>
          <w:color w:val="44546A" w:themeColor="text2"/>
          <w:sz w:val="24"/>
        </w:rPr>
      </w:pPr>
    </w:p>
    <w:p w14:paraId="02E23781" w14:textId="12C6B8F5" w:rsidR="005B0AA3" w:rsidRPr="002A3CE7" w:rsidRDefault="005B0AA3" w:rsidP="005B0AA3">
      <w:pPr>
        <w:contextualSpacing/>
        <w:jc w:val="center"/>
        <w:rPr>
          <w:rFonts w:cs="Arial"/>
          <w:color w:val="000000" w:themeColor="text1"/>
          <w:sz w:val="22"/>
          <w:szCs w:val="22"/>
        </w:rPr>
      </w:pPr>
      <w:r w:rsidRPr="002A3CE7">
        <w:rPr>
          <w:rFonts w:cs="Arial"/>
          <w:color w:val="000000" w:themeColor="text1"/>
          <w:sz w:val="22"/>
          <w:szCs w:val="22"/>
        </w:rPr>
        <w:t xml:space="preserve">A </w:t>
      </w:r>
      <w:r w:rsidR="00541E7C">
        <w:rPr>
          <w:rFonts w:cs="Arial"/>
          <w:color w:val="000000" w:themeColor="text1"/>
          <w:sz w:val="22"/>
          <w:szCs w:val="22"/>
        </w:rPr>
        <w:t xml:space="preserve">draft </w:t>
      </w:r>
      <w:r w:rsidRPr="002A3CE7">
        <w:rPr>
          <w:rFonts w:cs="Arial"/>
          <w:color w:val="000000" w:themeColor="text1"/>
          <w:sz w:val="22"/>
          <w:szCs w:val="22"/>
        </w:rPr>
        <w:t>report prepared for the Commonwealth Environmental Water Office by the South Australian Research and Development Institute, Aquatic Sciences</w:t>
      </w:r>
    </w:p>
    <w:p w14:paraId="2BD95E23" w14:textId="77777777" w:rsidR="0007370B" w:rsidRDefault="0007370B" w:rsidP="005B0AA3">
      <w:pPr>
        <w:contextualSpacing/>
        <w:jc w:val="center"/>
        <w:rPr>
          <w:rFonts w:cs="Arial"/>
          <w:color w:val="000000" w:themeColor="text1"/>
          <w:szCs w:val="22"/>
        </w:rPr>
      </w:pPr>
    </w:p>
    <w:p w14:paraId="5998EEF2" w14:textId="77777777" w:rsidR="00541E7C" w:rsidRDefault="00541E7C" w:rsidP="005B0AA3">
      <w:pPr>
        <w:contextualSpacing/>
        <w:jc w:val="center"/>
        <w:rPr>
          <w:i/>
          <w:noProof/>
          <w:highlight w:val="yellow"/>
          <w:lang w:eastAsia="en-AU"/>
        </w:rPr>
      </w:pPr>
    </w:p>
    <w:p w14:paraId="1D5993C6" w14:textId="77777777" w:rsidR="00541E7C" w:rsidRDefault="00541E7C" w:rsidP="005B0AA3">
      <w:pPr>
        <w:contextualSpacing/>
        <w:jc w:val="center"/>
        <w:rPr>
          <w:i/>
          <w:noProof/>
          <w:highlight w:val="yellow"/>
          <w:lang w:eastAsia="en-AU"/>
        </w:rPr>
      </w:pPr>
    </w:p>
    <w:p w14:paraId="1F0BA338" w14:textId="77777777" w:rsidR="00541E7C" w:rsidRDefault="00541E7C" w:rsidP="005B0AA3">
      <w:pPr>
        <w:contextualSpacing/>
        <w:jc w:val="center"/>
        <w:rPr>
          <w:i/>
          <w:noProof/>
          <w:highlight w:val="yellow"/>
          <w:lang w:eastAsia="en-AU"/>
        </w:rPr>
      </w:pPr>
    </w:p>
    <w:p w14:paraId="2C908839" w14:textId="77777777" w:rsidR="00541E7C" w:rsidRDefault="00541E7C" w:rsidP="005B0AA3">
      <w:pPr>
        <w:contextualSpacing/>
        <w:jc w:val="center"/>
        <w:rPr>
          <w:i/>
          <w:noProof/>
          <w:highlight w:val="yellow"/>
          <w:lang w:eastAsia="en-AU"/>
        </w:rPr>
      </w:pPr>
    </w:p>
    <w:p w14:paraId="46D8DD18" w14:textId="75138A93" w:rsidR="00541E7C" w:rsidRDefault="00541E7C" w:rsidP="005B0AA3">
      <w:pPr>
        <w:contextualSpacing/>
        <w:jc w:val="center"/>
        <w:rPr>
          <w:i/>
          <w:noProof/>
          <w:highlight w:val="yellow"/>
          <w:lang w:eastAsia="en-AU"/>
        </w:rPr>
      </w:pPr>
    </w:p>
    <w:p w14:paraId="09B82BC8" w14:textId="77777777" w:rsidR="00541E7C" w:rsidRDefault="00541E7C" w:rsidP="005B0AA3">
      <w:pPr>
        <w:contextualSpacing/>
        <w:jc w:val="center"/>
        <w:rPr>
          <w:i/>
          <w:noProof/>
          <w:highlight w:val="yellow"/>
          <w:lang w:eastAsia="en-AU"/>
        </w:rPr>
      </w:pPr>
    </w:p>
    <w:p w14:paraId="07A7A336" w14:textId="3FC6C0A2" w:rsidR="004129E5" w:rsidRPr="00541E7C" w:rsidRDefault="00541E7C" w:rsidP="005B0AA3">
      <w:pPr>
        <w:contextualSpacing/>
        <w:jc w:val="center"/>
        <w:rPr>
          <w:rFonts w:cs="Arial"/>
          <w:i/>
          <w:color w:val="000000" w:themeColor="text1"/>
          <w:szCs w:val="22"/>
        </w:rPr>
      </w:pPr>
      <w:r w:rsidRPr="00541E7C">
        <w:rPr>
          <w:i/>
          <w:noProof/>
          <w:highlight w:val="yellow"/>
          <w:lang w:eastAsia="en-AU"/>
        </w:rPr>
        <w:t>Insert photo</w:t>
      </w:r>
    </w:p>
    <w:p w14:paraId="67D7BF50" w14:textId="3498B54D" w:rsidR="00CC1E80" w:rsidRDefault="00CC1E80" w:rsidP="005B0AA3">
      <w:pPr>
        <w:tabs>
          <w:tab w:val="center" w:pos="4510"/>
          <w:tab w:val="left" w:pos="6205"/>
        </w:tabs>
        <w:contextualSpacing/>
        <w:jc w:val="center"/>
        <w:rPr>
          <w:noProof/>
          <w:lang w:eastAsia="en-AU"/>
        </w:rPr>
      </w:pPr>
    </w:p>
    <w:p w14:paraId="61701E84" w14:textId="254F9C1A" w:rsidR="00541E7C" w:rsidRDefault="00541E7C" w:rsidP="005B0AA3">
      <w:pPr>
        <w:tabs>
          <w:tab w:val="center" w:pos="4510"/>
          <w:tab w:val="left" w:pos="6205"/>
        </w:tabs>
        <w:contextualSpacing/>
        <w:jc w:val="center"/>
        <w:rPr>
          <w:noProof/>
          <w:lang w:eastAsia="en-AU"/>
        </w:rPr>
      </w:pPr>
    </w:p>
    <w:p w14:paraId="7A24455E" w14:textId="5C8622A1" w:rsidR="00541E7C" w:rsidRDefault="00541E7C" w:rsidP="005B0AA3">
      <w:pPr>
        <w:tabs>
          <w:tab w:val="center" w:pos="4510"/>
          <w:tab w:val="left" w:pos="6205"/>
        </w:tabs>
        <w:contextualSpacing/>
        <w:jc w:val="center"/>
        <w:rPr>
          <w:noProof/>
          <w:lang w:eastAsia="en-AU"/>
        </w:rPr>
      </w:pPr>
    </w:p>
    <w:p w14:paraId="20EB6184" w14:textId="0108D56E" w:rsidR="00541E7C" w:rsidRDefault="00541E7C" w:rsidP="005B0AA3">
      <w:pPr>
        <w:tabs>
          <w:tab w:val="center" w:pos="4510"/>
          <w:tab w:val="left" w:pos="6205"/>
        </w:tabs>
        <w:contextualSpacing/>
        <w:jc w:val="center"/>
        <w:rPr>
          <w:noProof/>
          <w:lang w:eastAsia="en-AU"/>
        </w:rPr>
      </w:pPr>
    </w:p>
    <w:p w14:paraId="4AF09395" w14:textId="565B24C3" w:rsidR="00541E7C" w:rsidRDefault="00541E7C" w:rsidP="005B0AA3">
      <w:pPr>
        <w:tabs>
          <w:tab w:val="center" w:pos="4510"/>
          <w:tab w:val="left" w:pos="6205"/>
        </w:tabs>
        <w:contextualSpacing/>
        <w:jc w:val="center"/>
        <w:rPr>
          <w:noProof/>
          <w:lang w:eastAsia="en-AU"/>
        </w:rPr>
      </w:pPr>
    </w:p>
    <w:p w14:paraId="019E2363" w14:textId="77777777" w:rsidR="00541E7C" w:rsidRDefault="00541E7C" w:rsidP="005B0AA3">
      <w:pPr>
        <w:tabs>
          <w:tab w:val="center" w:pos="4510"/>
          <w:tab w:val="left" w:pos="6205"/>
        </w:tabs>
        <w:contextualSpacing/>
        <w:jc w:val="center"/>
        <w:rPr>
          <w:noProof/>
          <w:lang w:eastAsia="en-AU"/>
        </w:rPr>
      </w:pPr>
    </w:p>
    <w:p w14:paraId="52760FAF" w14:textId="77777777" w:rsidR="00541E7C" w:rsidRDefault="00541E7C" w:rsidP="005B0AA3">
      <w:pPr>
        <w:tabs>
          <w:tab w:val="center" w:pos="4510"/>
          <w:tab w:val="left" w:pos="6205"/>
        </w:tabs>
        <w:contextualSpacing/>
        <w:jc w:val="center"/>
        <w:rPr>
          <w:noProof/>
          <w:lang w:eastAsia="en-AU"/>
        </w:rPr>
      </w:pPr>
    </w:p>
    <w:p w14:paraId="3BE1D609" w14:textId="211EDD34" w:rsidR="005B0AA3" w:rsidRPr="00630FB0" w:rsidRDefault="00541E7C" w:rsidP="005B0AA3">
      <w:pPr>
        <w:tabs>
          <w:tab w:val="center" w:pos="4510"/>
          <w:tab w:val="left" w:pos="6205"/>
        </w:tabs>
        <w:contextualSpacing/>
        <w:jc w:val="center"/>
        <w:rPr>
          <w:rFonts w:cs="Arial"/>
          <w:bCs/>
          <w:i/>
          <w:color w:val="002060"/>
          <w:spacing w:val="40"/>
          <w:sz w:val="24"/>
          <w:szCs w:val="24"/>
          <w:lang w:eastAsia="en-AU"/>
        </w:rPr>
      </w:pPr>
      <w:r w:rsidRPr="00541E7C">
        <w:rPr>
          <w:color w:val="000000" w:themeColor="text1"/>
          <w:sz w:val="24"/>
          <w:szCs w:val="24"/>
          <w:highlight w:val="yellow"/>
        </w:rPr>
        <w:t>December</w:t>
      </w:r>
      <w:r w:rsidR="005B0AA3" w:rsidRPr="00541E7C">
        <w:rPr>
          <w:color w:val="000000" w:themeColor="text1"/>
          <w:sz w:val="24"/>
          <w:szCs w:val="24"/>
          <w:highlight w:val="yellow"/>
        </w:rPr>
        <w:t xml:space="preserve"> 20</w:t>
      </w:r>
      <w:r w:rsidRPr="00541E7C">
        <w:rPr>
          <w:color w:val="000000" w:themeColor="text1"/>
          <w:sz w:val="24"/>
          <w:szCs w:val="24"/>
          <w:highlight w:val="yellow"/>
        </w:rPr>
        <w:t>20</w:t>
      </w:r>
      <w:r w:rsidR="005B0AA3" w:rsidRPr="00630FB0">
        <w:rPr>
          <w:i/>
          <w:color w:val="002060"/>
          <w:sz w:val="24"/>
          <w:szCs w:val="24"/>
        </w:rPr>
        <w:br w:type="page"/>
      </w:r>
    </w:p>
    <w:p w14:paraId="61DCE51E" w14:textId="615A11A3" w:rsidR="005B0AA3" w:rsidRPr="001F65AB" w:rsidRDefault="005B0AA3" w:rsidP="005B0AA3">
      <w:pPr>
        <w:spacing w:line="240" w:lineRule="auto"/>
        <w:rPr>
          <w:rFonts w:cs="Arial"/>
          <w:b/>
          <w:bCs/>
          <w:color w:val="355F91"/>
          <w:szCs w:val="22"/>
        </w:rPr>
      </w:pPr>
      <w:bookmarkStart w:id="0" w:name="_____replySeparator"/>
      <w:bookmarkEnd w:id="0"/>
      <w:r w:rsidRPr="00541E7C">
        <w:rPr>
          <w:rFonts w:cs="Arial"/>
          <w:b/>
          <w:bCs/>
          <w:color w:val="355F91"/>
          <w:szCs w:val="22"/>
          <w:highlight w:val="yellow"/>
        </w:rPr>
        <w:lastRenderedPageBreak/>
        <w:t>Ye, Q.</w:t>
      </w:r>
      <w:r w:rsidRPr="00541E7C">
        <w:rPr>
          <w:rFonts w:cs="Arial"/>
          <w:b/>
          <w:bCs/>
          <w:color w:val="355F91"/>
          <w:szCs w:val="22"/>
          <w:highlight w:val="yellow"/>
          <w:vertAlign w:val="superscript"/>
        </w:rPr>
        <w:t>1</w:t>
      </w:r>
      <w:r w:rsidRPr="00541E7C">
        <w:rPr>
          <w:rFonts w:cs="Arial"/>
          <w:b/>
          <w:bCs/>
          <w:color w:val="355F91"/>
          <w:szCs w:val="22"/>
          <w:highlight w:val="yellow"/>
        </w:rPr>
        <w:t>, Giatas, G.</w:t>
      </w:r>
      <w:r w:rsidRPr="00541E7C">
        <w:rPr>
          <w:rFonts w:cs="Arial"/>
          <w:b/>
          <w:bCs/>
          <w:color w:val="355F91"/>
          <w:szCs w:val="22"/>
          <w:highlight w:val="yellow"/>
          <w:vertAlign w:val="superscript"/>
        </w:rPr>
        <w:t>1</w:t>
      </w:r>
      <w:r w:rsidRPr="00541E7C">
        <w:rPr>
          <w:rFonts w:cs="Arial"/>
          <w:b/>
          <w:bCs/>
          <w:color w:val="355F91"/>
          <w:szCs w:val="22"/>
          <w:highlight w:val="yellow"/>
        </w:rPr>
        <w:t xml:space="preserve">, </w:t>
      </w:r>
      <w:r w:rsidR="00906BCD">
        <w:rPr>
          <w:rFonts w:cs="Arial"/>
          <w:b/>
          <w:bCs/>
          <w:color w:val="355F91"/>
          <w:szCs w:val="22"/>
          <w:highlight w:val="yellow"/>
        </w:rPr>
        <w:t>Bice, C.</w:t>
      </w:r>
      <w:r w:rsidR="00906BCD" w:rsidRPr="00906BCD">
        <w:rPr>
          <w:rFonts w:cs="Arial"/>
          <w:b/>
          <w:bCs/>
          <w:color w:val="355F91"/>
          <w:szCs w:val="22"/>
          <w:highlight w:val="yellow"/>
          <w:vertAlign w:val="superscript"/>
        </w:rPr>
        <w:t>1</w:t>
      </w:r>
      <w:r w:rsidR="00906BCD">
        <w:rPr>
          <w:rFonts w:cs="Arial"/>
          <w:b/>
          <w:bCs/>
          <w:color w:val="355F91"/>
          <w:szCs w:val="22"/>
          <w:highlight w:val="yellow"/>
        </w:rPr>
        <w:t xml:space="preserve">, </w:t>
      </w:r>
      <w:r w:rsidR="002B4901" w:rsidRPr="00541E7C">
        <w:rPr>
          <w:rFonts w:cs="Arial"/>
          <w:b/>
          <w:bCs/>
          <w:color w:val="355F91"/>
          <w:szCs w:val="22"/>
          <w:highlight w:val="yellow"/>
        </w:rPr>
        <w:t>Brookes, J.</w:t>
      </w:r>
      <w:r w:rsidR="002B4901" w:rsidRPr="00541E7C">
        <w:rPr>
          <w:rFonts w:cs="Arial"/>
          <w:b/>
          <w:bCs/>
          <w:color w:val="355F91"/>
          <w:szCs w:val="22"/>
          <w:highlight w:val="yellow"/>
          <w:vertAlign w:val="superscript"/>
        </w:rPr>
        <w:t>2</w:t>
      </w:r>
      <w:r w:rsidRPr="00541E7C">
        <w:rPr>
          <w:rFonts w:cs="Arial"/>
          <w:b/>
          <w:bCs/>
          <w:color w:val="355F91"/>
          <w:szCs w:val="22"/>
          <w:highlight w:val="yellow"/>
        </w:rPr>
        <w:t xml:space="preserve">, </w:t>
      </w:r>
      <w:r w:rsidR="00CC1E80" w:rsidRPr="00541E7C">
        <w:rPr>
          <w:rFonts w:cs="Arial"/>
          <w:b/>
          <w:bCs/>
          <w:color w:val="355F91"/>
          <w:szCs w:val="22"/>
          <w:highlight w:val="yellow"/>
        </w:rPr>
        <w:t>Furst, D.</w:t>
      </w:r>
      <w:r w:rsidR="00CC1E80" w:rsidRPr="00541E7C">
        <w:rPr>
          <w:rFonts w:cs="Arial"/>
          <w:b/>
          <w:bCs/>
          <w:color w:val="355F91"/>
          <w:szCs w:val="22"/>
          <w:highlight w:val="yellow"/>
          <w:vertAlign w:val="superscript"/>
        </w:rPr>
        <w:t xml:space="preserve"> 2</w:t>
      </w:r>
      <w:r w:rsidR="00CC1E80" w:rsidRPr="00541E7C">
        <w:rPr>
          <w:rFonts w:cs="Arial"/>
          <w:b/>
          <w:bCs/>
          <w:color w:val="355F91"/>
          <w:szCs w:val="22"/>
          <w:highlight w:val="yellow"/>
        </w:rPr>
        <w:t xml:space="preserve">, </w:t>
      </w:r>
      <w:r w:rsidRPr="00541E7C">
        <w:rPr>
          <w:rFonts w:cs="Arial"/>
          <w:b/>
          <w:bCs/>
          <w:color w:val="355F91"/>
          <w:szCs w:val="22"/>
          <w:highlight w:val="yellow"/>
        </w:rPr>
        <w:t>Gibbs, M.</w:t>
      </w:r>
      <w:r w:rsidRPr="00541E7C">
        <w:rPr>
          <w:rFonts w:cs="Arial"/>
          <w:b/>
          <w:bCs/>
          <w:color w:val="355F91"/>
          <w:szCs w:val="22"/>
          <w:highlight w:val="yellow"/>
          <w:vertAlign w:val="superscript"/>
        </w:rPr>
        <w:t>2,</w:t>
      </w:r>
      <w:r w:rsidR="00A47EFB" w:rsidRPr="00541E7C">
        <w:rPr>
          <w:rFonts w:cs="Arial"/>
          <w:b/>
          <w:bCs/>
          <w:color w:val="355F91"/>
          <w:szCs w:val="22"/>
          <w:highlight w:val="yellow"/>
          <w:vertAlign w:val="superscript"/>
        </w:rPr>
        <w:t>3</w:t>
      </w:r>
      <w:r w:rsidRPr="00541E7C">
        <w:rPr>
          <w:rFonts w:cs="Arial"/>
          <w:b/>
          <w:bCs/>
          <w:color w:val="355F91"/>
          <w:szCs w:val="22"/>
          <w:highlight w:val="yellow"/>
        </w:rPr>
        <w:t xml:space="preserve">, </w:t>
      </w:r>
      <w:r w:rsidR="00906BCD">
        <w:rPr>
          <w:rFonts w:cs="Arial"/>
          <w:b/>
          <w:bCs/>
          <w:color w:val="355F91"/>
          <w:szCs w:val="22"/>
          <w:highlight w:val="yellow"/>
        </w:rPr>
        <w:t>Nicol, J.</w:t>
      </w:r>
      <w:r w:rsidR="00906BCD" w:rsidRPr="00906BCD">
        <w:rPr>
          <w:rFonts w:cs="Arial"/>
          <w:b/>
          <w:bCs/>
          <w:color w:val="355F91"/>
          <w:szCs w:val="22"/>
          <w:highlight w:val="yellow"/>
          <w:vertAlign w:val="superscript"/>
        </w:rPr>
        <w:t>1</w:t>
      </w:r>
      <w:r w:rsidR="00906BCD">
        <w:rPr>
          <w:rFonts w:cs="Arial"/>
          <w:b/>
          <w:bCs/>
          <w:color w:val="355F91"/>
          <w:szCs w:val="22"/>
          <w:highlight w:val="yellow"/>
        </w:rPr>
        <w:t>,</w:t>
      </w:r>
      <w:r w:rsidR="002B4901" w:rsidRPr="00541E7C">
        <w:rPr>
          <w:rFonts w:cs="Arial"/>
          <w:b/>
          <w:bCs/>
          <w:color w:val="355F91"/>
          <w:szCs w:val="22"/>
          <w:highlight w:val="yellow"/>
        </w:rPr>
        <w:t>Oliver, R.</w:t>
      </w:r>
      <w:r w:rsidR="002B4901" w:rsidRPr="00541E7C">
        <w:rPr>
          <w:rFonts w:cs="Arial"/>
          <w:b/>
          <w:bCs/>
          <w:color w:val="355F91"/>
          <w:szCs w:val="22"/>
          <w:highlight w:val="yellow"/>
          <w:vertAlign w:val="superscript"/>
        </w:rPr>
        <w:t>2</w:t>
      </w:r>
      <w:r w:rsidR="002B4901" w:rsidRPr="00541E7C">
        <w:rPr>
          <w:rFonts w:cs="Arial"/>
          <w:b/>
          <w:bCs/>
          <w:color w:val="355F91"/>
          <w:szCs w:val="22"/>
          <w:highlight w:val="yellow"/>
        </w:rPr>
        <w:t>, Shiel, R.</w:t>
      </w:r>
      <w:r w:rsidR="002B4901" w:rsidRPr="00541E7C">
        <w:rPr>
          <w:rFonts w:cs="Arial"/>
          <w:b/>
          <w:bCs/>
          <w:color w:val="355F91"/>
          <w:szCs w:val="22"/>
          <w:highlight w:val="yellow"/>
          <w:vertAlign w:val="superscript"/>
        </w:rPr>
        <w:t>2,</w:t>
      </w:r>
      <w:r w:rsidR="00A47EFB" w:rsidRPr="00541E7C">
        <w:rPr>
          <w:rFonts w:cs="Arial"/>
          <w:b/>
          <w:bCs/>
          <w:color w:val="355F91"/>
          <w:szCs w:val="22"/>
          <w:highlight w:val="yellow"/>
          <w:vertAlign w:val="superscript"/>
        </w:rPr>
        <w:t>4</w:t>
      </w:r>
      <w:r w:rsidR="002B4901" w:rsidRPr="00541E7C">
        <w:rPr>
          <w:rFonts w:cs="Arial"/>
          <w:b/>
          <w:bCs/>
          <w:color w:val="355F91"/>
          <w:szCs w:val="22"/>
          <w:highlight w:val="yellow"/>
        </w:rPr>
        <w:t>, Zampatti, B.</w:t>
      </w:r>
      <w:r w:rsidR="00A47EFB" w:rsidRPr="00541E7C">
        <w:rPr>
          <w:rFonts w:cs="Arial"/>
          <w:b/>
          <w:bCs/>
          <w:color w:val="355F91"/>
          <w:szCs w:val="22"/>
          <w:highlight w:val="yellow"/>
          <w:vertAlign w:val="superscript"/>
        </w:rPr>
        <w:t>5</w:t>
      </w:r>
      <w:r w:rsidR="002B4901" w:rsidRPr="00541E7C">
        <w:rPr>
          <w:rFonts w:cs="Arial"/>
          <w:b/>
          <w:bCs/>
          <w:color w:val="355F91"/>
          <w:szCs w:val="22"/>
          <w:highlight w:val="yellow"/>
        </w:rPr>
        <w:t>, Bucater, L.</w:t>
      </w:r>
      <w:r w:rsidR="002B4901" w:rsidRPr="00541E7C">
        <w:rPr>
          <w:rFonts w:cs="Arial"/>
          <w:b/>
          <w:bCs/>
          <w:color w:val="355F91"/>
          <w:szCs w:val="22"/>
          <w:highlight w:val="yellow"/>
          <w:vertAlign w:val="superscript"/>
        </w:rPr>
        <w:t>1</w:t>
      </w:r>
      <w:r w:rsidR="002B4901" w:rsidRPr="00541E7C">
        <w:rPr>
          <w:rFonts w:cs="Arial"/>
          <w:b/>
          <w:bCs/>
          <w:color w:val="355F91"/>
          <w:szCs w:val="22"/>
          <w:highlight w:val="yellow"/>
        </w:rPr>
        <w:t>, Busch, B.</w:t>
      </w:r>
      <w:r w:rsidR="001229D2" w:rsidRPr="00541E7C">
        <w:rPr>
          <w:rFonts w:cs="Arial"/>
          <w:b/>
          <w:bCs/>
          <w:color w:val="355F91"/>
          <w:szCs w:val="22"/>
          <w:highlight w:val="yellow"/>
          <w:vertAlign w:val="superscript"/>
        </w:rPr>
        <w:t>6</w:t>
      </w:r>
      <w:r w:rsidR="002B4901" w:rsidRPr="00541E7C">
        <w:rPr>
          <w:rFonts w:cs="Arial"/>
          <w:b/>
          <w:bCs/>
          <w:color w:val="355F91"/>
          <w:szCs w:val="22"/>
          <w:highlight w:val="yellow"/>
        </w:rPr>
        <w:t xml:space="preserve">, </w:t>
      </w:r>
      <w:r w:rsidRPr="00541E7C">
        <w:rPr>
          <w:rFonts w:cs="Arial"/>
          <w:b/>
          <w:bCs/>
          <w:color w:val="355F91"/>
          <w:szCs w:val="22"/>
          <w:highlight w:val="yellow"/>
        </w:rPr>
        <w:t>Hipsey, M.</w:t>
      </w:r>
      <w:r w:rsidR="001229D2" w:rsidRPr="00541E7C">
        <w:rPr>
          <w:rFonts w:cs="Arial"/>
          <w:b/>
          <w:bCs/>
          <w:color w:val="355F91"/>
          <w:szCs w:val="22"/>
          <w:highlight w:val="yellow"/>
          <w:vertAlign w:val="superscript"/>
        </w:rPr>
        <w:t>6</w:t>
      </w:r>
      <w:r w:rsidRPr="00541E7C">
        <w:rPr>
          <w:rFonts w:cs="Arial"/>
          <w:b/>
          <w:bCs/>
          <w:color w:val="355F91"/>
          <w:szCs w:val="22"/>
          <w:highlight w:val="yellow"/>
        </w:rPr>
        <w:t>, Lorenz, Z.</w:t>
      </w:r>
      <w:r w:rsidRPr="00541E7C">
        <w:rPr>
          <w:rFonts w:cs="Arial"/>
          <w:b/>
          <w:bCs/>
          <w:color w:val="355F91"/>
          <w:szCs w:val="22"/>
          <w:highlight w:val="yellow"/>
          <w:vertAlign w:val="superscript"/>
        </w:rPr>
        <w:t>2</w:t>
      </w:r>
      <w:r w:rsidRPr="00541E7C">
        <w:rPr>
          <w:rFonts w:cs="Arial"/>
          <w:b/>
          <w:bCs/>
          <w:color w:val="355F91"/>
          <w:szCs w:val="22"/>
          <w:highlight w:val="yellow"/>
        </w:rPr>
        <w:t>, Maas, R.</w:t>
      </w:r>
      <w:r w:rsidR="001229D2" w:rsidRPr="00541E7C">
        <w:rPr>
          <w:rFonts w:cs="Arial"/>
          <w:b/>
          <w:bCs/>
          <w:color w:val="355F91"/>
          <w:szCs w:val="22"/>
          <w:highlight w:val="yellow"/>
          <w:vertAlign w:val="superscript"/>
        </w:rPr>
        <w:t>7</w:t>
      </w:r>
      <w:r w:rsidRPr="00541E7C">
        <w:rPr>
          <w:rFonts w:cs="Arial"/>
          <w:b/>
          <w:bCs/>
          <w:color w:val="355F91"/>
          <w:szCs w:val="22"/>
          <w:highlight w:val="yellow"/>
        </w:rPr>
        <w:t xml:space="preserve">, </w:t>
      </w:r>
      <w:r w:rsidR="002B4901" w:rsidRPr="00541E7C">
        <w:rPr>
          <w:rFonts w:cs="Arial"/>
          <w:b/>
          <w:bCs/>
          <w:color w:val="355F91"/>
          <w:szCs w:val="22"/>
          <w:highlight w:val="yellow"/>
        </w:rPr>
        <w:t xml:space="preserve">and </w:t>
      </w:r>
      <w:r w:rsidRPr="00541E7C">
        <w:rPr>
          <w:rFonts w:cs="Arial"/>
          <w:b/>
          <w:bCs/>
          <w:color w:val="355F91"/>
          <w:szCs w:val="22"/>
          <w:highlight w:val="yellow"/>
        </w:rPr>
        <w:t>Woodhead, J.</w:t>
      </w:r>
      <w:r w:rsidR="001229D2" w:rsidRPr="00541E7C">
        <w:rPr>
          <w:rFonts w:cs="Arial"/>
          <w:b/>
          <w:bCs/>
          <w:color w:val="355F91"/>
          <w:szCs w:val="22"/>
          <w:highlight w:val="yellow"/>
          <w:vertAlign w:val="superscript"/>
        </w:rPr>
        <w:t>7</w:t>
      </w:r>
      <w:r w:rsidRPr="0037213F">
        <w:rPr>
          <w:rFonts w:cs="Arial"/>
          <w:b/>
          <w:bCs/>
          <w:color w:val="355F91"/>
          <w:szCs w:val="22"/>
        </w:rPr>
        <w:t xml:space="preserve"> </w:t>
      </w:r>
      <w:r w:rsidRPr="001F65AB">
        <w:rPr>
          <w:rFonts w:cs="Arial"/>
          <w:b/>
          <w:bCs/>
          <w:color w:val="355F91"/>
          <w:szCs w:val="22"/>
        </w:rPr>
        <w:t>(20</w:t>
      </w:r>
      <w:r w:rsidR="00AA0560">
        <w:rPr>
          <w:rFonts w:cs="Arial"/>
          <w:b/>
          <w:bCs/>
          <w:color w:val="355F91"/>
          <w:szCs w:val="22"/>
        </w:rPr>
        <w:t>20</w:t>
      </w:r>
      <w:r w:rsidRPr="001F65AB">
        <w:rPr>
          <w:rFonts w:cs="Arial"/>
          <w:b/>
          <w:bCs/>
          <w:color w:val="355F91"/>
          <w:szCs w:val="22"/>
        </w:rPr>
        <w:t xml:space="preserve">). </w:t>
      </w:r>
      <w:r w:rsidRPr="00DC734E">
        <w:rPr>
          <w:rFonts w:cs="Arial"/>
          <w:b/>
          <w:bCs/>
          <w:color w:val="355F91"/>
          <w:szCs w:val="22"/>
        </w:rPr>
        <w:t xml:space="preserve">Commonwealth Environmental Water Office </w:t>
      </w:r>
      <w:r w:rsidR="00541E7C">
        <w:rPr>
          <w:rFonts w:cs="Arial"/>
          <w:b/>
          <w:bCs/>
          <w:color w:val="355F91"/>
          <w:szCs w:val="22"/>
        </w:rPr>
        <w:t>Monitoring, Evaluation and Research</w:t>
      </w:r>
      <w:r w:rsidRPr="00DC734E">
        <w:rPr>
          <w:rFonts w:cs="Arial"/>
          <w:b/>
          <w:bCs/>
          <w:color w:val="355F91"/>
          <w:szCs w:val="22"/>
        </w:rPr>
        <w:t xml:space="preserve"> Project</w:t>
      </w:r>
      <w:r>
        <w:rPr>
          <w:rFonts w:cs="Arial"/>
          <w:b/>
          <w:bCs/>
          <w:color w:val="355F91"/>
          <w:szCs w:val="22"/>
        </w:rPr>
        <w:t>:</w:t>
      </w:r>
      <w:r w:rsidR="00DE3CF4">
        <w:rPr>
          <w:rFonts w:cs="Arial"/>
          <w:b/>
          <w:bCs/>
          <w:color w:val="355F91"/>
          <w:szCs w:val="22"/>
        </w:rPr>
        <w:t xml:space="preserve"> Lower Murray </w:t>
      </w:r>
      <w:r w:rsidR="00541E7C">
        <w:rPr>
          <w:rFonts w:cs="Arial"/>
          <w:b/>
          <w:bCs/>
          <w:color w:val="355F91"/>
          <w:szCs w:val="22"/>
        </w:rPr>
        <w:t xml:space="preserve">2019-20 </w:t>
      </w:r>
      <w:r w:rsidRPr="00DC734E">
        <w:rPr>
          <w:rFonts w:cs="Arial"/>
          <w:b/>
          <w:bCs/>
          <w:color w:val="355F91"/>
          <w:szCs w:val="22"/>
        </w:rPr>
        <w:t>Technical Report</w:t>
      </w:r>
      <w:r w:rsidRPr="001F65AB">
        <w:rPr>
          <w:rFonts w:cs="Arial"/>
          <w:b/>
          <w:bCs/>
          <w:color w:val="355F91"/>
          <w:szCs w:val="22"/>
        </w:rPr>
        <w:t xml:space="preserve">. A </w:t>
      </w:r>
      <w:r w:rsidR="00541E7C">
        <w:rPr>
          <w:rFonts w:cs="Arial"/>
          <w:b/>
          <w:bCs/>
          <w:color w:val="355F91"/>
          <w:szCs w:val="22"/>
        </w:rPr>
        <w:t xml:space="preserve">draft </w:t>
      </w:r>
      <w:r w:rsidRPr="001F65AB">
        <w:rPr>
          <w:rFonts w:cs="Arial"/>
          <w:b/>
          <w:bCs/>
          <w:color w:val="355F91"/>
          <w:szCs w:val="22"/>
        </w:rPr>
        <w:t xml:space="preserve">report prepared for </w:t>
      </w:r>
      <w:r>
        <w:rPr>
          <w:rFonts w:cs="Arial"/>
          <w:b/>
          <w:bCs/>
          <w:color w:val="355F91"/>
          <w:szCs w:val="22"/>
        </w:rPr>
        <w:t xml:space="preserve">the </w:t>
      </w:r>
      <w:r w:rsidRPr="001F65AB">
        <w:rPr>
          <w:rFonts w:cs="Arial"/>
          <w:b/>
          <w:bCs/>
          <w:color w:val="355F91"/>
          <w:szCs w:val="22"/>
        </w:rPr>
        <w:t>Commonwealth Environmental Water Office</w:t>
      </w:r>
      <w:r>
        <w:rPr>
          <w:rFonts w:cs="Arial"/>
          <w:b/>
          <w:bCs/>
          <w:color w:val="355F91"/>
          <w:szCs w:val="22"/>
        </w:rPr>
        <w:t xml:space="preserve"> by the</w:t>
      </w:r>
      <w:r w:rsidRPr="001F65AB">
        <w:rPr>
          <w:rFonts w:cs="Arial"/>
          <w:b/>
          <w:bCs/>
          <w:color w:val="355F91"/>
          <w:szCs w:val="22"/>
        </w:rPr>
        <w:t xml:space="preserve"> South Australian Research and Development Institute, Aquatic Sciences.</w:t>
      </w:r>
    </w:p>
    <w:p w14:paraId="724EA588" w14:textId="31D2BDA4" w:rsidR="005B0AA3" w:rsidRPr="00EC460F" w:rsidRDefault="005B0AA3" w:rsidP="005B0AA3">
      <w:pPr>
        <w:spacing w:after="0" w:line="240" w:lineRule="auto"/>
        <w:contextualSpacing/>
        <w:rPr>
          <w:rFonts w:cs="Arial"/>
          <w:bCs/>
          <w:sz w:val="18"/>
        </w:rPr>
      </w:pPr>
      <w:r w:rsidRPr="00EC460F">
        <w:rPr>
          <w:rFonts w:cs="Arial"/>
          <w:bCs/>
          <w:sz w:val="18"/>
          <w:vertAlign w:val="superscript"/>
        </w:rPr>
        <w:t>1</w:t>
      </w:r>
      <w:r w:rsidRPr="00EC460F">
        <w:rPr>
          <w:rFonts w:cs="Arial"/>
          <w:bCs/>
          <w:sz w:val="18"/>
        </w:rPr>
        <w:t xml:space="preserve"> South Australian Research and</w:t>
      </w:r>
      <w:r w:rsidR="00541E7C">
        <w:rPr>
          <w:rFonts w:cs="Arial"/>
          <w:bCs/>
          <w:sz w:val="18"/>
        </w:rPr>
        <w:t xml:space="preserve"> Development Institute (Aquatic</w:t>
      </w:r>
      <w:r w:rsidRPr="00EC460F">
        <w:rPr>
          <w:rFonts w:cs="Arial"/>
          <w:bCs/>
          <w:sz w:val="18"/>
        </w:rPr>
        <w:t xml:space="preserve"> Sciences)</w:t>
      </w:r>
    </w:p>
    <w:p w14:paraId="4E31595A" w14:textId="77777777" w:rsidR="005B0AA3" w:rsidRPr="00EC460F" w:rsidRDefault="005B0AA3" w:rsidP="005B0AA3">
      <w:pPr>
        <w:spacing w:after="0" w:line="240" w:lineRule="auto"/>
        <w:contextualSpacing/>
        <w:rPr>
          <w:rFonts w:cs="Arial"/>
          <w:bCs/>
          <w:sz w:val="18"/>
        </w:rPr>
      </w:pPr>
      <w:r w:rsidRPr="00EC460F">
        <w:rPr>
          <w:rFonts w:cs="Arial"/>
          <w:bCs/>
          <w:sz w:val="18"/>
          <w:vertAlign w:val="superscript"/>
        </w:rPr>
        <w:t>2</w:t>
      </w:r>
      <w:r w:rsidRPr="00EC460F">
        <w:rPr>
          <w:rFonts w:cs="Arial"/>
          <w:bCs/>
          <w:sz w:val="18"/>
        </w:rPr>
        <w:t xml:space="preserve"> The University of Adelaide</w:t>
      </w:r>
    </w:p>
    <w:p w14:paraId="0E619540" w14:textId="77777777" w:rsidR="00A47EFB" w:rsidRPr="00EC460F" w:rsidRDefault="00A47EFB" w:rsidP="00A47EFB">
      <w:pPr>
        <w:spacing w:after="0" w:line="240" w:lineRule="auto"/>
        <w:contextualSpacing/>
        <w:rPr>
          <w:rFonts w:cs="Arial"/>
          <w:bCs/>
          <w:sz w:val="18"/>
        </w:rPr>
      </w:pPr>
      <w:r w:rsidRPr="00EC460F">
        <w:rPr>
          <w:rFonts w:cs="Arial"/>
          <w:bCs/>
          <w:sz w:val="18"/>
          <w:vertAlign w:val="superscript"/>
        </w:rPr>
        <w:t xml:space="preserve">3 </w:t>
      </w:r>
      <w:r w:rsidRPr="00EC460F">
        <w:rPr>
          <w:rFonts w:cs="Arial"/>
          <w:bCs/>
          <w:sz w:val="18"/>
        </w:rPr>
        <w:t>Department for Environment and Water</w:t>
      </w:r>
    </w:p>
    <w:p w14:paraId="682D8B78" w14:textId="505A2468" w:rsidR="005B0AA3" w:rsidRPr="00EC460F" w:rsidRDefault="00A47EFB" w:rsidP="005B0AA3">
      <w:pPr>
        <w:spacing w:after="0" w:line="240" w:lineRule="auto"/>
        <w:contextualSpacing/>
        <w:rPr>
          <w:rFonts w:cs="Arial"/>
          <w:bCs/>
          <w:sz w:val="18"/>
        </w:rPr>
      </w:pPr>
      <w:r w:rsidRPr="00EC460F">
        <w:rPr>
          <w:rFonts w:cs="Arial"/>
          <w:bCs/>
          <w:sz w:val="18"/>
          <w:vertAlign w:val="superscript"/>
        </w:rPr>
        <w:t>4</w:t>
      </w:r>
      <w:r w:rsidR="005B0AA3" w:rsidRPr="00EC460F">
        <w:rPr>
          <w:rFonts w:cs="Arial"/>
          <w:bCs/>
          <w:sz w:val="18"/>
          <w:vertAlign w:val="superscript"/>
        </w:rPr>
        <w:t xml:space="preserve"> </w:t>
      </w:r>
      <w:r w:rsidR="005B0AA3" w:rsidRPr="00EC460F">
        <w:rPr>
          <w:rFonts w:cs="Arial"/>
          <w:bCs/>
          <w:sz w:val="18"/>
        </w:rPr>
        <w:t>Wetland Research and Management</w:t>
      </w:r>
    </w:p>
    <w:p w14:paraId="1BDF255C" w14:textId="55058536" w:rsidR="00A47EFB" w:rsidRPr="00EC460F" w:rsidRDefault="00A47EFB" w:rsidP="00A47EFB">
      <w:pPr>
        <w:spacing w:after="0" w:line="240" w:lineRule="auto"/>
        <w:contextualSpacing/>
        <w:rPr>
          <w:rFonts w:cs="Arial"/>
          <w:bCs/>
          <w:sz w:val="18"/>
        </w:rPr>
      </w:pPr>
      <w:r w:rsidRPr="00EC460F">
        <w:rPr>
          <w:rFonts w:cs="Arial"/>
          <w:bCs/>
          <w:sz w:val="18"/>
          <w:vertAlign w:val="superscript"/>
        </w:rPr>
        <w:t>5</w:t>
      </w:r>
      <w:r w:rsidRPr="00EC460F">
        <w:rPr>
          <w:rFonts w:cs="Arial"/>
          <w:bCs/>
          <w:sz w:val="18"/>
        </w:rPr>
        <w:t xml:space="preserve"> CSIRO</w:t>
      </w:r>
    </w:p>
    <w:p w14:paraId="08DABD9C" w14:textId="524D2E4C" w:rsidR="001229D2" w:rsidRPr="00EC460F" w:rsidRDefault="001229D2" w:rsidP="001229D2">
      <w:pPr>
        <w:spacing w:after="0" w:line="240" w:lineRule="auto"/>
        <w:contextualSpacing/>
        <w:rPr>
          <w:rFonts w:cs="Arial"/>
          <w:bCs/>
          <w:sz w:val="18"/>
        </w:rPr>
      </w:pPr>
      <w:r w:rsidRPr="00EC460F">
        <w:rPr>
          <w:rFonts w:cs="Arial"/>
          <w:bCs/>
          <w:sz w:val="18"/>
          <w:vertAlign w:val="superscript"/>
        </w:rPr>
        <w:t>6</w:t>
      </w:r>
      <w:r w:rsidRPr="00EC460F">
        <w:rPr>
          <w:rFonts w:cs="Arial"/>
          <w:bCs/>
          <w:sz w:val="18"/>
        </w:rPr>
        <w:t xml:space="preserve"> The University of Western Australia</w:t>
      </w:r>
    </w:p>
    <w:p w14:paraId="47F3A554" w14:textId="14950546" w:rsidR="00A47EFB" w:rsidRPr="00EC460F" w:rsidRDefault="001229D2" w:rsidP="00A47EFB">
      <w:pPr>
        <w:spacing w:after="0" w:line="240" w:lineRule="auto"/>
        <w:contextualSpacing/>
        <w:rPr>
          <w:rFonts w:cs="Arial"/>
          <w:bCs/>
          <w:sz w:val="18"/>
        </w:rPr>
      </w:pPr>
      <w:r w:rsidRPr="00EC460F">
        <w:rPr>
          <w:rFonts w:cs="Arial"/>
          <w:bCs/>
          <w:sz w:val="18"/>
          <w:vertAlign w:val="superscript"/>
        </w:rPr>
        <w:t>7</w:t>
      </w:r>
      <w:r w:rsidR="00A47EFB" w:rsidRPr="00EC460F">
        <w:rPr>
          <w:rFonts w:cs="Arial"/>
          <w:bCs/>
          <w:sz w:val="18"/>
          <w:vertAlign w:val="superscript"/>
        </w:rPr>
        <w:t xml:space="preserve"> </w:t>
      </w:r>
      <w:r w:rsidR="00A47EFB" w:rsidRPr="00EC460F">
        <w:rPr>
          <w:rFonts w:cs="Arial"/>
          <w:bCs/>
          <w:sz w:val="18"/>
        </w:rPr>
        <w:t>University of Melbourne</w:t>
      </w:r>
    </w:p>
    <w:p w14:paraId="364C5C60" w14:textId="4B42717B" w:rsidR="005B0AA3" w:rsidRDefault="005B0AA3" w:rsidP="005B0AA3">
      <w:pPr>
        <w:spacing w:line="240" w:lineRule="auto"/>
        <w:jc w:val="center"/>
        <w:rPr>
          <w:noProof/>
          <w:lang w:eastAsia="en-AU"/>
        </w:rPr>
      </w:pPr>
      <w:r w:rsidRPr="00574487">
        <w:rPr>
          <w:noProof/>
          <w:lang w:eastAsia="en-AU"/>
        </w:rPr>
        <w:drawing>
          <wp:anchor distT="0" distB="0" distL="114300" distR="114300" simplePos="0" relativeHeight="251658243" behindDoc="1" locked="0" layoutInCell="1" allowOverlap="1" wp14:anchorId="591B35D0" wp14:editId="03EC5BD6">
            <wp:simplePos x="0" y="0"/>
            <wp:positionH relativeFrom="column">
              <wp:posOffset>487680</wp:posOffset>
            </wp:positionH>
            <wp:positionV relativeFrom="paragraph">
              <wp:posOffset>87717</wp:posOffset>
            </wp:positionV>
            <wp:extent cx="4513294" cy="1120140"/>
            <wp:effectExtent l="0" t="0" r="1905" b="3810"/>
            <wp:wrapTight wrapText="bothSides">
              <wp:wrapPolygon edited="0">
                <wp:start x="4103" y="0"/>
                <wp:lineTo x="0" y="1837"/>
                <wp:lineTo x="0" y="17265"/>
                <wp:lineTo x="3556" y="17633"/>
                <wp:lineTo x="3556" y="19102"/>
                <wp:lineTo x="3921" y="21306"/>
                <wp:lineTo x="4103" y="21306"/>
                <wp:lineTo x="13221" y="21306"/>
                <wp:lineTo x="13221" y="17633"/>
                <wp:lineTo x="18691" y="17633"/>
                <wp:lineTo x="21518" y="15796"/>
                <wp:lineTo x="21518" y="2939"/>
                <wp:lineTo x="21062" y="2939"/>
                <wp:lineTo x="13221" y="0"/>
                <wp:lineTo x="4103"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445"/>
                    <a:stretch/>
                  </pic:blipFill>
                  <pic:spPr bwMode="auto">
                    <a:xfrm>
                      <a:off x="0" y="0"/>
                      <a:ext cx="4513294" cy="112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80AA4A" w14:textId="77777777" w:rsidR="005B0AA3" w:rsidRDefault="005B0AA3" w:rsidP="005B0AA3">
      <w:pPr>
        <w:spacing w:line="240" w:lineRule="auto"/>
        <w:rPr>
          <w:rFonts w:cs="Arial"/>
          <w:bCs/>
          <w:sz w:val="20"/>
        </w:rPr>
      </w:pPr>
    </w:p>
    <w:p w14:paraId="2511A370" w14:textId="77777777" w:rsidR="005B0AA3" w:rsidRDefault="005B0AA3" w:rsidP="005B0AA3">
      <w:pPr>
        <w:spacing w:line="240" w:lineRule="auto"/>
        <w:rPr>
          <w:rFonts w:cs="Arial"/>
          <w:bCs/>
          <w:sz w:val="20"/>
        </w:rPr>
      </w:pPr>
    </w:p>
    <w:p w14:paraId="30B7CF43" w14:textId="64F6A36B" w:rsidR="005B0AA3" w:rsidRDefault="005B0AA3" w:rsidP="005B0AA3">
      <w:pPr>
        <w:spacing w:line="240" w:lineRule="auto"/>
        <w:rPr>
          <w:rFonts w:cs="Arial"/>
          <w:bCs/>
          <w:sz w:val="20"/>
        </w:rPr>
      </w:pPr>
    </w:p>
    <w:p w14:paraId="1697136F" w14:textId="08016B2B" w:rsidR="005B0AA3" w:rsidRDefault="00932ED9" w:rsidP="005B0AA3">
      <w:pPr>
        <w:spacing w:line="240" w:lineRule="auto"/>
        <w:rPr>
          <w:rFonts w:cs="Arial"/>
          <w:bCs/>
          <w:sz w:val="20"/>
        </w:rPr>
      </w:pPr>
      <w:r>
        <w:rPr>
          <w:noProof/>
          <w:lang w:eastAsia="en-AU"/>
        </w:rPr>
        <w:drawing>
          <wp:anchor distT="0" distB="0" distL="114300" distR="114300" simplePos="0" relativeHeight="251658242" behindDoc="0" locked="0" layoutInCell="1" allowOverlap="1" wp14:anchorId="1D8BCA1B" wp14:editId="3350C5D4">
            <wp:simplePos x="0" y="0"/>
            <wp:positionH relativeFrom="margin">
              <wp:posOffset>4443659</wp:posOffset>
            </wp:positionH>
            <wp:positionV relativeFrom="paragraph">
              <wp:posOffset>43180</wp:posOffset>
            </wp:positionV>
            <wp:extent cx="691515" cy="697865"/>
            <wp:effectExtent l="0" t="0" r="0" b="6985"/>
            <wp:wrapThrough wrapText="bothSides">
              <wp:wrapPolygon edited="0">
                <wp:start x="0" y="0"/>
                <wp:lineTo x="0" y="21227"/>
                <wp:lineTo x="20826" y="21227"/>
                <wp:lineTo x="20826"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OM-Rev3D_S_Sm1 (00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91515" cy="69786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58240" behindDoc="0" locked="0" layoutInCell="1" allowOverlap="1" wp14:anchorId="660D859A" wp14:editId="61F810E9">
            <wp:simplePos x="0" y="0"/>
            <wp:positionH relativeFrom="column">
              <wp:posOffset>1317350</wp:posOffset>
            </wp:positionH>
            <wp:positionV relativeFrom="paragraph">
              <wp:posOffset>182269</wp:posOffset>
            </wp:positionV>
            <wp:extent cx="1084580" cy="360680"/>
            <wp:effectExtent l="0" t="0" r="1270" b="1270"/>
            <wp:wrapNone/>
            <wp:docPr id="1026" name="Picture 3" descr="Description: Description: W:\WRM LOGO\WRM_ARTWORK\WRM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3" descr="Description: Description: W:\WRM LOGO\WRM_ARTWORK\WRM_LOG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84580" cy="360680"/>
                    </a:xfrm>
                    <a:prstGeom prst="rect">
                      <a:avLst/>
                    </a:prstGeom>
                    <a:noFill/>
                    <a:ln>
                      <a:noFill/>
                    </a:ln>
                    <a:extLst/>
                  </pic:spPr>
                </pic:pic>
              </a:graphicData>
            </a:graphic>
          </wp:anchor>
        </w:drawing>
      </w:r>
      <w:r>
        <w:rPr>
          <w:noProof/>
          <w:lang w:eastAsia="en-AU"/>
        </w:rPr>
        <w:drawing>
          <wp:anchor distT="0" distB="0" distL="114300" distR="114300" simplePos="0" relativeHeight="251658245" behindDoc="0" locked="0" layoutInCell="1" allowOverlap="1" wp14:anchorId="672B8633" wp14:editId="1827B565">
            <wp:simplePos x="0" y="0"/>
            <wp:positionH relativeFrom="margin">
              <wp:posOffset>603825</wp:posOffset>
            </wp:positionH>
            <wp:positionV relativeFrom="paragraph">
              <wp:posOffset>73660</wp:posOffset>
            </wp:positionV>
            <wp:extent cx="619760" cy="619760"/>
            <wp:effectExtent l="0" t="0" r="8890" b="8890"/>
            <wp:wrapNone/>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9760" cy="619760"/>
                    </a:xfrm>
                    <a:prstGeom prst="rect">
                      <a:avLst/>
                    </a:prstGeom>
                  </pic:spPr>
                </pic:pic>
              </a:graphicData>
            </a:graphic>
            <wp14:sizeRelH relativeFrom="page">
              <wp14:pctWidth>0</wp14:pctWidth>
            </wp14:sizeRelH>
            <wp14:sizeRelV relativeFrom="page">
              <wp14:pctHeight>0</wp14:pctHeight>
            </wp14:sizeRelV>
          </wp:anchor>
        </w:drawing>
      </w:r>
    </w:p>
    <w:p w14:paraId="3CD157D9" w14:textId="0D05207F" w:rsidR="005B0AA3" w:rsidRDefault="00932ED9" w:rsidP="005B0AA3">
      <w:pPr>
        <w:spacing w:line="240" w:lineRule="auto"/>
        <w:rPr>
          <w:rFonts w:cs="Arial"/>
          <w:bCs/>
          <w:sz w:val="20"/>
        </w:rPr>
      </w:pPr>
      <w:r>
        <w:rPr>
          <w:noProof/>
          <w:lang w:eastAsia="en-AU"/>
        </w:rPr>
        <w:drawing>
          <wp:anchor distT="0" distB="0" distL="114300" distR="114300" simplePos="0" relativeHeight="251658244" behindDoc="0" locked="0" layoutInCell="1" allowOverlap="1" wp14:anchorId="2C892106" wp14:editId="051B08C7">
            <wp:simplePos x="0" y="0"/>
            <wp:positionH relativeFrom="margin">
              <wp:posOffset>2457797</wp:posOffset>
            </wp:positionH>
            <wp:positionV relativeFrom="paragraph">
              <wp:posOffset>3810</wp:posOffset>
            </wp:positionV>
            <wp:extent cx="1837426" cy="405022"/>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W-horizontal-CMYK.jpg"/>
                    <pic:cNvPicPr/>
                  </pic:nvPicPr>
                  <pic:blipFill rotWithShape="1">
                    <a:blip r:embed="rId24" cstate="print">
                      <a:extLst>
                        <a:ext uri="{28A0092B-C50C-407E-A947-70E740481C1C}">
                          <a14:useLocalDpi xmlns:a14="http://schemas.microsoft.com/office/drawing/2010/main" val="0"/>
                        </a:ext>
                      </a:extLst>
                    </a:blip>
                    <a:srcRect l="8940" t="22462" r="8171" b="18869"/>
                    <a:stretch/>
                  </pic:blipFill>
                  <pic:spPr bwMode="auto">
                    <a:xfrm>
                      <a:off x="0" y="0"/>
                      <a:ext cx="1837426" cy="4050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240775" w14:textId="1E1283F9" w:rsidR="005B0AA3" w:rsidRDefault="005B0AA3" w:rsidP="005B0AA3">
      <w:pPr>
        <w:spacing w:line="240" w:lineRule="auto"/>
        <w:rPr>
          <w:rFonts w:cs="Arial"/>
          <w:bCs/>
          <w:sz w:val="20"/>
        </w:rPr>
      </w:pPr>
    </w:p>
    <w:p w14:paraId="6F3EF55C" w14:textId="77777777" w:rsidR="005B0AA3" w:rsidRDefault="005B0AA3" w:rsidP="005B0AA3">
      <w:pPr>
        <w:spacing w:line="240" w:lineRule="auto"/>
        <w:rPr>
          <w:rFonts w:cs="Arial"/>
          <w:bCs/>
          <w:sz w:val="20"/>
        </w:rPr>
      </w:pPr>
    </w:p>
    <w:p w14:paraId="5D57ACCD" w14:textId="2E774AD0" w:rsidR="005B0AA3" w:rsidRDefault="005B0AA3" w:rsidP="005B0AA3">
      <w:pPr>
        <w:pStyle w:val="ListBullet"/>
        <w:numPr>
          <w:ilvl w:val="0"/>
          <w:numId w:val="0"/>
        </w:numPr>
        <w:spacing w:line="240" w:lineRule="auto"/>
        <w:rPr>
          <w:bCs/>
          <w:sz w:val="20"/>
        </w:rPr>
      </w:pPr>
      <w:r w:rsidRPr="00C3442D">
        <w:rPr>
          <w:bCs/>
          <w:sz w:val="20"/>
        </w:rPr>
        <w:t>This monitoring project was commissioned and funded by Commonwealth Environmental Water Office (CEWO) with additional in-kind support from</w:t>
      </w:r>
      <w:r w:rsidR="00FC3E96" w:rsidRPr="00C3442D">
        <w:rPr>
          <w:bCs/>
          <w:sz w:val="20"/>
        </w:rPr>
        <w:t xml:space="preserve"> the</w:t>
      </w:r>
      <w:r w:rsidRPr="00C3442D">
        <w:rPr>
          <w:bCs/>
          <w:sz w:val="20"/>
        </w:rPr>
        <w:t xml:space="preserve"> South Australian Research and Development Institute (SARDI)</w:t>
      </w:r>
      <w:r w:rsidR="00C3442D" w:rsidRPr="00C3442D">
        <w:rPr>
          <w:sz w:val="20"/>
          <w:szCs w:val="20"/>
        </w:rPr>
        <w:t xml:space="preserve"> and</w:t>
      </w:r>
      <w:r w:rsidRPr="00C3442D">
        <w:rPr>
          <w:bCs/>
          <w:sz w:val="20"/>
        </w:rPr>
        <w:t xml:space="preserve"> South Australian Department for Environment and Water (DEW).</w:t>
      </w:r>
      <w:r w:rsidRPr="00C3442D">
        <w:rPr>
          <w:bCs/>
          <w:sz w:val="20"/>
          <w:szCs w:val="20"/>
        </w:rPr>
        <w:t xml:space="preserve"> </w:t>
      </w:r>
      <w:r w:rsidRPr="00C3442D">
        <w:rPr>
          <w:bCs/>
          <w:sz w:val="20"/>
        </w:rPr>
        <w:t>The authors of this report as well as the CEWO respectfully acknowledge the traditional owners</w:t>
      </w:r>
      <w:r w:rsidRPr="00C8209D">
        <w:rPr>
          <w:bCs/>
          <w:sz w:val="20"/>
        </w:rPr>
        <w:t xml:space="preserve"> of Country in the Murray</w:t>
      </w:r>
      <w:r w:rsidR="00494246">
        <w:rPr>
          <w:bCs/>
          <w:sz w:val="20"/>
        </w:rPr>
        <w:t>–</w:t>
      </w:r>
      <w:r w:rsidRPr="00C8209D">
        <w:rPr>
          <w:bCs/>
          <w:sz w:val="20"/>
        </w:rPr>
        <w:t>Darling Basin, their Elders past and present, their Nations, and their cultural, social, environmental, spiritual and economic connection to their lands and waters</w:t>
      </w:r>
      <w:r w:rsidRPr="0008149F">
        <w:rPr>
          <w:bCs/>
          <w:sz w:val="20"/>
        </w:rPr>
        <w:t>. In particular</w:t>
      </w:r>
      <w:r>
        <w:rPr>
          <w:bCs/>
          <w:sz w:val="20"/>
        </w:rPr>
        <w:t>,</w:t>
      </w:r>
      <w:r w:rsidRPr="0008149F">
        <w:rPr>
          <w:bCs/>
          <w:sz w:val="20"/>
        </w:rPr>
        <w:t xml:space="preserve"> the Ngarrindjeri Nation and the First Peoples of the River Murray and Mallee as traditional owners of the land and water on which this publication is focused.</w:t>
      </w:r>
    </w:p>
    <w:p w14:paraId="078D2159" w14:textId="77777777" w:rsidR="005B0AA3" w:rsidRPr="005407E1" w:rsidRDefault="005B0AA3" w:rsidP="005B0AA3">
      <w:pPr>
        <w:spacing w:line="240" w:lineRule="auto"/>
        <w:rPr>
          <w:rFonts w:eastAsiaTheme="majorEastAsia"/>
          <w:b/>
          <w:sz w:val="20"/>
        </w:rPr>
      </w:pPr>
      <w:r w:rsidRPr="005407E1">
        <w:rPr>
          <w:rFonts w:eastAsiaTheme="majorEastAsia"/>
          <w:b/>
          <w:sz w:val="20"/>
        </w:rPr>
        <w:t>D</w:t>
      </w:r>
      <w:r>
        <w:rPr>
          <w:rFonts w:eastAsiaTheme="majorEastAsia"/>
          <w:b/>
          <w:sz w:val="20"/>
        </w:rPr>
        <w:t>isclaimer</w:t>
      </w:r>
    </w:p>
    <w:p w14:paraId="4C4503E3" w14:textId="77777777" w:rsidR="005B0AA3" w:rsidRPr="005407E1" w:rsidRDefault="005B0AA3" w:rsidP="005B0AA3">
      <w:pPr>
        <w:autoSpaceDE w:val="0"/>
        <w:autoSpaceDN w:val="0"/>
        <w:adjustRightInd w:val="0"/>
        <w:spacing w:line="240" w:lineRule="auto"/>
        <w:rPr>
          <w:rFonts w:eastAsiaTheme="majorEastAsia"/>
          <w:b/>
          <w:sz w:val="20"/>
        </w:rPr>
      </w:pPr>
      <w:r w:rsidRPr="005407E1">
        <w:rPr>
          <w:rFonts w:eastAsiaTheme="minorHAnsi" w:cs="Century Gothic"/>
          <w:kern w:val="0"/>
          <w:sz w:val="20"/>
          <w:lang w:val="en-US"/>
        </w:rPr>
        <w:t xml:space="preserve">The views and opinions expressed in this publication are those of the authors and do not necessarily reflect those of the Australian Government or </w:t>
      </w:r>
      <w:r w:rsidRPr="00EC1DEA">
        <w:rPr>
          <w:rFonts w:eastAsiaTheme="minorHAnsi" w:cs="Century Gothic"/>
          <w:kern w:val="0"/>
          <w:sz w:val="20"/>
          <w:lang w:val="en-US"/>
        </w:rPr>
        <w:t>the Minister for the Environment.</w:t>
      </w:r>
      <w:r w:rsidRPr="005407E1">
        <w:rPr>
          <w:rFonts w:eastAsiaTheme="minorHAnsi" w:cs="Century Gothic"/>
          <w:kern w:val="0"/>
          <w:sz w:val="20"/>
          <w:lang w:val="en-US"/>
        </w:rPr>
        <w:t xml:space="preserve"> While reasonable efforts have been made to ensure that the contents of this publication are factually correct, the Commonwealth does not accept responsibility for the accuracy or completeness of the contents, and shall not be liable for any loss or damage that may be occasioned directly or indirectly through the use of, or reliance on, the contents of this publication. </w:t>
      </w:r>
    </w:p>
    <w:p w14:paraId="0EB2E9EB" w14:textId="0F2856FF" w:rsidR="005B0AA3" w:rsidRPr="005407E1" w:rsidRDefault="005B0AA3" w:rsidP="005B0AA3">
      <w:pPr>
        <w:rPr>
          <w:rFonts w:eastAsiaTheme="minorHAnsi"/>
          <w:color w:val="auto"/>
          <w:kern w:val="0"/>
          <w:sz w:val="18"/>
          <w:szCs w:val="18"/>
          <w:lang w:eastAsia="en-AU"/>
        </w:rPr>
      </w:pPr>
      <w:r w:rsidRPr="005407E1">
        <w:rPr>
          <w:rFonts w:eastAsiaTheme="minorHAnsi"/>
          <w:noProof/>
          <w:color w:val="auto"/>
          <w:kern w:val="0"/>
          <w:sz w:val="18"/>
          <w:szCs w:val="18"/>
          <w:lang w:eastAsia="en-AU"/>
        </w:rPr>
        <w:drawing>
          <wp:inline distT="0" distB="0" distL="0" distR="0" wp14:anchorId="240EECDD" wp14:editId="55A3749D">
            <wp:extent cx="1247775" cy="433438"/>
            <wp:effectExtent l="0" t="0" r="0" b="5080"/>
            <wp:docPr id="12" name="Picture 28" descr="http://mirrors.creativecommons.org/presskit/buttons/88x31/png/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mirrors.creativecommons.org/presskit/buttons/88x31/png/by.png"/>
                    <pic:cNvPicPr>
                      <a:picLocks noChangeAspect="1" noChangeArrowheads="1"/>
                    </pic:cNvPicPr>
                  </pic:nvPicPr>
                  <pic:blipFill>
                    <a:blip r:link="rId25" cstate="print"/>
                    <a:srcRect/>
                    <a:stretch>
                      <a:fillRect/>
                    </a:stretch>
                  </pic:blipFill>
                  <pic:spPr bwMode="auto">
                    <a:xfrm>
                      <a:off x="0" y="0"/>
                      <a:ext cx="1277489" cy="443760"/>
                    </a:xfrm>
                    <a:prstGeom prst="rect">
                      <a:avLst/>
                    </a:prstGeom>
                    <a:noFill/>
                    <a:ln w="9525">
                      <a:noFill/>
                      <a:miter lim="800000"/>
                      <a:headEnd/>
                      <a:tailEnd/>
                    </a:ln>
                  </pic:spPr>
                </pic:pic>
              </a:graphicData>
            </a:graphic>
          </wp:inline>
        </w:drawing>
      </w:r>
      <w:r>
        <w:rPr>
          <w:rFonts w:eastAsiaTheme="minorHAnsi"/>
          <w:b/>
          <w:color w:val="auto"/>
          <w:kern w:val="0"/>
          <w:sz w:val="20"/>
          <w:lang w:eastAsia="en-AU"/>
        </w:rPr>
        <w:t xml:space="preserve">  </w:t>
      </w:r>
      <w:r w:rsidRPr="001F65AB">
        <w:rPr>
          <w:rFonts w:eastAsiaTheme="minorHAnsi"/>
          <w:b/>
          <w:color w:val="auto"/>
          <w:kern w:val="0"/>
          <w:sz w:val="20"/>
          <w:lang w:eastAsia="en-AU"/>
        </w:rPr>
        <w:t>© Copyright</w:t>
      </w:r>
      <w:r w:rsidR="00AA0560">
        <w:rPr>
          <w:rFonts w:eastAsiaTheme="minorHAnsi"/>
          <w:b/>
          <w:color w:val="auto"/>
          <w:kern w:val="0"/>
          <w:sz w:val="20"/>
          <w:lang w:eastAsia="en-AU"/>
        </w:rPr>
        <w:t xml:space="preserve"> Commonwealth of Australia, 2020</w:t>
      </w:r>
    </w:p>
    <w:p w14:paraId="00C496AB" w14:textId="7C12EF43" w:rsidR="005B0AA3" w:rsidRPr="005407E1" w:rsidRDefault="005B0AA3" w:rsidP="005B0AA3">
      <w:pPr>
        <w:rPr>
          <w:rFonts w:eastAsiaTheme="majorEastAsia"/>
          <w:b/>
          <w:sz w:val="20"/>
        </w:rPr>
      </w:pPr>
      <w:r w:rsidRPr="005407E1">
        <w:rPr>
          <w:rFonts w:cs="Arial"/>
          <w:bCs/>
          <w:color w:val="auto"/>
          <w:sz w:val="20"/>
        </w:rPr>
        <w:t>‘</w:t>
      </w:r>
      <w:r w:rsidR="00C209E0" w:rsidRPr="00C209E0">
        <w:rPr>
          <w:rFonts w:cs="Arial"/>
          <w:bCs/>
          <w:color w:val="auto"/>
          <w:sz w:val="20"/>
        </w:rPr>
        <w:t>Commonwealth Environmental Water Office Monitoring, Evaluation and Research Project: Lower Murray 2019-20 Technical Report</w:t>
      </w:r>
      <w:r>
        <w:rPr>
          <w:rFonts w:cs="Arial"/>
          <w:bCs/>
          <w:color w:val="auto"/>
          <w:sz w:val="20"/>
        </w:rPr>
        <w:t xml:space="preserve">’ – this report </w:t>
      </w:r>
      <w:r w:rsidRPr="005407E1">
        <w:rPr>
          <w:rFonts w:eastAsiaTheme="minorHAnsi" w:cs="Century Gothic"/>
          <w:kern w:val="0"/>
          <w:sz w:val="20"/>
          <w:lang w:val="en-US"/>
        </w:rPr>
        <w:t xml:space="preserve">is licensed by the Commonwealth of Australia for use under a Creative Commons By Attribution 3.0 Australia </w:t>
      </w:r>
      <w:r w:rsidRPr="005F4147">
        <w:rPr>
          <w:rFonts w:eastAsiaTheme="minorHAnsi" w:cs="Century Gothic"/>
          <w:kern w:val="0"/>
          <w:sz w:val="20"/>
        </w:rPr>
        <w:t>licence with the exception of the Coat of Arms of the Commonwealth of Australia, the logo of the agency responsible for publishing the report, content supplied by third parties, and any images depicting people. For licence conditions see: http://creativec</w:t>
      </w:r>
      <w:r>
        <w:rPr>
          <w:rFonts w:eastAsiaTheme="minorHAnsi" w:cs="Century Gothic"/>
          <w:kern w:val="0"/>
          <w:sz w:val="20"/>
        </w:rPr>
        <w:t>ommons.org/licenses/by/3.0/au/</w:t>
      </w:r>
    </w:p>
    <w:p w14:paraId="10D4DDBD" w14:textId="77777777" w:rsidR="005B0AA3" w:rsidRPr="00A67C76" w:rsidRDefault="005B0AA3" w:rsidP="005B0AA3">
      <w:pPr>
        <w:pStyle w:val="H1anotincinTOC"/>
        <w:rPr>
          <w:color w:val="44546A" w:themeColor="text2"/>
        </w:rPr>
        <w:sectPr w:rsidR="005B0AA3" w:rsidRPr="00A67C76" w:rsidSect="00D632F9">
          <w:headerReference w:type="default" r:id="rId26"/>
          <w:footerReference w:type="default" r:id="rId27"/>
          <w:footnotePr>
            <w:numFmt w:val="lowerLetter"/>
          </w:footnotePr>
          <w:pgSz w:w="11900" w:h="16840"/>
          <w:pgMar w:top="1440" w:right="1440" w:bottom="1440" w:left="1440" w:header="708" w:footer="708" w:gutter="0"/>
          <w:pgNumType w:fmt="lowerRoman" w:start="1"/>
          <w:cols w:space="708"/>
          <w:docGrid w:linePitch="360"/>
        </w:sectPr>
      </w:pPr>
    </w:p>
    <w:bookmarkStart w:id="1" w:name="_Toc54612583" w:displacedByCustomXml="next"/>
    <w:sdt>
      <w:sdtPr>
        <w:rPr>
          <w:rFonts w:cs="Times New Roman"/>
          <w:b w:val="0"/>
          <w:bCs w:val="0"/>
          <w:caps w:val="0"/>
          <w:spacing w:val="0"/>
          <w:sz w:val="22"/>
          <w:szCs w:val="20"/>
          <w:lang w:eastAsia="en-US"/>
        </w:rPr>
        <w:id w:val="-407615464"/>
        <w:docPartObj>
          <w:docPartGallery w:val="Table of Contents"/>
          <w:docPartUnique/>
        </w:docPartObj>
      </w:sdtPr>
      <w:sdtEndPr>
        <w:rPr>
          <w:noProof/>
          <w:sz w:val="21"/>
        </w:rPr>
      </w:sdtEndPr>
      <w:sdtContent>
        <w:bookmarkStart w:id="2" w:name="_Toc441838719" w:displacedByCustomXml="prev"/>
        <w:p w14:paraId="514B574E" w14:textId="77777777" w:rsidR="005B0AA3" w:rsidRDefault="005B0AA3" w:rsidP="005B0AA3">
          <w:pPr>
            <w:pStyle w:val="H1anotincinTOC"/>
            <w:outlineLvl w:val="0"/>
          </w:pPr>
          <w:r w:rsidRPr="00A67C76">
            <w:rPr>
              <w:color w:val="44546A" w:themeColor="text2"/>
            </w:rPr>
            <w:t>Table of contents</w:t>
          </w:r>
          <w:bookmarkEnd w:id="1"/>
          <w:bookmarkEnd w:id="2"/>
        </w:p>
        <w:p w14:paraId="141A0358" w14:textId="5FB4981A" w:rsidR="00A20F12" w:rsidRDefault="005B0AA3">
          <w:pPr>
            <w:pStyle w:val="TOC1"/>
            <w:tabs>
              <w:tab w:val="right" w:leader="dot" w:pos="9010"/>
            </w:tabs>
            <w:rPr>
              <w:rFonts w:asciiTheme="minorHAnsi" w:eastAsiaTheme="minorEastAsia" w:hAnsiTheme="minorHAnsi" w:cstheme="minorBidi"/>
              <w:b w:val="0"/>
              <w:caps w:val="0"/>
              <w:noProof/>
              <w:color w:val="auto"/>
              <w:kern w:val="0"/>
              <w:sz w:val="22"/>
              <w:szCs w:val="22"/>
              <w:lang w:eastAsia="en-AU"/>
            </w:rPr>
          </w:pPr>
          <w:r>
            <w:rPr>
              <w:b w:val="0"/>
              <w:caps w:val="0"/>
              <w:highlight w:val="yellow"/>
            </w:rPr>
            <w:fldChar w:fldCharType="begin"/>
          </w:r>
          <w:r>
            <w:rPr>
              <w:b w:val="0"/>
              <w:caps w:val="0"/>
              <w:highlight w:val="yellow"/>
            </w:rPr>
            <w:instrText xml:space="preserve"> TOC \o "1-2" \h \z \u </w:instrText>
          </w:r>
          <w:r>
            <w:rPr>
              <w:b w:val="0"/>
              <w:caps w:val="0"/>
              <w:highlight w:val="yellow"/>
            </w:rPr>
            <w:fldChar w:fldCharType="separate"/>
          </w:r>
          <w:hyperlink w:anchor="_Toc54612583" w:history="1">
            <w:r w:rsidR="00A20F12" w:rsidRPr="00870477">
              <w:rPr>
                <w:rStyle w:val="Hyperlink"/>
                <w:noProof/>
              </w:rPr>
              <w:t>Table of contents</w:t>
            </w:r>
            <w:r w:rsidR="00A20F12">
              <w:rPr>
                <w:noProof/>
                <w:webHidden/>
              </w:rPr>
              <w:tab/>
            </w:r>
            <w:r w:rsidR="00A20F12">
              <w:rPr>
                <w:noProof/>
                <w:webHidden/>
              </w:rPr>
              <w:fldChar w:fldCharType="begin"/>
            </w:r>
            <w:r w:rsidR="00A20F12">
              <w:rPr>
                <w:noProof/>
                <w:webHidden/>
              </w:rPr>
              <w:instrText xml:space="preserve"> PAGEREF _Toc54612583 \h </w:instrText>
            </w:r>
            <w:r w:rsidR="00A20F12">
              <w:rPr>
                <w:noProof/>
                <w:webHidden/>
              </w:rPr>
            </w:r>
            <w:r w:rsidR="00A20F12">
              <w:rPr>
                <w:noProof/>
                <w:webHidden/>
              </w:rPr>
              <w:fldChar w:fldCharType="separate"/>
            </w:r>
            <w:r w:rsidR="00A20F12">
              <w:rPr>
                <w:noProof/>
                <w:webHidden/>
              </w:rPr>
              <w:t>i</w:t>
            </w:r>
            <w:r w:rsidR="00A20F12">
              <w:rPr>
                <w:noProof/>
                <w:webHidden/>
              </w:rPr>
              <w:fldChar w:fldCharType="end"/>
            </w:r>
          </w:hyperlink>
        </w:p>
        <w:p w14:paraId="44FEF43A" w14:textId="5476A4FB" w:rsidR="00A20F12" w:rsidRDefault="00A20F12">
          <w:pPr>
            <w:pStyle w:val="TOC1"/>
            <w:tabs>
              <w:tab w:val="right" w:leader="dot" w:pos="9010"/>
            </w:tabs>
            <w:rPr>
              <w:rFonts w:asciiTheme="minorHAnsi" w:eastAsiaTheme="minorEastAsia" w:hAnsiTheme="minorHAnsi" w:cstheme="minorBidi"/>
              <w:b w:val="0"/>
              <w:caps w:val="0"/>
              <w:noProof/>
              <w:color w:val="auto"/>
              <w:kern w:val="0"/>
              <w:sz w:val="22"/>
              <w:szCs w:val="22"/>
              <w:lang w:eastAsia="en-AU"/>
            </w:rPr>
          </w:pPr>
          <w:hyperlink w:anchor="_Toc54612584" w:history="1">
            <w:r w:rsidRPr="00870477">
              <w:rPr>
                <w:rStyle w:val="Hyperlink"/>
                <w:noProof/>
              </w:rPr>
              <w:t>List of figures</w:t>
            </w:r>
            <w:r>
              <w:rPr>
                <w:noProof/>
                <w:webHidden/>
              </w:rPr>
              <w:tab/>
            </w:r>
            <w:r>
              <w:rPr>
                <w:noProof/>
                <w:webHidden/>
              </w:rPr>
              <w:fldChar w:fldCharType="begin"/>
            </w:r>
            <w:r>
              <w:rPr>
                <w:noProof/>
                <w:webHidden/>
              </w:rPr>
              <w:instrText xml:space="preserve"> PAGEREF _Toc54612584 \h </w:instrText>
            </w:r>
            <w:r>
              <w:rPr>
                <w:noProof/>
                <w:webHidden/>
              </w:rPr>
            </w:r>
            <w:r>
              <w:rPr>
                <w:noProof/>
                <w:webHidden/>
              </w:rPr>
              <w:fldChar w:fldCharType="separate"/>
            </w:r>
            <w:r>
              <w:rPr>
                <w:noProof/>
                <w:webHidden/>
              </w:rPr>
              <w:t>ii</w:t>
            </w:r>
            <w:r>
              <w:rPr>
                <w:noProof/>
                <w:webHidden/>
              </w:rPr>
              <w:fldChar w:fldCharType="end"/>
            </w:r>
          </w:hyperlink>
        </w:p>
        <w:p w14:paraId="03EC23D3" w14:textId="5ED18002" w:rsidR="00A20F12" w:rsidRDefault="00A20F12">
          <w:pPr>
            <w:pStyle w:val="TOC1"/>
            <w:tabs>
              <w:tab w:val="right" w:leader="dot" w:pos="9010"/>
            </w:tabs>
            <w:rPr>
              <w:rFonts w:asciiTheme="minorHAnsi" w:eastAsiaTheme="minorEastAsia" w:hAnsiTheme="minorHAnsi" w:cstheme="minorBidi"/>
              <w:b w:val="0"/>
              <w:caps w:val="0"/>
              <w:noProof/>
              <w:color w:val="auto"/>
              <w:kern w:val="0"/>
              <w:sz w:val="22"/>
              <w:szCs w:val="22"/>
              <w:lang w:eastAsia="en-AU"/>
            </w:rPr>
          </w:pPr>
          <w:hyperlink w:anchor="_Toc54612585" w:history="1">
            <w:r w:rsidRPr="00870477">
              <w:rPr>
                <w:rStyle w:val="Hyperlink"/>
                <w:noProof/>
              </w:rPr>
              <w:t>List of tables</w:t>
            </w:r>
            <w:r>
              <w:rPr>
                <w:noProof/>
                <w:webHidden/>
              </w:rPr>
              <w:tab/>
            </w:r>
            <w:r>
              <w:rPr>
                <w:noProof/>
                <w:webHidden/>
              </w:rPr>
              <w:fldChar w:fldCharType="begin"/>
            </w:r>
            <w:r>
              <w:rPr>
                <w:noProof/>
                <w:webHidden/>
              </w:rPr>
              <w:instrText xml:space="preserve"> PAGEREF _Toc54612585 \h </w:instrText>
            </w:r>
            <w:r>
              <w:rPr>
                <w:noProof/>
                <w:webHidden/>
              </w:rPr>
            </w:r>
            <w:r>
              <w:rPr>
                <w:noProof/>
                <w:webHidden/>
              </w:rPr>
              <w:fldChar w:fldCharType="separate"/>
            </w:r>
            <w:r>
              <w:rPr>
                <w:noProof/>
                <w:webHidden/>
              </w:rPr>
              <w:t>vii</w:t>
            </w:r>
            <w:r>
              <w:rPr>
                <w:noProof/>
                <w:webHidden/>
              </w:rPr>
              <w:fldChar w:fldCharType="end"/>
            </w:r>
          </w:hyperlink>
        </w:p>
        <w:p w14:paraId="15270576" w14:textId="0FA1DE4B" w:rsidR="00A20F12" w:rsidRDefault="00A20F12">
          <w:pPr>
            <w:pStyle w:val="TOC1"/>
            <w:tabs>
              <w:tab w:val="right" w:leader="dot" w:pos="9010"/>
            </w:tabs>
            <w:rPr>
              <w:rFonts w:asciiTheme="minorHAnsi" w:eastAsiaTheme="minorEastAsia" w:hAnsiTheme="minorHAnsi" w:cstheme="minorBidi"/>
              <w:b w:val="0"/>
              <w:caps w:val="0"/>
              <w:noProof/>
              <w:color w:val="auto"/>
              <w:kern w:val="0"/>
              <w:sz w:val="22"/>
              <w:szCs w:val="22"/>
              <w:lang w:eastAsia="en-AU"/>
            </w:rPr>
          </w:pPr>
          <w:hyperlink w:anchor="_Toc54612586" w:history="1">
            <w:r w:rsidRPr="00870477">
              <w:rPr>
                <w:rStyle w:val="Hyperlink"/>
                <w:noProof/>
              </w:rPr>
              <w:t>Acknowledgements</w:t>
            </w:r>
            <w:r>
              <w:rPr>
                <w:noProof/>
                <w:webHidden/>
              </w:rPr>
              <w:tab/>
            </w:r>
            <w:r>
              <w:rPr>
                <w:noProof/>
                <w:webHidden/>
              </w:rPr>
              <w:fldChar w:fldCharType="begin"/>
            </w:r>
            <w:r>
              <w:rPr>
                <w:noProof/>
                <w:webHidden/>
              </w:rPr>
              <w:instrText xml:space="preserve"> PAGEREF _Toc54612586 \h </w:instrText>
            </w:r>
            <w:r>
              <w:rPr>
                <w:noProof/>
                <w:webHidden/>
              </w:rPr>
            </w:r>
            <w:r>
              <w:rPr>
                <w:noProof/>
                <w:webHidden/>
              </w:rPr>
              <w:fldChar w:fldCharType="separate"/>
            </w:r>
            <w:r>
              <w:rPr>
                <w:noProof/>
                <w:webHidden/>
              </w:rPr>
              <w:t>ix</w:t>
            </w:r>
            <w:r>
              <w:rPr>
                <w:noProof/>
                <w:webHidden/>
              </w:rPr>
              <w:fldChar w:fldCharType="end"/>
            </w:r>
          </w:hyperlink>
        </w:p>
        <w:p w14:paraId="15092F00" w14:textId="1784451F" w:rsidR="00A20F12" w:rsidRDefault="00A20F12">
          <w:pPr>
            <w:pStyle w:val="TOC1"/>
            <w:tabs>
              <w:tab w:val="right" w:leader="dot" w:pos="9010"/>
            </w:tabs>
            <w:rPr>
              <w:rFonts w:asciiTheme="minorHAnsi" w:eastAsiaTheme="minorEastAsia" w:hAnsiTheme="minorHAnsi" w:cstheme="minorBidi"/>
              <w:b w:val="0"/>
              <w:caps w:val="0"/>
              <w:noProof/>
              <w:color w:val="auto"/>
              <w:kern w:val="0"/>
              <w:sz w:val="22"/>
              <w:szCs w:val="22"/>
              <w:lang w:eastAsia="en-AU"/>
            </w:rPr>
          </w:pPr>
          <w:hyperlink w:anchor="_Toc54612587" w:history="1">
            <w:r w:rsidRPr="00870477">
              <w:rPr>
                <w:rStyle w:val="Hyperlink"/>
                <w:noProof/>
              </w:rPr>
              <w:t>Executive summary</w:t>
            </w:r>
            <w:r>
              <w:rPr>
                <w:noProof/>
                <w:webHidden/>
              </w:rPr>
              <w:tab/>
            </w:r>
            <w:r>
              <w:rPr>
                <w:noProof/>
                <w:webHidden/>
              </w:rPr>
              <w:fldChar w:fldCharType="begin"/>
            </w:r>
            <w:r>
              <w:rPr>
                <w:noProof/>
                <w:webHidden/>
              </w:rPr>
              <w:instrText xml:space="preserve"> PAGEREF _Toc54612587 \h </w:instrText>
            </w:r>
            <w:r>
              <w:rPr>
                <w:noProof/>
                <w:webHidden/>
              </w:rPr>
            </w:r>
            <w:r>
              <w:rPr>
                <w:noProof/>
                <w:webHidden/>
              </w:rPr>
              <w:fldChar w:fldCharType="separate"/>
            </w:r>
            <w:r>
              <w:rPr>
                <w:noProof/>
                <w:webHidden/>
              </w:rPr>
              <w:t>1</w:t>
            </w:r>
            <w:r>
              <w:rPr>
                <w:noProof/>
                <w:webHidden/>
              </w:rPr>
              <w:fldChar w:fldCharType="end"/>
            </w:r>
          </w:hyperlink>
        </w:p>
        <w:p w14:paraId="1C5CD025" w14:textId="4D29037C" w:rsidR="00A20F12" w:rsidRDefault="00A20F12">
          <w:pPr>
            <w:pStyle w:val="TOC1"/>
            <w:tabs>
              <w:tab w:val="left" w:pos="660"/>
              <w:tab w:val="right" w:leader="dot" w:pos="9010"/>
            </w:tabs>
            <w:rPr>
              <w:rFonts w:asciiTheme="minorHAnsi" w:eastAsiaTheme="minorEastAsia" w:hAnsiTheme="minorHAnsi" w:cstheme="minorBidi"/>
              <w:b w:val="0"/>
              <w:caps w:val="0"/>
              <w:noProof/>
              <w:color w:val="auto"/>
              <w:kern w:val="0"/>
              <w:sz w:val="22"/>
              <w:szCs w:val="22"/>
              <w:lang w:eastAsia="en-AU"/>
            </w:rPr>
          </w:pPr>
          <w:hyperlink w:anchor="_Toc54612588" w:history="1">
            <w:r w:rsidRPr="00870477">
              <w:rPr>
                <w:rStyle w:val="Hyperlink"/>
                <w:noProof/>
              </w:rPr>
              <w:t>1</w:t>
            </w:r>
            <w:r>
              <w:rPr>
                <w:rFonts w:asciiTheme="minorHAnsi" w:eastAsiaTheme="minorEastAsia" w:hAnsiTheme="minorHAnsi" w:cstheme="minorBidi"/>
                <w:b w:val="0"/>
                <w:caps w:val="0"/>
                <w:noProof/>
                <w:color w:val="auto"/>
                <w:kern w:val="0"/>
                <w:sz w:val="22"/>
                <w:szCs w:val="22"/>
                <w:lang w:eastAsia="en-AU"/>
              </w:rPr>
              <w:tab/>
            </w:r>
            <w:r w:rsidRPr="00870477">
              <w:rPr>
                <w:rStyle w:val="Hyperlink"/>
                <w:noProof/>
              </w:rPr>
              <w:t>Introduction</w:t>
            </w:r>
            <w:r>
              <w:rPr>
                <w:noProof/>
                <w:webHidden/>
              </w:rPr>
              <w:tab/>
            </w:r>
            <w:r>
              <w:rPr>
                <w:noProof/>
                <w:webHidden/>
              </w:rPr>
              <w:fldChar w:fldCharType="begin"/>
            </w:r>
            <w:r>
              <w:rPr>
                <w:noProof/>
                <w:webHidden/>
              </w:rPr>
              <w:instrText xml:space="preserve"> PAGEREF _Toc54612588 \h </w:instrText>
            </w:r>
            <w:r>
              <w:rPr>
                <w:noProof/>
                <w:webHidden/>
              </w:rPr>
            </w:r>
            <w:r>
              <w:rPr>
                <w:noProof/>
                <w:webHidden/>
              </w:rPr>
              <w:fldChar w:fldCharType="separate"/>
            </w:r>
            <w:r>
              <w:rPr>
                <w:noProof/>
                <w:webHidden/>
              </w:rPr>
              <w:t>2</w:t>
            </w:r>
            <w:r>
              <w:rPr>
                <w:noProof/>
                <w:webHidden/>
              </w:rPr>
              <w:fldChar w:fldCharType="end"/>
            </w:r>
          </w:hyperlink>
        </w:p>
        <w:p w14:paraId="2FA9D74F" w14:textId="7E5201BA" w:rsidR="00A20F12" w:rsidRDefault="00A20F12">
          <w:pPr>
            <w:pStyle w:val="TOC2"/>
            <w:rPr>
              <w:rFonts w:asciiTheme="minorHAnsi" w:eastAsiaTheme="minorEastAsia" w:hAnsiTheme="minorHAnsi" w:cstheme="minorBidi"/>
              <w:color w:val="auto"/>
              <w:kern w:val="0"/>
              <w:sz w:val="22"/>
              <w:szCs w:val="22"/>
              <w:lang w:eastAsia="en-AU"/>
            </w:rPr>
          </w:pPr>
          <w:hyperlink w:anchor="_Toc54612589" w:history="1">
            <w:r w:rsidRPr="00870477">
              <w:rPr>
                <w:rStyle w:val="Hyperlink"/>
              </w:rPr>
              <w:t>1.1</w:t>
            </w:r>
            <w:r>
              <w:rPr>
                <w:rFonts w:asciiTheme="minorHAnsi" w:eastAsiaTheme="minorEastAsia" w:hAnsiTheme="minorHAnsi" w:cstheme="minorBidi"/>
                <w:color w:val="auto"/>
                <w:kern w:val="0"/>
                <w:sz w:val="22"/>
                <w:szCs w:val="22"/>
                <w:lang w:eastAsia="en-AU"/>
              </w:rPr>
              <w:tab/>
            </w:r>
            <w:r w:rsidRPr="00870477">
              <w:rPr>
                <w:rStyle w:val="Hyperlink"/>
              </w:rPr>
              <w:t>Flow regimes and riverine ecology</w:t>
            </w:r>
            <w:r>
              <w:rPr>
                <w:webHidden/>
              </w:rPr>
              <w:tab/>
            </w:r>
            <w:r>
              <w:rPr>
                <w:webHidden/>
              </w:rPr>
              <w:fldChar w:fldCharType="begin"/>
            </w:r>
            <w:r>
              <w:rPr>
                <w:webHidden/>
              </w:rPr>
              <w:instrText xml:space="preserve"> PAGEREF _Toc54612589 \h </w:instrText>
            </w:r>
            <w:r>
              <w:rPr>
                <w:webHidden/>
              </w:rPr>
            </w:r>
            <w:r>
              <w:rPr>
                <w:webHidden/>
              </w:rPr>
              <w:fldChar w:fldCharType="separate"/>
            </w:r>
            <w:r>
              <w:rPr>
                <w:webHidden/>
              </w:rPr>
              <w:t>2</w:t>
            </w:r>
            <w:r>
              <w:rPr>
                <w:webHidden/>
              </w:rPr>
              <w:fldChar w:fldCharType="end"/>
            </w:r>
          </w:hyperlink>
        </w:p>
        <w:p w14:paraId="21B5D090" w14:textId="75EEC6B5" w:rsidR="00A20F12" w:rsidRDefault="00A20F12">
          <w:pPr>
            <w:pStyle w:val="TOC2"/>
            <w:rPr>
              <w:rFonts w:asciiTheme="minorHAnsi" w:eastAsiaTheme="minorEastAsia" w:hAnsiTheme="minorHAnsi" w:cstheme="minorBidi"/>
              <w:color w:val="auto"/>
              <w:kern w:val="0"/>
              <w:sz w:val="22"/>
              <w:szCs w:val="22"/>
              <w:lang w:eastAsia="en-AU"/>
            </w:rPr>
          </w:pPr>
          <w:hyperlink w:anchor="_Toc54612590" w:history="1">
            <w:r w:rsidRPr="00870477">
              <w:rPr>
                <w:rStyle w:val="Hyperlink"/>
              </w:rPr>
              <w:t>1.2</w:t>
            </w:r>
            <w:r>
              <w:rPr>
                <w:rFonts w:asciiTheme="minorHAnsi" w:eastAsiaTheme="minorEastAsia" w:hAnsiTheme="minorHAnsi" w:cstheme="minorBidi"/>
                <w:color w:val="auto"/>
                <w:kern w:val="0"/>
                <w:sz w:val="22"/>
                <w:szCs w:val="22"/>
                <w:lang w:eastAsia="en-AU"/>
              </w:rPr>
              <w:tab/>
            </w:r>
            <w:r w:rsidRPr="00870477">
              <w:rPr>
                <w:rStyle w:val="Hyperlink"/>
              </w:rPr>
              <w:t>CEWO Monitoring, Evaluation and Research Project</w:t>
            </w:r>
            <w:r>
              <w:rPr>
                <w:webHidden/>
              </w:rPr>
              <w:tab/>
            </w:r>
            <w:r>
              <w:rPr>
                <w:webHidden/>
              </w:rPr>
              <w:fldChar w:fldCharType="begin"/>
            </w:r>
            <w:r>
              <w:rPr>
                <w:webHidden/>
              </w:rPr>
              <w:instrText xml:space="preserve"> PAGEREF _Toc54612590 \h </w:instrText>
            </w:r>
            <w:r>
              <w:rPr>
                <w:webHidden/>
              </w:rPr>
            </w:r>
            <w:r>
              <w:rPr>
                <w:webHidden/>
              </w:rPr>
              <w:fldChar w:fldCharType="separate"/>
            </w:r>
            <w:r>
              <w:rPr>
                <w:webHidden/>
              </w:rPr>
              <w:t>2</w:t>
            </w:r>
            <w:r>
              <w:rPr>
                <w:webHidden/>
              </w:rPr>
              <w:fldChar w:fldCharType="end"/>
            </w:r>
          </w:hyperlink>
        </w:p>
        <w:p w14:paraId="570ED624" w14:textId="27CD2253" w:rsidR="00A20F12" w:rsidRDefault="00A20F12">
          <w:pPr>
            <w:pStyle w:val="TOC2"/>
            <w:rPr>
              <w:rFonts w:asciiTheme="minorHAnsi" w:eastAsiaTheme="minorEastAsia" w:hAnsiTheme="minorHAnsi" w:cstheme="minorBidi"/>
              <w:color w:val="auto"/>
              <w:kern w:val="0"/>
              <w:sz w:val="22"/>
              <w:szCs w:val="22"/>
              <w:lang w:eastAsia="en-AU"/>
            </w:rPr>
          </w:pPr>
          <w:hyperlink w:anchor="_Toc54612591" w:history="1">
            <w:r w:rsidRPr="00870477">
              <w:rPr>
                <w:rStyle w:val="Hyperlink"/>
              </w:rPr>
              <w:t>1.3</w:t>
            </w:r>
            <w:r>
              <w:rPr>
                <w:rFonts w:asciiTheme="minorHAnsi" w:eastAsiaTheme="minorEastAsia" w:hAnsiTheme="minorHAnsi" w:cstheme="minorBidi"/>
                <w:color w:val="auto"/>
                <w:kern w:val="0"/>
                <w:sz w:val="22"/>
                <w:szCs w:val="22"/>
                <w:lang w:eastAsia="en-AU"/>
              </w:rPr>
              <w:tab/>
            </w:r>
            <w:r w:rsidRPr="00870477">
              <w:rPr>
                <w:rStyle w:val="Hyperlink"/>
              </w:rPr>
              <w:t>Expected outcomes in the Lower Murray</w:t>
            </w:r>
            <w:r>
              <w:rPr>
                <w:webHidden/>
              </w:rPr>
              <w:tab/>
            </w:r>
            <w:r>
              <w:rPr>
                <w:webHidden/>
              </w:rPr>
              <w:fldChar w:fldCharType="begin"/>
            </w:r>
            <w:r>
              <w:rPr>
                <w:webHidden/>
              </w:rPr>
              <w:instrText xml:space="preserve"> PAGEREF _Toc54612591 \h </w:instrText>
            </w:r>
            <w:r>
              <w:rPr>
                <w:webHidden/>
              </w:rPr>
            </w:r>
            <w:r>
              <w:rPr>
                <w:webHidden/>
              </w:rPr>
              <w:fldChar w:fldCharType="separate"/>
            </w:r>
            <w:r>
              <w:rPr>
                <w:webHidden/>
              </w:rPr>
              <w:t>4</w:t>
            </w:r>
            <w:r>
              <w:rPr>
                <w:webHidden/>
              </w:rPr>
              <w:fldChar w:fldCharType="end"/>
            </w:r>
          </w:hyperlink>
        </w:p>
        <w:p w14:paraId="6F39F4E6" w14:textId="0A7A8EB4" w:rsidR="00A20F12" w:rsidRDefault="00A20F12">
          <w:pPr>
            <w:pStyle w:val="TOC2"/>
            <w:rPr>
              <w:rFonts w:asciiTheme="minorHAnsi" w:eastAsiaTheme="minorEastAsia" w:hAnsiTheme="minorHAnsi" w:cstheme="minorBidi"/>
              <w:color w:val="auto"/>
              <w:kern w:val="0"/>
              <w:sz w:val="22"/>
              <w:szCs w:val="22"/>
              <w:lang w:eastAsia="en-AU"/>
            </w:rPr>
          </w:pPr>
          <w:hyperlink w:anchor="_Toc54612592" w:history="1">
            <w:r w:rsidRPr="00870477">
              <w:rPr>
                <w:rStyle w:val="Hyperlink"/>
              </w:rPr>
              <w:t>1.4</w:t>
            </w:r>
            <w:r>
              <w:rPr>
                <w:rFonts w:asciiTheme="minorHAnsi" w:eastAsiaTheme="minorEastAsia" w:hAnsiTheme="minorHAnsi" w:cstheme="minorBidi"/>
                <w:color w:val="auto"/>
                <w:kern w:val="0"/>
                <w:sz w:val="22"/>
                <w:szCs w:val="22"/>
                <w:lang w:eastAsia="en-AU"/>
              </w:rPr>
              <w:tab/>
            </w:r>
            <w:r w:rsidRPr="00870477">
              <w:rPr>
                <w:rStyle w:val="Hyperlink"/>
              </w:rPr>
              <w:t>Environmental water delivery</w:t>
            </w:r>
            <w:r>
              <w:rPr>
                <w:webHidden/>
              </w:rPr>
              <w:tab/>
            </w:r>
            <w:r>
              <w:rPr>
                <w:webHidden/>
              </w:rPr>
              <w:fldChar w:fldCharType="begin"/>
            </w:r>
            <w:r>
              <w:rPr>
                <w:webHidden/>
              </w:rPr>
              <w:instrText xml:space="preserve"> PAGEREF _Toc54612592 \h </w:instrText>
            </w:r>
            <w:r>
              <w:rPr>
                <w:webHidden/>
              </w:rPr>
            </w:r>
            <w:r>
              <w:rPr>
                <w:webHidden/>
              </w:rPr>
              <w:fldChar w:fldCharType="separate"/>
            </w:r>
            <w:r>
              <w:rPr>
                <w:webHidden/>
              </w:rPr>
              <w:t>6</w:t>
            </w:r>
            <w:r>
              <w:rPr>
                <w:webHidden/>
              </w:rPr>
              <w:fldChar w:fldCharType="end"/>
            </w:r>
          </w:hyperlink>
        </w:p>
        <w:p w14:paraId="1D7502E2" w14:textId="48B001DA" w:rsidR="00A20F12" w:rsidRDefault="00A20F12">
          <w:pPr>
            <w:pStyle w:val="TOC2"/>
            <w:rPr>
              <w:rFonts w:asciiTheme="minorHAnsi" w:eastAsiaTheme="minorEastAsia" w:hAnsiTheme="minorHAnsi" w:cstheme="minorBidi"/>
              <w:color w:val="auto"/>
              <w:kern w:val="0"/>
              <w:sz w:val="22"/>
              <w:szCs w:val="22"/>
              <w:lang w:eastAsia="en-AU"/>
            </w:rPr>
          </w:pPr>
          <w:hyperlink w:anchor="_Toc54612593" w:history="1">
            <w:r w:rsidRPr="00870477">
              <w:rPr>
                <w:rStyle w:val="Hyperlink"/>
              </w:rPr>
              <w:t>1.5</w:t>
            </w:r>
            <w:r>
              <w:rPr>
                <w:rFonts w:asciiTheme="minorHAnsi" w:eastAsiaTheme="minorEastAsia" w:hAnsiTheme="minorHAnsi" w:cstheme="minorBidi"/>
                <w:color w:val="auto"/>
                <w:kern w:val="0"/>
                <w:sz w:val="22"/>
                <w:szCs w:val="22"/>
                <w:lang w:eastAsia="en-AU"/>
              </w:rPr>
              <w:tab/>
            </w:r>
            <w:r w:rsidRPr="00870477">
              <w:rPr>
                <w:rStyle w:val="Hyperlink"/>
              </w:rPr>
              <w:t>Purpose of the CEWO MER report for 2019-20</w:t>
            </w:r>
            <w:r>
              <w:rPr>
                <w:webHidden/>
              </w:rPr>
              <w:tab/>
            </w:r>
            <w:r>
              <w:rPr>
                <w:webHidden/>
              </w:rPr>
              <w:fldChar w:fldCharType="begin"/>
            </w:r>
            <w:r>
              <w:rPr>
                <w:webHidden/>
              </w:rPr>
              <w:instrText xml:space="preserve"> PAGEREF _Toc54612593 \h </w:instrText>
            </w:r>
            <w:r>
              <w:rPr>
                <w:webHidden/>
              </w:rPr>
            </w:r>
            <w:r>
              <w:rPr>
                <w:webHidden/>
              </w:rPr>
              <w:fldChar w:fldCharType="separate"/>
            </w:r>
            <w:r>
              <w:rPr>
                <w:webHidden/>
              </w:rPr>
              <w:t>11</w:t>
            </w:r>
            <w:r>
              <w:rPr>
                <w:webHidden/>
              </w:rPr>
              <w:fldChar w:fldCharType="end"/>
            </w:r>
          </w:hyperlink>
        </w:p>
        <w:p w14:paraId="2CFC5E29" w14:textId="06B75AB5" w:rsidR="00A20F12" w:rsidRDefault="00A20F12">
          <w:pPr>
            <w:pStyle w:val="TOC1"/>
            <w:tabs>
              <w:tab w:val="left" w:pos="660"/>
              <w:tab w:val="right" w:leader="dot" w:pos="9010"/>
            </w:tabs>
            <w:rPr>
              <w:rFonts w:asciiTheme="minorHAnsi" w:eastAsiaTheme="minorEastAsia" w:hAnsiTheme="minorHAnsi" w:cstheme="minorBidi"/>
              <w:b w:val="0"/>
              <w:caps w:val="0"/>
              <w:noProof/>
              <w:color w:val="auto"/>
              <w:kern w:val="0"/>
              <w:sz w:val="22"/>
              <w:szCs w:val="22"/>
              <w:lang w:eastAsia="en-AU"/>
            </w:rPr>
          </w:pPr>
          <w:hyperlink w:anchor="_Toc54612594" w:history="1">
            <w:r w:rsidRPr="00870477">
              <w:rPr>
                <w:rStyle w:val="Hyperlink"/>
                <w:noProof/>
              </w:rPr>
              <w:t>2</w:t>
            </w:r>
            <w:r>
              <w:rPr>
                <w:rFonts w:asciiTheme="minorHAnsi" w:eastAsiaTheme="minorEastAsia" w:hAnsiTheme="minorHAnsi" w:cstheme="minorBidi"/>
                <w:b w:val="0"/>
                <w:caps w:val="0"/>
                <w:noProof/>
                <w:color w:val="auto"/>
                <w:kern w:val="0"/>
                <w:sz w:val="22"/>
                <w:szCs w:val="22"/>
                <w:lang w:eastAsia="en-AU"/>
              </w:rPr>
              <w:tab/>
            </w:r>
            <w:r w:rsidRPr="00870477">
              <w:rPr>
                <w:rStyle w:val="Hyperlink"/>
                <w:noProof/>
              </w:rPr>
              <w:t>Indicators</w:t>
            </w:r>
            <w:r>
              <w:rPr>
                <w:noProof/>
                <w:webHidden/>
              </w:rPr>
              <w:tab/>
            </w:r>
            <w:r>
              <w:rPr>
                <w:noProof/>
                <w:webHidden/>
              </w:rPr>
              <w:fldChar w:fldCharType="begin"/>
            </w:r>
            <w:r>
              <w:rPr>
                <w:noProof/>
                <w:webHidden/>
              </w:rPr>
              <w:instrText xml:space="preserve"> PAGEREF _Toc54612594 \h </w:instrText>
            </w:r>
            <w:r>
              <w:rPr>
                <w:noProof/>
                <w:webHidden/>
              </w:rPr>
            </w:r>
            <w:r>
              <w:rPr>
                <w:noProof/>
                <w:webHidden/>
              </w:rPr>
              <w:fldChar w:fldCharType="separate"/>
            </w:r>
            <w:r>
              <w:rPr>
                <w:noProof/>
                <w:webHidden/>
              </w:rPr>
              <w:t>12</w:t>
            </w:r>
            <w:r>
              <w:rPr>
                <w:noProof/>
                <w:webHidden/>
              </w:rPr>
              <w:fldChar w:fldCharType="end"/>
            </w:r>
          </w:hyperlink>
        </w:p>
        <w:p w14:paraId="68B51E5D" w14:textId="3604E54E" w:rsidR="00A20F12" w:rsidRDefault="00A20F12">
          <w:pPr>
            <w:pStyle w:val="TOC2"/>
            <w:rPr>
              <w:rFonts w:asciiTheme="minorHAnsi" w:eastAsiaTheme="minorEastAsia" w:hAnsiTheme="minorHAnsi" w:cstheme="minorBidi"/>
              <w:color w:val="auto"/>
              <w:kern w:val="0"/>
              <w:sz w:val="22"/>
              <w:szCs w:val="22"/>
              <w:lang w:eastAsia="en-AU"/>
            </w:rPr>
          </w:pPr>
          <w:hyperlink w:anchor="_Toc54612595" w:history="1">
            <w:r w:rsidRPr="00870477">
              <w:rPr>
                <w:rStyle w:val="Hyperlink"/>
              </w:rPr>
              <w:t>2.1</w:t>
            </w:r>
            <w:r>
              <w:rPr>
                <w:rFonts w:asciiTheme="minorHAnsi" w:eastAsiaTheme="minorEastAsia" w:hAnsiTheme="minorHAnsi" w:cstheme="minorBidi"/>
                <w:color w:val="auto"/>
                <w:kern w:val="0"/>
                <w:sz w:val="22"/>
                <w:szCs w:val="22"/>
                <w:lang w:eastAsia="en-AU"/>
              </w:rPr>
              <w:tab/>
            </w:r>
            <w:r w:rsidRPr="00870477">
              <w:rPr>
                <w:rStyle w:val="Hyperlink"/>
              </w:rPr>
              <w:t>Hydraulic Regime</w:t>
            </w:r>
            <w:r>
              <w:rPr>
                <w:webHidden/>
              </w:rPr>
              <w:tab/>
            </w:r>
            <w:r>
              <w:rPr>
                <w:webHidden/>
              </w:rPr>
              <w:fldChar w:fldCharType="begin"/>
            </w:r>
            <w:r>
              <w:rPr>
                <w:webHidden/>
              </w:rPr>
              <w:instrText xml:space="preserve"> PAGEREF _Toc54612595 \h </w:instrText>
            </w:r>
            <w:r>
              <w:rPr>
                <w:webHidden/>
              </w:rPr>
            </w:r>
            <w:r>
              <w:rPr>
                <w:webHidden/>
              </w:rPr>
              <w:fldChar w:fldCharType="separate"/>
            </w:r>
            <w:r>
              <w:rPr>
                <w:webHidden/>
              </w:rPr>
              <w:t>12</w:t>
            </w:r>
            <w:r>
              <w:rPr>
                <w:webHidden/>
              </w:rPr>
              <w:fldChar w:fldCharType="end"/>
            </w:r>
          </w:hyperlink>
        </w:p>
        <w:p w14:paraId="075ABCF7" w14:textId="4C070D18" w:rsidR="00A20F12" w:rsidRDefault="00A20F12">
          <w:pPr>
            <w:pStyle w:val="TOC2"/>
            <w:rPr>
              <w:rFonts w:asciiTheme="minorHAnsi" w:eastAsiaTheme="minorEastAsia" w:hAnsiTheme="minorHAnsi" w:cstheme="minorBidi"/>
              <w:color w:val="auto"/>
              <w:kern w:val="0"/>
              <w:sz w:val="22"/>
              <w:szCs w:val="22"/>
              <w:lang w:eastAsia="en-AU"/>
            </w:rPr>
          </w:pPr>
          <w:hyperlink w:anchor="_Toc54612596" w:history="1">
            <w:r w:rsidRPr="00870477">
              <w:rPr>
                <w:rStyle w:val="Hyperlink"/>
              </w:rPr>
              <w:t>2.2</w:t>
            </w:r>
            <w:r>
              <w:rPr>
                <w:rFonts w:asciiTheme="minorHAnsi" w:eastAsiaTheme="minorEastAsia" w:hAnsiTheme="minorHAnsi" w:cstheme="minorBidi"/>
                <w:color w:val="auto"/>
                <w:kern w:val="0"/>
                <w:sz w:val="22"/>
                <w:szCs w:val="22"/>
                <w:lang w:eastAsia="en-AU"/>
              </w:rPr>
              <w:tab/>
            </w:r>
            <w:r w:rsidRPr="00870477">
              <w:rPr>
                <w:rStyle w:val="Hyperlink"/>
              </w:rPr>
              <w:t>Stream Metabolism and Water Quality</w:t>
            </w:r>
            <w:r>
              <w:rPr>
                <w:webHidden/>
              </w:rPr>
              <w:tab/>
            </w:r>
            <w:r>
              <w:rPr>
                <w:webHidden/>
              </w:rPr>
              <w:fldChar w:fldCharType="begin"/>
            </w:r>
            <w:r>
              <w:rPr>
                <w:webHidden/>
              </w:rPr>
              <w:instrText xml:space="preserve"> PAGEREF _Toc54612596 \h </w:instrText>
            </w:r>
            <w:r>
              <w:rPr>
                <w:webHidden/>
              </w:rPr>
            </w:r>
            <w:r>
              <w:rPr>
                <w:webHidden/>
              </w:rPr>
              <w:fldChar w:fldCharType="separate"/>
            </w:r>
            <w:r>
              <w:rPr>
                <w:webHidden/>
              </w:rPr>
              <w:t>26</w:t>
            </w:r>
            <w:r>
              <w:rPr>
                <w:webHidden/>
              </w:rPr>
              <w:fldChar w:fldCharType="end"/>
            </w:r>
          </w:hyperlink>
        </w:p>
        <w:p w14:paraId="3F1007C7" w14:textId="7B2546E5" w:rsidR="00A20F12" w:rsidRDefault="00A20F12">
          <w:pPr>
            <w:pStyle w:val="TOC2"/>
            <w:rPr>
              <w:rFonts w:asciiTheme="minorHAnsi" w:eastAsiaTheme="minorEastAsia" w:hAnsiTheme="minorHAnsi" w:cstheme="minorBidi"/>
              <w:color w:val="auto"/>
              <w:kern w:val="0"/>
              <w:sz w:val="22"/>
              <w:szCs w:val="22"/>
              <w:lang w:eastAsia="en-AU"/>
            </w:rPr>
          </w:pPr>
          <w:hyperlink w:anchor="_Toc54612597" w:history="1">
            <w:r w:rsidRPr="00870477">
              <w:rPr>
                <w:rStyle w:val="Hyperlink"/>
              </w:rPr>
              <w:t>2.3</w:t>
            </w:r>
            <w:r>
              <w:rPr>
                <w:rFonts w:asciiTheme="minorHAnsi" w:eastAsiaTheme="minorEastAsia" w:hAnsiTheme="minorHAnsi" w:cstheme="minorBidi"/>
                <w:color w:val="auto"/>
                <w:kern w:val="0"/>
                <w:sz w:val="22"/>
                <w:szCs w:val="22"/>
                <w:lang w:eastAsia="en-AU"/>
              </w:rPr>
              <w:tab/>
            </w:r>
            <w:r w:rsidRPr="00870477">
              <w:rPr>
                <w:rStyle w:val="Hyperlink"/>
              </w:rPr>
              <w:t>Matter Transport and Coorong Habitat</w:t>
            </w:r>
            <w:r>
              <w:rPr>
                <w:webHidden/>
              </w:rPr>
              <w:tab/>
            </w:r>
            <w:r>
              <w:rPr>
                <w:webHidden/>
              </w:rPr>
              <w:fldChar w:fldCharType="begin"/>
            </w:r>
            <w:r>
              <w:rPr>
                <w:webHidden/>
              </w:rPr>
              <w:instrText xml:space="preserve"> PAGEREF _Toc54612597 \h </w:instrText>
            </w:r>
            <w:r>
              <w:rPr>
                <w:webHidden/>
              </w:rPr>
            </w:r>
            <w:r>
              <w:rPr>
                <w:webHidden/>
              </w:rPr>
              <w:fldChar w:fldCharType="separate"/>
            </w:r>
            <w:r>
              <w:rPr>
                <w:webHidden/>
              </w:rPr>
              <w:t>45</w:t>
            </w:r>
            <w:r>
              <w:rPr>
                <w:webHidden/>
              </w:rPr>
              <w:fldChar w:fldCharType="end"/>
            </w:r>
          </w:hyperlink>
        </w:p>
        <w:p w14:paraId="65073209" w14:textId="13B640CF" w:rsidR="00A20F12" w:rsidRDefault="00A20F12">
          <w:pPr>
            <w:pStyle w:val="TOC2"/>
            <w:rPr>
              <w:rFonts w:asciiTheme="minorHAnsi" w:eastAsiaTheme="minorEastAsia" w:hAnsiTheme="minorHAnsi" w:cstheme="minorBidi"/>
              <w:color w:val="auto"/>
              <w:kern w:val="0"/>
              <w:sz w:val="22"/>
              <w:szCs w:val="22"/>
              <w:lang w:eastAsia="en-AU"/>
            </w:rPr>
          </w:pPr>
          <w:hyperlink w:anchor="_Toc54612598" w:history="1">
            <w:r w:rsidRPr="00870477">
              <w:rPr>
                <w:rStyle w:val="Hyperlink"/>
              </w:rPr>
              <w:t>2.4</w:t>
            </w:r>
            <w:r>
              <w:rPr>
                <w:rFonts w:asciiTheme="minorHAnsi" w:eastAsiaTheme="minorEastAsia" w:hAnsiTheme="minorHAnsi" w:cstheme="minorBidi"/>
                <w:color w:val="auto"/>
                <w:kern w:val="0"/>
                <w:sz w:val="22"/>
                <w:szCs w:val="22"/>
                <w:lang w:eastAsia="en-AU"/>
              </w:rPr>
              <w:tab/>
            </w:r>
            <w:r w:rsidRPr="00870477">
              <w:rPr>
                <w:rStyle w:val="Hyperlink"/>
              </w:rPr>
              <w:t>Littoral Vegetation Diversity and Productivity</w:t>
            </w:r>
            <w:r>
              <w:rPr>
                <w:webHidden/>
              </w:rPr>
              <w:tab/>
            </w:r>
            <w:r>
              <w:rPr>
                <w:webHidden/>
              </w:rPr>
              <w:fldChar w:fldCharType="begin"/>
            </w:r>
            <w:r>
              <w:rPr>
                <w:webHidden/>
              </w:rPr>
              <w:instrText xml:space="preserve"> PAGEREF _Toc54612598 \h </w:instrText>
            </w:r>
            <w:r>
              <w:rPr>
                <w:webHidden/>
              </w:rPr>
            </w:r>
            <w:r>
              <w:rPr>
                <w:webHidden/>
              </w:rPr>
              <w:fldChar w:fldCharType="separate"/>
            </w:r>
            <w:r>
              <w:rPr>
                <w:webHidden/>
              </w:rPr>
              <w:t>61</w:t>
            </w:r>
            <w:r>
              <w:rPr>
                <w:webHidden/>
              </w:rPr>
              <w:fldChar w:fldCharType="end"/>
            </w:r>
          </w:hyperlink>
        </w:p>
        <w:p w14:paraId="60176DD1" w14:textId="57860C18" w:rsidR="00A20F12" w:rsidRDefault="00A20F12">
          <w:pPr>
            <w:pStyle w:val="TOC2"/>
            <w:rPr>
              <w:rFonts w:asciiTheme="minorHAnsi" w:eastAsiaTheme="minorEastAsia" w:hAnsiTheme="minorHAnsi" w:cstheme="minorBidi"/>
              <w:color w:val="auto"/>
              <w:kern w:val="0"/>
              <w:sz w:val="22"/>
              <w:szCs w:val="22"/>
              <w:lang w:eastAsia="en-AU"/>
            </w:rPr>
          </w:pPr>
          <w:hyperlink w:anchor="_Toc54612599" w:history="1">
            <w:r w:rsidRPr="00870477">
              <w:rPr>
                <w:rStyle w:val="Hyperlink"/>
                <w:i/>
              </w:rPr>
              <w:t>2.5</w:t>
            </w:r>
            <w:r>
              <w:rPr>
                <w:rFonts w:asciiTheme="minorHAnsi" w:eastAsiaTheme="minorEastAsia" w:hAnsiTheme="minorHAnsi" w:cstheme="minorBidi"/>
                <w:color w:val="auto"/>
                <w:kern w:val="0"/>
                <w:sz w:val="22"/>
                <w:szCs w:val="22"/>
                <w:lang w:eastAsia="en-AU"/>
              </w:rPr>
              <w:tab/>
            </w:r>
            <w:r w:rsidRPr="00870477">
              <w:rPr>
                <w:rStyle w:val="Hyperlink"/>
              </w:rPr>
              <w:t>Microinvertebrate Assemblage</w:t>
            </w:r>
            <w:r>
              <w:rPr>
                <w:webHidden/>
              </w:rPr>
              <w:tab/>
            </w:r>
            <w:r>
              <w:rPr>
                <w:webHidden/>
              </w:rPr>
              <w:fldChar w:fldCharType="begin"/>
            </w:r>
            <w:r>
              <w:rPr>
                <w:webHidden/>
              </w:rPr>
              <w:instrText xml:space="preserve"> PAGEREF _Toc54612599 \h </w:instrText>
            </w:r>
            <w:r>
              <w:rPr>
                <w:webHidden/>
              </w:rPr>
            </w:r>
            <w:r>
              <w:rPr>
                <w:webHidden/>
              </w:rPr>
              <w:fldChar w:fldCharType="separate"/>
            </w:r>
            <w:r>
              <w:rPr>
                <w:webHidden/>
              </w:rPr>
              <w:t>62</w:t>
            </w:r>
            <w:r>
              <w:rPr>
                <w:webHidden/>
              </w:rPr>
              <w:fldChar w:fldCharType="end"/>
            </w:r>
          </w:hyperlink>
        </w:p>
        <w:p w14:paraId="7DDCD000" w14:textId="7110D7AC" w:rsidR="00A20F12" w:rsidRDefault="00A20F12">
          <w:pPr>
            <w:pStyle w:val="TOC2"/>
            <w:rPr>
              <w:rFonts w:asciiTheme="minorHAnsi" w:eastAsiaTheme="minorEastAsia" w:hAnsiTheme="minorHAnsi" w:cstheme="minorBidi"/>
              <w:color w:val="auto"/>
              <w:kern w:val="0"/>
              <w:sz w:val="22"/>
              <w:szCs w:val="22"/>
              <w:lang w:eastAsia="en-AU"/>
            </w:rPr>
          </w:pPr>
          <w:hyperlink w:anchor="_Toc54612600" w:history="1">
            <w:r w:rsidRPr="00870477">
              <w:rPr>
                <w:rStyle w:val="Hyperlink"/>
              </w:rPr>
              <w:t>2.6</w:t>
            </w:r>
            <w:r>
              <w:rPr>
                <w:rFonts w:asciiTheme="minorHAnsi" w:eastAsiaTheme="minorEastAsia" w:hAnsiTheme="minorHAnsi" w:cstheme="minorBidi"/>
                <w:color w:val="auto"/>
                <w:kern w:val="0"/>
                <w:sz w:val="22"/>
                <w:szCs w:val="22"/>
                <w:lang w:eastAsia="en-AU"/>
              </w:rPr>
              <w:tab/>
            </w:r>
            <w:r w:rsidRPr="00870477">
              <w:rPr>
                <w:rStyle w:val="Hyperlink"/>
              </w:rPr>
              <w:t>Fish Spawning and Recruitment</w:t>
            </w:r>
            <w:r>
              <w:rPr>
                <w:webHidden/>
              </w:rPr>
              <w:tab/>
            </w:r>
            <w:r>
              <w:rPr>
                <w:webHidden/>
              </w:rPr>
              <w:fldChar w:fldCharType="begin"/>
            </w:r>
            <w:r>
              <w:rPr>
                <w:webHidden/>
              </w:rPr>
              <w:instrText xml:space="preserve"> PAGEREF _Toc54612600 \h </w:instrText>
            </w:r>
            <w:r>
              <w:rPr>
                <w:webHidden/>
              </w:rPr>
            </w:r>
            <w:r>
              <w:rPr>
                <w:webHidden/>
              </w:rPr>
              <w:fldChar w:fldCharType="separate"/>
            </w:r>
            <w:r>
              <w:rPr>
                <w:webHidden/>
              </w:rPr>
              <w:t>86</w:t>
            </w:r>
            <w:r>
              <w:rPr>
                <w:webHidden/>
              </w:rPr>
              <w:fldChar w:fldCharType="end"/>
            </w:r>
          </w:hyperlink>
        </w:p>
        <w:p w14:paraId="1B24917B" w14:textId="5A9348A7" w:rsidR="00A20F12" w:rsidRDefault="00A20F12">
          <w:pPr>
            <w:pStyle w:val="TOC2"/>
            <w:rPr>
              <w:rFonts w:asciiTheme="minorHAnsi" w:eastAsiaTheme="minorEastAsia" w:hAnsiTheme="minorHAnsi" w:cstheme="minorBidi"/>
              <w:color w:val="auto"/>
              <w:kern w:val="0"/>
              <w:sz w:val="22"/>
              <w:szCs w:val="22"/>
              <w:lang w:eastAsia="en-AU"/>
            </w:rPr>
          </w:pPr>
          <w:hyperlink w:anchor="_Toc54612601" w:history="1">
            <w:r w:rsidRPr="00870477">
              <w:rPr>
                <w:rStyle w:val="Hyperlink"/>
              </w:rPr>
              <w:t>2.7</w:t>
            </w:r>
            <w:r>
              <w:rPr>
                <w:rFonts w:asciiTheme="minorHAnsi" w:eastAsiaTheme="minorEastAsia" w:hAnsiTheme="minorHAnsi" w:cstheme="minorBidi"/>
                <w:color w:val="auto"/>
                <w:kern w:val="0"/>
                <w:sz w:val="22"/>
                <w:szCs w:val="22"/>
                <w:lang w:eastAsia="en-AU"/>
              </w:rPr>
              <w:tab/>
            </w:r>
            <w:r w:rsidRPr="00870477">
              <w:rPr>
                <w:rStyle w:val="Hyperlink"/>
              </w:rPr>
              <w:t>Murray Cod Recruitment</w:t>
            </w:r>
            <w:r>
              <w:rPr>
                <w:webHidden/>
              </w:rPr>
              <w:tab/>
            </w:r>
            <w:r>
              <w:rPr>
                <w:webHidden/>
              </w:rPr>
              <w:fldChar w:fldCharType="begin"/>
            </w:r>
            <w:r>
              <w:rPr>
                <w:webHidden/>
              </w:rPr>
              <w:instrText xml:space="preserve"> PAGEREF _Toc54612601 \h </w:instrText>
            </w:r>
            <w:r>
              <w:rPr>
                <w:webHidden/>
              </w:rPr>
            </w:r>
            <w:r>
              <w:rPr>
                <w:webHidden/>
              </w:rPr>
              <w:fldChar w:fldCharType="separate"/>
            </w:r>
            <w:r>
              <w:rPr>
                <w:webHidden/>
              </w:rPr>
              <w:t>103</w:t>
            </w:r>
            <w:r>
              <w:rPr>
                <w:webHidden/>
              </w:rPr>
              <w:fldChar w:fldCharType="end"/>
            </w:r>
          </w:hyperlink>
        </w:p>
        <w:p w14:paraId="64EDCA5D" w14:textId="209529DF" w:rsidR="00A20F12" w:rsidRDefault="00A20F12">
          <w:pPr>
            <w:pStyle w:val="TOC2"/>
            <w:rPr>
              <w:rFonts w:asciiTheme="minorHAnsi" w:eastAsiaTheme="minorEastAsia" w:hAnsiTheme="minorHAnsi" w:cstheme="minorBidi"/>
              <w:color w:val="auto"/>
              <w:kern w:val="0"/>
              <w:sz w:val="22"/>
              <w:szCs w:val="22"/>
              <w:lang w:eastAsia="en-AU"/>
            </w:rPr>
          </w:pPr>
          <w:hyperlink w:anchor="_Toc54612602" w:history="1">
            <w:r w:rsidRPr="00870477">
              <w:rPr>
                <w:rStyle w:val="Hyperlink"/>
              </w:rPr>
              <w:t>2.8</w:t>
            </w:r>
            <w:r>
              <w:rPr>
                <w:rFonts w:asciiTheme="minorHAnsi" w:eastAsiaTheme="minorEastAsia" w:hAnsiTheme="minorHAnsi" w:cstheme="minorBidi"/>
                <w:color w:val="auto"/>
                <w:kern w:val="0"/>
                <w:sz w:val="22"/>
                <w:szCs w:val="22"/>
                <w:lang w:eastAsia="en-AU"/>
              </w:rPr>
              <w:tab/>
            </w:r>
            <w:r w:rsidRPr="00870477">
              <w:rPr>
                <w:rStyle w:val="Hyperlink"/>
              </w:rPr>
              <w:t>Fish Assemblage</w:t>
            </w:r>
            <w:r>
              <w:rPr>
                <w:webHidden/>
              </w:rPr>
              <w:tab/>
            </w:r>
            <w:r>
              <w:rPr>
                <w:webHidden/>
              </w:rPr>
              <w:fldChar w:fldCharType="begin"/>
            </w:r>
            <w:r>
              <w:rPr>
                <w:webHidden/>
              </w:rPr>
              <w:instrText xml:space="preserve"> PAGEREF _Toc54612602 \h </w:instrText>
            </w:r>
            <w:r>
              <w:rPr>
                <w:webHidden/>
              </w:rPr>
            </w:r>
            <w:r>
              <w:rPr>
                <w:webHidden/>
              </w:rPr>
              <w:fldChar w:fldCharType="separate"/>
            </w:r>
            <w:r>
              <w:rPr>
                <w:webHidden/>
              </w:rPr>
              <w:t>106</w:t>
            </w:r>
            <w:r>
              <w:rPr>
                <w:webHidden/>
              </w:rPr>
              <w:fldChar w:fldCharType="end"/>
            </w:r>
          </w:hyperlink>
        </w:p>
        <w:p w14:paraId="117931D9" w14:textId="03207839" w:rsidR="00A20F12" w:rsidRDefault="00A20F12">
          <w:pPr>
            <w:pStyle w:val="TOC1"/>
            <w:tabs>
              <w:tab w:val="left" w:pos="660"/>
              <w:tab w:val="right" w:leader="dot" w:pos="9010"/>
            </w:tabs>
            <w:rPr>
              <w:rFonts w:asciiTheme="minorHAnsi" w:eastAsiaTheme="minorEastAsia" w:hAnsiTheme="minorHAnsi" w:cstheme="minorBidi"/>
              <w:b w:val="0"/>
              <w:caps w:val="0"/>
              <w:noProof/>
              <w:color w:val="auto"/>
              <w:kern w:val="0"/>
              <w:sz w:val="22"/>
              <w:szCs w:val="22"/>
              <w:lang w:eastAsia="en-AU"/>
            </w:rPr>
          </w:pPr>
          <w:hyperlink w:anchor="_Toc54612603" w:history="1">
            <w:r w:rsidRPr="00870477">
              <w:rPr>
                <w:rStyle w:val="Hyperlink"/>
                <w:noProof/>
              </w:rPr>
              <w:t>3</w:t>
            </w:r>
            <w:r>
              <w:rPr>
                <w:rFonts w:asciiTheme="minorHAnsi" w:eastAsiaTheme="minorEastAsia" w:hAnsiTheme="minorHAnsi" w:cstheme="minorBidi"/>
                <w:b w:val="0"/>
                <w:caps w:val="0"/>
                <w:noProof/>
                <w:color w:val="auto"/>
                <w:kern w:val="0"/>
                <w:sz w:val="22"/>
                <w:szCs w:val="22"/>
                <w:lang w:eastAsia="en-AU"/>
              </w:rPr>
              <w:tab/>
            </w:r>
            <w:r w:rsidRPr="00870477">
              <w:rPr>
                <w:rStyle w:val="Hyperlink"/>
                <w:noProof/>
              </w:rPr>
              <w:t>Contingency Monitoring</w:t>
            </w:r>
            <w:r>
              <w:rPr>
                <w:noProof/>
                <w:webHidden/>
              </w:rPr>
              <w:tab/>
            </w:r>
            <w:r>
              <w:rPr>
                <w:noProof/>
                <w:webHidden/>
              </w:rPr>
              <w:fldChar w:fldCharType="begin"/>
            </w:r>
            <w:r>
              <w:rPr>
                <w:noProof/>
                <w:webHidden/>
              </w:rPr>
              <w:instrText xml:space="preserve"> PAGEREF _Toc54612603 \h </w:instrText>
            </w:r>
            <w:r>
              <w:rPr>
                <w:noProof/>
                <w:webHidden/>
              </w:rPr>
            </w:r>
            <w:r>
              <w:rPr>
                <w:noProof/>
                <w:webHidden/>
              </w:rPr>
              <w:fldChar w:fldCharType="separate"/>
            </w:r>
            <w:r>
              <w:rPr>
                <w:noProof/>
                <w:webHidden/>
              </w:rPr>
              <w:t>118</w:t>
            </w:r>
            <w:r>
              <w:rPr>
                <w:noProof/>
                <w:webHidden/>
              </w:rPr>
              <w:fldChar w:fldCharType="end"/>
            </w:r>
          </w:hyperlink>
        </w:p>
        <w:p w14:paraId="717A000F" w14:textId="2AA1FBE5" w:rsidR="00A20F12" w:rsidRDefault="00A20F12">
          <w:pPr>
            <w:pStyle w:val="TOC2"/>
            <w:rPr>
              <w:rFonts w:asciiTheme="minorHAnsi" w:eastAsiaTheme="minorEastAsia" w:hAnsiTheme="minorHAnsi" w:cstheme="minorBidi"/>
              <w:color w:val="auto"/>
              <w:kern w:val="0"/>
              <w:sz w:val="22"/>
              <w:szCs w:val="22"/>
              <w:lang w:eastAsia="en-AU"/>
            </w:rPr>
          </w:pPr>
          <w:hyperlink w:anchor="_Toc54612604" w:history="1">
            <w:r w:rsidRPr="00870477">
              <w:rPr>
                <w:rStyle w:val="Hyperlink"/>
              </w:rPr>
              <w:t>3.1</w:t>
            </w:r>
            <w:r>
              <w:rPr>
                <w:rFonts w:asciiTheme="minorHAnsi" w:eastAsiaTheme="minorEastAsia" w:hAnsiTheme="minorHAnsi" w:cstheme="minorBidi"/>
                <w:color w:val="auto"/>
                <w:kern w:val="0"/>
                <w:sz w:val="22"/>
                <w:szCs w:val="22"/>
                <w:lang w:eastAsia="en-AU"/>
              </w:rPr>
              <w:tab/>
            </w:r>
            <w:r w:rsidRPr="00870477">
              <w:rPr>
                <w:rStyle w:val="Hyperlink"/>
              </w:rPr>
              <w:t>Background</w:t>
            </w:r>
            <w:r>
              <w:rPr>
                <w:webHidden/>
              </w:rPr>
              <w:tab/>
            </w:r>
            <w:r>
              <w:rPr>
                <w:webHidden/>
              </w:rPr>
              <w:fldChar w:fldCharType="begin"/>
            </w:r>
            <w:r>
              <w:rPr>
                <w:webHidden/>
              </w:rPr>
              <w:instrText xml:space="preserve"> PAGEREF _Toc54612604 \h </w:instrText>
            </w:r>
            <w:r>
              <w:rPr>
                <w:webHidden/>
              </w:rPr>
            </w:r>
            <w:r>
              <w:rPr>
                <w:webHidden/>
              </w:rPr>
              <w:fldChar w:fldCharType="separate"/>
            </w:r>
            <w:r>
              <w:rPr>
                <w:webHidden/>
              </w:rPr>
              <w:t>118</w:t>
            </w:r>
            <w:r>
              <w:rPr>
                <w:webHidden/>
              </w:rPr>
              <w:fldChar w:fldCharType="end"/>
            </w:r>
          </w:hyperlink>
        </w:p>
        <w:p w14:paraId="7061426C" w14:textId="46655F3C" w:rsidR="00A20F12" w:rsidRDefault="00A20F12">
          <w:pPr>
            <w:pStyle w:val="TOC2"/>
            <w:rPr>
              <w:rFonts w:asciiTheme="minorHAnsi" w:eastAsiaTheme="minorEastAsia" w:hAnsiTheme="minorHAnsi" w:cstheme="minorBidi"/>
              <w:color w:val="auto"/>
              <w:kern w:val="0"/>
              <w:sz w:val="22"/>
              <w:szCs w:val="22"/>
              <w:lang w:eastAsia="en-AU"/>
            </w:rPr>
          </w:pPr>
          <w:hyperlink w:anchor="_Toc54612605" w:history="1">
            <w:r w:rsidRPr="00870477">
              <w:rPr>
                <w:rStyle w:val="Hyperlink"/>
              </w:rPr>
              <w:t>3.2</w:t>
            </w:r>
            <w:r>
              <w:rPr>
                <w:rFonts w:asciiTheme="minorHAnsi" w:eastAsiaTheme="minorEastAsia" w:hAnsiTheme="minorHAnsi" w:cstheme="minorBidi"/>
                <w:color w:val="auto"/>
                <w:kern w:val="0"/>
                <w:sz w:val="22"/>
                <w:szCs w:val="22"/>
                <w:lang w:eastAsia="en-AU"/>
              </w:rPr>
              <w:tab/>
            </w:r>
            <w:r w:rsidRPr="00870477">
              <w:rPr>
                <w:rStyle w:val="Hyperlink"/>
              </w:rPr>
              <w:t>Lamprey migration in 2019-20: key findings and evaluation</w:t>
            </w:r>
            <w:r>
              <w:rPr>
                <w:webHidden/>
              </w:rPr>
              <w:tab/>
            </w:r>
            <w:r>
              <w:rPr>
                <w:webHidden/>
              </w:rPr>
              <w:fldChar w:fldCharType="begin"/>
            </w:r>
            <w:r>
              <w:rPr>
                <w:webHidden/>
              </w:rPr>
              <w:instrText xml:space="preserve"> PAGEREF _Toc54612605 \h </w:instrText>
            </w:r>
            <w:r>
              <w:rPr>
                <w:webHidden/>
              </w:rPr>
            </w:r>
            <w:r>
              <w:rPr>
                <w:webHidden/>
              </w:rPr>
              <w:fldChar w:fldCharType="separate"/>
            </w:r>
            <w:r>
              <w:rPr>
                <w:webHidden/>
              </w:rPr>
              <w:t>118</w:t>
            </w:r>
            <w:r>
              <w:rPr>
                <w:webHidden/>
              </w:rPr>
              <w:fldChar w:fldCharType="end"/>
            </w:r>
          </w:hyperlink>
        </w:p>
        <w:p w14:paraId="5E3E168E" w14:textId="68EF7DCF" w:rsidR="00A20F12" w:rsidRDefault="00A20F12">
          <w:pPr>
            <w:pStyle w:val="TOC1"/>
            <w:tabs>
              <w:tab w:val="left" w:pos="660"/>
              <w:tab w:val="right" w:leader="dot" w:pos="9010"/>
            </w:tabs>
            <w:rPr>
              <w:rFonts w:asciiTheme="minorHAnsi" w:eastAsiaTheme="minorEastAsia" w:hAnsiTheme="minorHAnsi" w:cstheme="minorBidi"/>
              <w:b w:val="0"/>
              <w:caps w:val="0"/>
              <w:noProof/>
              <w:color w:val="auto"/>
              <w:kern w:val="0"/>
              <w:sz w:val="22"/>
              <w:szCs w:val="22"/>
              <w:lang w:eastAsia="en-AU"/>
            </w:rPr>
          </w:pPr>
          <w:hyperlink w:anchor="_Toc54612606" w:history="1">
            <w:r w:rsidRPr="00870477">
              <w:rPr>
                <w:rStyle w:val="Hyperlink"/>
                <w:noProof/>
              </w:rPr>
              <w:t>4</w:t>
            </w:r>
            <w:r>
              <w:rPr>
                <w:rFonts w:asciiTheme="minorHAnsi" w:eastAsiaTheme="minorEastAsia" w:hAnsiTheme="minorHAnsi" w:cstheme="minorBidi"/>
                <w:b w:val="0"/>
                <w:caps w:val="0"/>
                <w:noProof/>
                <w:color w:val="auto"/>
                <w:kern w:val="0"/>
                <w:sz w:val="22"/>
                <w:szCs w:val="22"/>
                <w:lang w:eastAsia="en-AU"/>
              </w:rPr>
              <w:tab/>
            </w:r>
            <w:r w:rsidRPr="00870477">
              <w:rPr>
                <w:rStyle w:val="Hyperlink"/>
                <w:noProof/>
              </w:rPr>
              <w:t>Synthesis and Evaluation</w:t>
            </w:r>
            <w:r>
              <w:rPr>
                <w:noProof/>
                <w:webHidden/>
              </w:rPr>
              <w:tab/>
            </w:r>
            <w:r>
              <w:rPr>
                <w:noProof/>
                <w:webHidden/>
              </w:rPr>
              <w:fldChar w:fldCharType="begin"/>
            </w:r>
            <w:r>
              <w:rPr>
                <w:noProof/>
                <w:webHidden/>
              </w:rPr>
              <w:instrText xml:space="preserve"> PAGEREF _Toc54612606 \h </w:instrText>
            </w:r>
            <w:r>
              <w:rPr>
                <w:noProof/>
                <w:webHidden/>
              </w:rPr>
            </w:r>
            <w:r>
              <w:rPr>
                <w:noProof/>
                <w:webHidden/>
              </w:rPr>
              <w:fldChar w:fldCharType="separate"/>
            </w:r>
            <w:r>
              <w:rPr>
                <w:noProof/>
                <w:webHidden/>
              </w:rPr>
              <w:t>119</w:t>
            </w:r>
            <w:r>
              <w:rPr>
                <w:noProof/>
                <w:webHidden/>
              </w:rPr>
              <w:fldChar w:fldCharType="end"/>
            </w:r>
          </w:hyperlink>
        </w:p>
        <w:p w14:paraId="0EF42007" w14:textId="19D6E193" w:rsidR="00A20F12" w:rsidRDefault="00A20F12">
          <w:pPr>
            <w:pStyle w:val="TOC1"/>
            <w:tabs>
              <w:tab w:val="left" w:pos="660"/>
              <w:tab w:val="right" w:leader="dot" w:pos="9010"/>
            </w:tabs>
            <w:rPr>
              <w:rFonts w:asciiTheme="minorHAnsi" w:eastAsiaTheme="minorEastAsia" w:hAnsiTheme="minorHAnsi" w:cstheme="minorBidi"/>
              <w:b w:val="0"/>
              <w:caps w:val="0"/>
              <w:noProof/>
              <w:color w:val="auto"/>
              <w:kern w:val="0"/>
              <w:sz w:val="22"/>
              <w:szCs w:val="22"/>
              <w:lang w:eastAsia="en-AU"/>
            </w:rPr>
          </w:pPr>
          <w:hyperlink w:anchor="_Toc54612607" w:history="1">
            <w:r w:rsidRPr="00870477">
              <w:rPr>
                <w:rStyle w:val="Hyperlink"/>
                <w:noProof/>
              </w:rPr>
              <w:t>5</w:t>
            </w:r>
            <w:r>
              <w:rPr>
                <w:rFonts w:asciiTheme="minorHAnsi" w:eastAsiaTheme="minorEastAsia" w:hAnsiTheme="minorHAnsi" w:cstheme="minorBidi"/>
                <w:b w:val="0"/>
                <w:caps w:val="0"/>
                <w:noProof/>
                <w:color w:val="auto"/>
                <w:kern w:val="0"/>
                <w:sz w:val="22"/>
                <w:szCs w:val="22"/>
                <w:lang w:eastAsia="en-AU"/>
              </w:rPr>
              <w:tab/>
            </w:r>
            <w:r w:rsidRPr="00870477">
              <w:rPr>
                <w:rStyle w:val="Hyperlink"/>
                <w:noProof/>
              </w:rPr>
              <w:t>General Management Recommendations</w:t>
            </w:r>
            <w:r>
              <w:rPr>
                <w:noProof/>
                <w:webHidden/>
              </w:rPr>
              <w:tab/>
            </w:r>
            <w:r>
              <w:rPr>
                <w:noProof/>
                <w:webHidden/>
              </w:rPr>
              <w:fldChar w:fldCharType="begin"/>
            </w:r>
            <w:r>
              <w:rPr>
                <w:noProof/>
                <w:webHidden/>
              </w:rPr>
              <w:instrText xml:space="preserve"> PAGEREF _Toc54612607 \h </w:instrText>
            </w:r>
            <w:r>
              <w:rPr>
                <w:noProof/>
                <w:webHidden/>
              </w:rPr>
            </w:r>
            <w:r>
              <w:rPr>
                <w:noProof/>
                <w:webHidden/>
              </w:rPr>
              <w:fldChar w:fldCharType="separate"/>
            </w:r>
            <w:r>
              <w:rPr>
                <w:noProof/>
                <w:webHidden/>
              </w:rPr>
              <w:t>122</w:t>
            </w:r>
            <w:r>
              <w:rPr>
                <w:noProof/>
                <w:webHidden/>
              </w:rPr>
              <w:fldChar w:fldCharType="end"/>
            </w:r>
          </w:hyperlink>
        </w:p>
        <w:p w14:paraId="467D693C" w14:textId="13F69CBC" w:rsidR="00A20F12" w:rsidRDefault="00A20F12">
          <w:pPr>
            <w:pStyle w:val="TOC1"/>
            <w:tabs>
              <w:tab w:val="left" w:pos="660"/>
              <w:tab w:val="right" w:leader="dot" w:pos="9010"/>
            </w:tabs>
            <w:rPr>
              <w:rFonts w:asciiTheme="minorHAnsi" w:eastAsiaTheme="minorEastAsia" w:hAnsiTheme="minorHAnsi" w:cstheme="minorBidi"/>
              <w:b w:val="0"/>
              <w:caps w:val="0"/>
              <w:noProof/>
              <w:color w:val="auto"/>
              <w:kern w:val="0"/>
              <w:sz w:val="22"/>
              <w:szCs w:val="22"/>
              <w:lang w:eastAsia="en-AU"/>
            </w:rPr>
          </w:pPr>
          <w:hyperlink w:anchor="_Toc54612608" w:history="1">
            <w:r w:rsidRPr="00870477">
              <w:rPr>
                <w:rStyle w:val="Hyperlink"/>
                <w:noProof/>
              </w:rPr>
              <w:t>6</w:t>
            </w:r>
            <w:r>
              <w:rPr>
                <w:rFonts w:asciiTheme="minorHAnsi" w:eastAsiaTheme="minorEastAsia" w:hAnsiTheme="minorHAnsi" w:cstheme="minorBidi"/>
                <w:b w:val="0"/>
                <w:caps w:val="0"/>
                <w:noProof/>
                <w:color w:val="auto"/>
                <w:kern w:val="0"/>
                <w:sz w:val="22"/>
                <w:szCs w:val="22"/>
                <w:lang w:eastAsia="en-AU"/>
              </w:rPr>
              <w:tab/>
            </w:r>
            <w:r w:rsidRPr="00870477">
              <w:rPr>
                <w:rStyle w:val="Hyperlink"/>
                <w:noProof/>
              </w:rPr>
              <w:t>References</w:t>
            </w:r>
            <w:r>
              <w:rPr>
                <w:noProof/>
                <w:webHidden/>
              </w:rPr>
              <w:tab/>
            </w:r>
            <w:r>
              <w:rPr>
                <w:noProof/>
                <w:webHidden/>
              </w:rPr>
              <w:fldChar w:fldCharType="begin"/>
            </w:r>
            <w:r>
              <w:rPr>
                <w:noProof/>
                <w:webHidden/>
              </w:rPr>
              <w:instrText xml:space="preserve"> PAGEREF _Toc54612608 \h </w:instrText>
            </w:r>
            <w:r>
              <w:rPr>
                <w:noProof/>
                <w:webHidden/>
              </w:rPr>
            </w:r>
            <w:r>
              <w:rPr>
                <w:noProof/>
                <w:webHidden/>
              </w:rPr>
              <w:fldChar w:fldCharType="separate"/>
            </w:r>
            <w:r>
              <w:rPr>
                <w:noProof/>
                <w:webHidden/>
              </w:rPr>
              <w:t>123</w:t>
            </w:r>
            <w:r>
              <w:rPr>
                <w:noProof/>
                <w:webHidden/>
              </w:rPr>
              <w:fldChar w:fldCharType="end"/>
            </w:r>
          </w:hyperlink>
        </w:p>
        <w:p w14:paraId="543B0195" w14:textId="2A595350" w:rsidR="00A20F12" w:rsidRDefault="00A20F12">
          <w:pPr>
            <w:pStyle w:val="TOC1"/>
            <w:tabs>
              <w:tab w:val="left" w:pos="660"/>
              <w:tab w:val="right" w:leader="dot" w:pos="9010"/>
            </w:tabs>
            <w:rPr>
              <w:rFonts w:asciiTheme="minorHAnsi" w:eastAsiaTheme="minorEastAsia" w:hAnsiTheme="minorHAnsi" w:cstheme="minorBidi"/>
              <w:b w:val="0"/>
              <w:caps w:val="0"/>
              <w:noProof/>
              <w:color w:val="auto"/>
              <w:kern w:val="0"/>
              <w:sz w:val="22"/>
              <w:szCs w:val="22"/>
              <w:lang w:eastAsia="en-AU"/>
            </w:rPr>
          </w:pPr>
          <w:hyperlink w:anchor="_Toc54612609" w:history="1">
            <w:r w:rsidRPr="00870477">
              <w:rPr>
                <w:rStyle w:val="Hyperlink"/>
                <w:noProof/>
              </w:rPr>
              <w:t>7</w:t>
            </w:r>
            <w:r>
              <w:rPr>
                <w:rFonts w:asciiTheme="minorHAnsi" w:eastAsiaTheme="minorEastAsia" w:hAnsiTheme="minorHAnsi" w:cstheme="minorBidi"/>
                <w:b w:val="0"/>
                <w:caps w:val="0"/>
                <w:noProof/>
                <w:color w:val="auto"/>
                <w:kern w:val="0"/>
                <w:sz w:val="22"/>
                <w:szCs w:val="22"/>
                <w:lang w:eastAsia="en-AU"/>
              </w:rPr>
              <w:tab/>
            </w:r>
            <w:r w:rsidRPr="00870477">
              <w:rPr>
                <w:rStyle w:val="Hyperlink"/>
                <w:noProof/>
              </w:rPr>
              <w:t>Appendices</w:t>
            </w:r>
            <w:r>
              <w:rPr>
                <w:noProof/>
                <w:webHidden/>
              </w:rPr>
              <w:tab/>
            </w:r>
            <w:r>
              <w:rPr>
                <w:noProof/>
                <w:webHidden/>
              </w:rPr>
              <w:fldChar w:fldCharType="begin"/>
            </w:r>
            <w:r>
              <w:rPr>
                <w:noProof/>
                <w:webHidden/>
              </w:rPr>
              <w:instrText xml:space="preserve"> PAGEREF _Toc54612609 \h </w:instrText>
            </w:r>
            <w:r>
              <w:rPr>
                <w:noProof/>
                <w:webHidden/>
              </w:rPr>
            </w:r>
            <w:r>
              <w:rPr>
                <w:noProof/>
                <w:webHidden/>
              </w:rPr>
              <w:fldChar w:fldCharType="separate"/>
            </w:r>
            <w:r>
              <w:rPr>
                <w:noProof/>
                <w:webHidden/>
              </w:rPr>
              <w:t>134</w:t>
            </w:r>
            <w:r>
              <w:rPr>
                <w:noProof/>
                <w:webHidden/>
              </w:rPr>
              <w:fldChar w:fldCharType="end"/>
            </w:r>
          </w:hyperlink>
        </w:p>
        <w:p w14:paraId="76B88259" w14:textId="47111EDB" w:rsidR="00A20F12" w:rsidRDefault="00A20F12">
          <w:pPr>
            <w:pStyle w:val="TOC1"/>
            <w:tabs>
              <w:tab w:val="right" w:leader="dot" w:pos="9010"/>
            </w:tabs>
            <w:rPr>
              <w:rFonts w:asciiTheme="minorHAnsi" w:eastAsiaTheme="minorEastAsia" w:hAnsiTheme="minorHAnsi" w:cstheme="minorBidi"/>
              <w:b w:val="0"/>
              <w:caps w:val="0"/>
              <w:noProof/>
              <w:color w:val="auto"/>
              <w:kern w:val="0"/>
              <w:sz w:val="22"/>
              <w:szCs w:val="22"/>
              <w:lang w:eastAsia="en-AU"/>
            </w:rPr>
          </w:pPr>
          <w:hyperlink w:anchor="_Toc54612610" w:history="1">
            <w:r w:rsidRPr="00870477">
              <w:rPr>
                <w:rStyle w:val="Hyperlink"/>
                <w:noProof/>
              </w:rPr>
              <w:t>Appendix A: Expected outcomes of Commonwealth environmental water in the LMR, Lower Lakes and Coorong</w:t>
            </w:r>
            <w:r>
              <w:rPr>
                <w:noProof/>
                <w:webHidden/>
              </w:rPr>
              <w:tab/>
            </w:r>
            <w:r>
              <w:rPr>
                <w:noProof/>
                <w:webHidden/>
              </w:rPr>
              <w:fldChar w:fldCharType="begin"/>
            </w:r>
            <w:r>
              <w:rPr>
                <w:noProof/>
                <w:webHidden/>
              </w:rPr>
              <w:instrText xml:space="preserve"> PAGEREF _Toc54612610 \h </w:instrText>
            </w:r>
            <w:r>
              <w:rPr>
                <w:noProof/>
                <w:webHidden/>
              </w:rPr>
            </w:r>
            <w:r>
              <w:rPr>
                <w:noProof/>
                <w:webHidden/>
              </w:rPr>
              <w:fldChar w:fldCharType="separate"/>
            </w:r>
            <w:r>
              <w:rPr>
                <w:noProof/>
                <w:webHidden/>
              </w:rPr>
              <w:t>134</w:t>
            </w:r>
            <w:r>
              <w:rPr>
                <w:noProof/>
                <w:webHidden/>
              </w:rPr>
              <w:fldChar w:fldCharType="end"/>
            </w:r>
          </w:hyperlink>
        </w:p>
        <w:p w14:paraId="1F6D8CA4" w14:textId="6E2257A4" w:rsidR="00A20F12" w:rsidRDefault="00A20F12">
          <w:pPr>
            <w:pStyle w:val="TOC1"/>
            <w:tabs>
              <w:tab w:val="right" w:leader="dot" w:pos="9010"/>
            </w:tabs>
            <w:rPr>
              <w:rFonts w:asciiTheme="minorHAnsi" w:eastAsiaTheme="minorEastAsia" w:hAnsiTheme="minorHAnsi" w:cstheme="minorBidi"/>
              <w:b w:val="0"/>
              <w:caps w:val="0"/>
              <w:noProof/>
              <w:color w:val="auto"/>
              <w:kern w:val="0"/>
              <w:sz w:val="22"/>
              <w:szCs w:val="22"/>
              <w:lang w:eastAsia="en-AU"/>
            </w:rPr>
          </w:pPr>
          <w:hyperlink w:anchor="_Toc54612611" w:history="1">
            <w:r w:rsidRPr="00870477">
              <w:rPr>
                <w:rStyle w:val="Hyperlink"/>
                <w:noProof/>
              </w:rPr>
              <w:t>Appendix B: Overview of other watering and management activities during 2019-20</w:t>
            </w:r>
            <w:r>
              <w:rPr>
                <w:noProof/>
                <w:webHidden/>
              </w:rPr>
              <w:tab/>
            </w:r>
            <w:r>
              <w:rPr>
                <w:noProof/>
                <w:webHidden/>
              </w:rPr>
              <w:fldChar w:fldCharType="begin"/>
            </w:r>
            <w:r>
              <w:rPr>
                <w:noProof/>
                <w:webHidden/>
              </w:rPr>
              <w:instrText xml:space="preserve"> PAGEREF _Toc54612611 \h </w:instrText>
            </w:r>
            <w:r>
              <w:rPr>
                <w:noProof/>
                <w:webHidden/>
              </w:rPr>
            </w:r>
            <w:r>
              <w:rPr>
                <w:noProof/>
                <w:webHidden/>
              </w:rPr>
              <w:fldChar w:fldCharType="separate"/>
            </w:r>
            <w:r>
              <w:rPr>
                <w:noProof/>
                <w:webHidden/>
              </w:rPr>
              <w:t>135</w:t>
            </w:r>
            <w:r>
              <w:rPr>
                <w:noProof/>
                <w:webHidden/>
              </w:rPr>
              <w:fldChar w:fldCharType="end"/>
            </w:r>
          </w:hyperlink>
        </w:p>
        <w:p w14:paraId="48B9303E" w14:textId="06CA4CD1" w:rsidR="00A20F12" w:rsidRDefault="00A20F12">
          <w:pPr>
            <w:pStyle w:val="TOC1"/>
            <w:tabs>
              <w:tab w:val="right" w:leader="dot" w:pos="9010"/>
            </w:tabs>
            <w:rPr>
              <w:rFonts w:asciiTheme="minorHAnsi" w:eastAsiaTheme="minorEastAsia" w:hAnsiTheme="minorHAnsi" w:cstheme="minorBidi"/>
              <w:b w:val="0"/>
              <w:caps w:val="0"/>
              <w:noProof/>
              <w:color w:val="auto"/>
              <w:kern w:val="0"/>
              <w:sz w:val="22"/>
              <w:szCs w:val="22"/>
              <w:lang w:eastAsia="en-AU"/>
            </w:rPr>
          </w:pPr>
          <w:hyperlink w:anchor="_Toc54612612" w:history="1">
            <w:r w:rsidRPr="00870477">
              <w:rPr>
                <w:rStyle w:val="Hyperlink"/>
                <w:noProof/>
              </w:rPr>
              <w:t>Appendix C: DEW evaluation questions</w:t>
            </w:r>
            <w:r>
              <w:rPr>
                <w:noProof/>
                <w:webHidden/>
              </w:rPr>
              <w:tab/>
            </w:r>
            <w:r>
              <w:rPr>
                <w:noProof/>
                <w:webHidden/>
              </w:rPr>
              <w:fldChar w:fldCharType="begin"/>
            </w:r>
            <w:r>
              <w:rPr>
                <w:noProof/>
                <w:webHidden/>
              </w:rPr>
              <w:instrText xml:space="preserve"> PAGEREF _Toc54612612 \h </w:instrText>
            </w:r>
            <w:r>
              <w:rPr>
                <w:noProof/>
                <w:webHidden/>
              </w:rPr>
            </w:r>
            <w:r>
              <w:rPr>
                <w:noProof/>
                <w:webHidden/>
              </w:rPr>
              <w:fldChar w:fldCharType="separate"/>
            </w:r>
            <w:r>
              <w:rPr>
                <w:noProof/>
                <w:webHidden/>
              </w:rPr>
              <w:t>138</w:t>
            </w:r>
            <w:r>
              <w:rPr>
                <w:noProof/>
                <w:webHidden/>
              </w:rPr>
              <w:fldChar w:fldCharType="end"/>
            </w:r>
          </w:hyperlink>
        </w:p>
        <w:p w14:paraId="037C8B00" w14:textId="14A8C56E" w:rsidR="00A20F12" w:rsidRDefault="00A20F12">
          <w:pPr>
            <w:pStyle w:val="TOC1"/>
            <w:tabs>
              <w:tab w:val="right" w:leader="dot" w:pos="9010"/>
            </w:tabs>
            <w:rPr>
              <w:rFonts w:asciiTheme="minorHAnsi" w:eastAsiaTheme="minorEastAsia" w:hAnsiTheme="minorHAnsi" w:cstheme="minorBidi"/>
              <w:b w:val="0"/>
              <w:caps w:val="0"/>
              <w:noProof/>
              <w:color w:val="auto"/>
              <w:kern w:val="0"/>
              <w:sz w:val="22"/>
              <w:szCs w:val="22"/>
              <w:lang w:eastAsia="en-AU"/>
            </w:rPr>
          </w:pPr>
          <w:hyperlink w:anchor="_Toc54612613" w:history="1">
            <w:r w:rsidRPr="00870477">
              <w:rPr>
                <w:rStyle w:val="Hyperlink"/>
                <w:noProof/>
              </w:rPr>
              <w:t>Appendix D: Supplementary information for indicators</w:t>
            </w:r>
            <w:r>
              <w:rPr>
                <w:noProof/>
                <w:webHidden/>
              </w:rPr>
              <w:tab/>
            </w:r>
            <w:r>
              <w:rPr>
                <w:noProof/>
                <w:webHidden/>
              </w:rPr>
              <w:fldChar w:fldCharType="begin"/>
            </w:r>
            <w:r>
              <w:rPr>
                <w:noProof/>
                <w:webHidden/>
              </w:rPr>
              <w:instrText xml:space="preserve"> PAGEREF _Toc54612613 \h </w:instrText>
            </w:r>
            <w:r>
              <w:rPr>
                <w:noProof/>
                <w:webHidden/>
              </w:rPr>
            </w:r>
            <w:r>
              <w:rPr>
                <w:noProof/>
                <w:webHidden/>
              </w:rPr>
              <w:fldChar w:fldCharType="separate"/>
            </w:r>
            <w:r>
              <w:rPr>
                <w:noProof/>
                <w:webHidden/>
              </w:rPr>
              <w:t>147</w:t>
            </w:r>
            <w:r>
              <w:rPr>
                <w:noProof/>
                <w:webHidden/>
              </w:rPr>
              <w:fldChar w:fldCharType="end"/>
            </w:r>
          </w:hyperlink>
        </w:p>
        <w:p w14:paraId="5BED359F" w14:textId="6FE68BB8" w:rsidR="00A20F12" w:rsidRDefault="00A20F12">
          <w:pPr>
            <w:pStyle w:val="TOC1"/>
            <w:tabs>
              <w:tab w:val="right" w:leader="dot" w:pos="9010"/>
            </w:tabs>
            <w:rPr>
              <w:rFonts w:asciiTheme="minorHAnsi" w:eastAsiaTheme="minorEastAsia" w:hAnsiTheme="minorHAnsi" w:cstheme="minorBidi"/>
              <w:b w:val="0"/>
              <w:caps w:val="0"/>
              <w:noProof/>
              <w:color w:val="auto"/>
              <w:kern w:val="0"/>
              <w:sz w:val="22"/>
              <w:szCs w:val="22"/>
              <w:lang w:eastAsia="en-AU"/>
            </w:rPr>
          </w:pPr>
          <w:hyperlink w:anchor="_Toc54612614" w:history="1">
            <w:r w:rsidRPr="00870477">
              <w:rPr>
                <w:rStyle w:val="Hyperlink"/>
                <w:noProof/>
              </w:rPr>
              <w:t>Acronyms</w:t>
            </w:r>
            <w:r>
              <w:rPr>
                <w:noProof/>
                <w:webHidden/>
              </w:rPr>
              <w:tab/>
            </w:r>
            <w:r>
              <w:rPr>
                <w:noProof/>
                <w:webHidden/>
              </w:rPr>
              <w:fldChar w:fldCharType="begin"/>
            </w:r>
            <w:r>
              <w:rPr>
                <w:noProof/>
                <w:webHidden/>
              </w:rPr>
              <w:instrText xml:space="preserve"> PAGEREF _Toc54612614 \h </w:instrText>
            </w:r>
            <w:r>
              <w:rPr>
                <w:noProof/>
                <w:webHidden/>
              </w:rPr>
            </w:r>
            <w:r>
              <w:rPr>
                <w:noProof/>
                <w:webHidden/>
              </w:rPr>
              <w:fldChar w:fldCharType="separate"/>
            </w:r>
            <w:r>
              <w:rPr>
                <w:noProof/>
                <w:webHidden/>
              </w:rPr>
              <w:t>155</w:t>
            </w:r>
            <w:r>
              <w:rPr>
                <w:noProof/>
                <w:webHidden/>
              </w:rPr>
              <w:fldChar w:fldCharType="end"/>
            </w:r>
          </w:hyperlink>
        </w:p>
        <w:p w14:paraId="362EFE90" w14:textId="4487930C" w:rsidR="00A20F12" w:rsidRDefault="00A20F12">
          <w:pPr>
            <w:pStyle w:val="TOC1"/>
            <w:tabs>
              <w:tab w:val="right" w:leader="dot" w:pos="9010"/>
            </w:tabs>
            <w:rPr>
              <w:rFonts w:asciiTheme="minorHAnsi" w:eastAsiaTheme="minorEastAsia" w:hAnsiTheme="minorHAnsi" w:cstheme="minorBidi"/>
              <w:b w:val="0"/>
              <w:caps w:val="0"/>
              <w:noProof/>
              <w:color w:val="auto"/>
              <w:kern w:val="0"/>
              <w:sz w:val="22"/>
              <w:szCs w:val="22"/>
              <w:lang w:eastAsia="en-AU"/>
            </w:rPr>
          </w:pPr>
          <w:hyperlink w:anchor="_Toc54612615" w:history="1">
            <w:r w:rsidRPr="00870477">
              <w:rPr>
                <w:rStyle w:val="Hyperlink"/>
                <w:noProof/>
              </w:rPr>
              <w:t>Glossary</w:t>
            </w:r>
            <w:r>
              <w:rPr>
                <w:noProof/>
                <w:webHidden/>
              </w:rPr>
              <w:tab/>
            </w:r>
            <w:r>
              <w:rPr>
                <w:noProof/>
                <w:webHidden/>
              </w:rPr>
              <w:fldChar w:fldCharType="begin"/>
            </w:r>
            <w:r>
              <w:rPr>
                <w:noProof/>
                <w:webHidden/>
              </w:rPr>
              <w:instrText xml:space="preserve"> PAGEREF _Toc54612615 \h </w:instrText>
            </w:r>
            <w:r>
              <w:rPr>
                <w:noProof/>
                <w:webHidden/>
              </w:rPr>
            </w:r>
            <w:r>
              <w:rPr>
                <w:noProof/>
                <w:webHidden/>
              </w:rPr>
              <w:fldChar w:fldCharType="separate"/>
            </w:r>
            <w:r>
              <w:rPr>
                <w:noProof/>
                <w:webHidden/>
              </w:rPr>
              <w:t>156</w:t>
            </w:r>
            <w:r>
              <w:rPr>
                <w:noProof/>
                <w:webHidden/>
              </w:rPr>
              <w:fldChar w:fldCharType="end"/>
            </w:r>
          </w:hyperlink>
        </w:p>
        <w:p w14:paraId="63ECBC03" w14:textId="422EAFC5" w:rsidR="005B0AA3" w:rsidRDefault="005B0AA3" w:rsidP="005B0AA3">
          <w:r>
            <w:rPr>
              <w:b/>
              <w:caps/>
              <w:highlight w:val="yellow"/>
            </w:rPr>
            <w:fldChar w:fldCharType="end"/>
          </w:r>
        </w:p>
      </w:sdtContent>
    </w:sdt>
    <w:p w14:paraId="6974230F" w14:textId="77777777" w:rsidR="005B0AA3" w:rsidRPr="00A67C76" w:rsidRDefault="005B0AA3" w:rsidP="005B0AA3">
      <w:pPr>
        <w:pStyle w:val="H1anotincinTOC"/>
        <w:outlineLvl w:val="0"/>
        <w:rPr>
          <w:color w:val="44546A" w:themeColor="text2"/>
        </w:rPr>
      </w:pPr>
      <w:bookmarkStart w:id="3" w:name="_Toc441838720"/>
      <w:bookmarkStart w:id="4" w:name="_Toc54612584"/>
      <w:r w:rsidRPr="00A67C76">
        <w:rPr>
          <w:color w:val="44546A" w:themeColor="text2"/>
        </w:rPr>
        <w:lastRenderedPageBreak/>
        <w:t>List of figures</w:t>
      </w:r>
      <w:bookmarkEnd w:id="3"/>
      <w:bookmarkEnd w:id="4"/>
    </w:p>
    <w:p w14:paraId="2F1A533D" w14:textId="339BCBFB" w:rsidR="00A20F12" w:rsidRDefault="005B0AA3">
      <w:pPr>
        <w:pStyle w:val="TableofFigures"/>
        <w:rPr>
          <w:rFonts w:asciiTheme="minorHAnsi" w:eastAsiaTheme="minorEastAsia" w:hAnsiTheme="minorHAnsi" w:cstheme="minorBidi"/>
          <w:noProof/>
          <w:color w:val="auto"/>
          <w:sz w:val="22"/>
          <w:szCs w:val="22"/>
        </w:rPr>
      </w:pPr>
      <w:r>
        <w:rPr>
          <w:rStyle w:val="Hyperlink"/>
          <w:rFonts w:eastAsiaTheme="majorEastAsia"/>
          <w:noProof/>
          <w:color w:val="auto"/>
        </w:rPr>
        <w:fldChar w:fldCharType="begin"/>
      </w:r>
      <w:r>
        <w:rPr>
          <w:rStyle w:val="Hyperlink"/>
          <w:rFonts w:eastAsiaTheme="majorEastAsia"/>
          <w:noProof/>
          <w:color w:val="auto"/>
        </w:rPr>
        <w:instrText xml:space="preserve"> TOC \h \z \c "Figure" </w:instrText>
      </w:r>
      <w:r>
        <w:rPr>
          <w:rStyle w:val="Hyperlink"/>
          <w:rFonts w:eastAsiaTheme="majorEastAsia"/>
          <w:noProof/>
          <w:color w:val="auto"/>
        </w:rPr>
        <w:fldChar w:fldCharType="separate"/>
      </w:r>
      <w:hyperlink w:anchor="_Toc54612616" w:history="1">
        <w:r w:rsidR="00A20F12" w:rsidRPr="000B2400">
          <w:rPr>
            <w:rStyle w:val="Hyperlink"/>
            <w:rFonts w:eastAsiaTheme="majorEastAsia"/>
            <w:noProof/>
          </w:rPr>
          <w:t>Figure 1. Map of the Lower Murray Selected Area showing the LMR floodplain (blue), gorge (green) and swamplands (orange) geomorphic zones, and the Lower Lakes, Coorong and Murray Mouth (yellow). Sampling sites are indicated by coloured circles. Fish Spawning and Recruitment sites represent larval sampling only.</w:t>
        </w:r>
        <w:r w:rsidR="00A20F12">
          <w:rPr>
            <w:noProof/>
            <w:webHidden/>
          </w:rPr>
          <w:tab/>
        </w:r>
        <w:r w:rsidR="00A20F12">
          <w:rPr>
            <w:noProof/>
            <w:webHidden/>
          </w:rPr>
          <w:fldChar w:fldCharType="begin"/>
        </w:r>
        <w:r w:rsidR="00A20F12">
          <w:rPr>
            <w:noProof/>
            <w:webHidden/>
          </w:rPr>
          <w:instrText xml:space="preserve"> PAGEREF _Toc54612616 \h </w:instrText>
        </w:r>
        <w:r w:rsidR="00A20F12">
          <w:rPr>
            <w:noProof/>
            <w:webHidden/>
          </w:rPr>
        </w:r>
        <w:r w:rsidR="00A20F12">
          <w:rPr>
            <w:noProof/>
            <w:webHidden/>
          </w:rPr>
          <w:fldChar w:fldCharType="separate"/>
        </w:r>
        <w:r w:rsidR="00A20F12">
          <w:rPr>
            <w:noProof/>
            <w:webHidden/>
          </w:rPr>
          <w:t>4</w:t>
        </w:r>
        <w:r w:rsidR="00A20F12">
          <w:rPr>
            <w:noProof/>
            <w:webHidden/>
          </w:rPr>
          <w:fldChar w:fldCharType="end"/>
        </w:r>
      </w:hyperlink>
    </w:p>
    <w:p w14:paraId="1FF8199D" w14:textId="4E242498" w:rsidR="00A20F12" w:rsidRDefault="00A20F12">
      <w:pPr>
        <w:pStyle w:val="TableofFigures"/>
        <w:rPr>
          <w:rFonts w:asciiTheme="minorHAnsi" w:eastAsiaTheme="minorEastAsia" w:hAnsiTheme="minorHAnsi" w:cstheme="minorBidi"/>
          <w:noProof/>
          <w:color w:val="auto"/>
          <w:sz w:val="22"/>
          <w:szCs w:val="22"/>
        </w:rPr>
      </w:pPr>
      <w:hyperlink w:anchor="_Toc54612617" w:history="1">
        <w:r w:rsidRPr="000B2400">
          <w:rPr>
            <w:rStyle w:val="Hyperlink"/>
            <w:rFonts w:eastAsiaTheme="majorEastAsia"/>
            <w:noProof/>
          </w:rPr>
          <w:t xml:space="preserve">Figure 2. The various flow types of the LMR as described by the Murray–Darling Basin Plan and Gawne </w:t>
        </w:r>
        <w:r w:rsidRPr="000B2400">
          <w:rPr>
            <w:rStyle w:val="Hyperlink"/>
            <w:rFonts w:eastAsiaTheme="majorEastAsia"/>
            <w:i/>
            <w:noProof/>
          </w:rPr>
          <w:t>et al.</w:t>
        </w:r>
        <w:r w:rsidRPr="000B2400">
          <w:rPr>
            <w:rStyle w:val="Hyperlink"/>
            <w:rFonts w:eastAsiaTheme="majorEastAsia"/>
            <w:noProof/>
          </w:rPr>
          <w:t xml:space="preserve"> (2013).</w:t>
        </w:r>
        <w:r>
          <w:rPr>
            <w:noProof/>
            <w:webHidden/>
          </w:rPr>
          <w:tab/>
        </w:r>
        <w:r>
          <w:rPr>
            <w:noProof/>
            <w:webHidden/>
          </w:rPr>
          <w:fldChar w:fldCharType="begin"/>
        </w:r>
        <w:r>
          <w:rPr>
            <w:noProof/>
            <w:webHidden/>
          </w:rPr>
          <w:instrText xml:space="preserve"> PAGEREF _Toc54612617 \h </w:instrText>
        </w:r>
        <w:r>
          <w:rPr>
            <w:noProof/>
            <w:webHidden/>
          </w:rPr>
        </w:r>
        <w:r>
          <w:rPr>
            <w:noProof/>
            <w:webHidden/>
          </w:rPr>
          <w:fldChar w:fldCharType="separate"/>
        </w:r>
        <w:r>
          <w:rPr>
            <w:noProof/>
            <w:webHidden/>
          </w:rPr>
          <w:t>5</w:t>
        </w:r>
        <w:r>
          <w:rPr>
            <w:noProof/>
            <w:webHidden/>
          </w:rPr>
          <w:fldChar w:fldCharType="end"/>
        </w:r>
      </w:hyperlink>
    </w:p>
    <w:p w14:paraId="0BFB5655" w14:textId="40471181" w:rsidR="00A20F12" w:rsidRDefault="00A20F12">
      <w:pPr>
        <w:pStyle w:val="TableofFigures"/>
        <w:rPr>
          <w:rFonts w:asciiTheme="minorHAnsi" w:eastAsiaTheme="minorEastAsia" w:hAnsiTheme="minorHAnsi" w:cstheme="minorBidi"/>
          <w:noProof/>
          <w:color w:val="auto"/>
          <w:sz w:val="22"/>
          <w:szCs w:val="22"/>
        </w:rPr>
      </w:pPr>
      <w:hyperlink w:anchor="_Toc54612618" w:history="1">
        <w:r w:rsidRPr="000B2400">
          <w:rPr>
            <w:rStyle w:val="Hyperlink"/>
            <w:rFonts w:eastAsiaTheme="majorEastAsia"/>
            <w:noProof/>
          </w:rPr>
          <w:t xml:space="preserve">Figure 3. </w:t>
        </w:r>
        <w:r w:rsidRPr="000B2400">
          <w:rPr>
            <w:rStyle w:val="Hyperlink"/>
            <w:rFonts w:eastAsiaTheme="majorEastAsia"/>
            <w:noProof/>
            <w:kern w:val="24"/>
            <w:lang w:val="en-US"/>
          </w:rPr>
          <w:t>Cause and effect diagram of flow for the main channel of the Lower Murray with respect to the proposed indicators. Magnitude, timing and duration are factors of flow (in black). Yellow indicators followed standard protocols to support quantitative Basin-wide and Selected Area evaluation, where applicable. Purple indicators were developed to address objectives and test a series of Selected Area-specific hypotheses with respect to biological/ecological response to environmental flows.</w:t>
        </w:r>
        <w:r>
          <w:rPr>
            <w:noProof/>
            <w:webHidden/>
          </w:rPr>
          <w:tab/>
        </w:r>
        <w:r>
          <w:rPr>
            <w:noProof/>
            <w:webHidden/>
          </w:rPr>
          <w:fldChar w:fldCharType="begin"/>
        </w:r>
        <w:r>
          <w:rPr>
            <w:noProof/>
            <w:webHidden/>
          </w:rPr>
          <w:instrText xml:space="preserve"> PAGEREF _Toc54612618 \h </w:instrText>
        </w:r>
        <w:r>
          <w:rPr>
            <w:noProof/>
            <w:webHidden/>
          </w:rPr>
        </w:r>
        <w:r>
          <w:rPr>
            <w:noProof/>
            <w:webHidden/>
          </w:rPr>
          <w:fldChar w:fldCharType="separate"/>
        </w:r>
        <w:r>
          <w:rPr>
            <w:noProof/>
            <w:webHidden/>
          </w:rPr>
          <w:t>6</w:t>
        </w:r>
        <w:r>
          <w:rPr>
            <w:noProof/>
            <w:webHidden/>
          </w:rPr>
          <w:fldChar w:fldCharType="end"/>
        </w:r>
      </w:hyperlink>
    </w:p>
    <w:p w14:paraId="442BBA7E" w14:textId="7ED0234F" w:rsidR="00A20F12" w:rsidRDefault="00A20F12">
      <w:pPr>
        <w:pStyle w:val="TableofFigures"/>
        <w:rPr>
          <w:rFonts w:asciiTheme="minorHAnsi" w:eastAsiaTheme="minorEastAsia" w:hAnsiTheme="minorHAnsi" w:cstheme="minorBidi"/>
          <w:noProof/>
          <w:color w:val="auto"/>
          <w:sz w:val="22"/>
          <w:szCs w:val="22"/>
        </w:rPr>
      </w:pPr>
      <w:hyperlink w:anchor="_Toc54612619" w:history="1">
        <w:r w:rsidRPr="000B2400">
          <w:rPr>
            <w:rStyle w:val="Hyperlink"/>
            <w:rFonts w:eastAsiaTheme="majorEastAsia"/>
            <w:noProof/>
          </w:rPr>
          <w:t>Figure 4. Daily flow (ML/d) in the LMR at the South Australian border (blue solid line) from January 1996 to July 2020, compared to modelled flow under natural conditions (grey dashed line). Approximate bankfull flow in the main channel of the LMR is shown (black dashed line).</w:t>
        </w:r>
        <w:r>
          <w:rPr>
            <w:noProof/>
            <w:webHidden/>
          </w:rPr>
          <w:tab/>
        </w:r>
        <w:r>
          <w:rPr>
            <w:noProof/>
            <w:webHidden/>
          </w:rPr>
          <w:fldChar w:fldCharType="begin"/>
        </w:r>
        <w:r>
          <w:rPr>
            <w:noProof/>
            <w:webHidden/>
          </w:rPr>
          <w:instrText xml:space="preserve"> PAGEREF _Toc54612619 \h </w:instrText>
        </w:r>
        <w:r>
          <w:rPr>
            <w:noProof/>
            <w:webHidden/>
          </w:rPr>
        </w:r>
        <w:r>
          <w:rPr>
            <w:noProof/>
            <w:webHidden/>
          </w:rPr>
          <w:fldChar w:fldCharType="separate"/>
        </w:r>
        <w:r>
          <w:rPr>
            <w:noProof/>
            <w:webHidden/>
          </w:rPr>
          <w:t>7</w:t>
        </w:r>
        <w:r>
          <w:rPr>
            <w:noProof/>
            <w:webHidden/>
          </w:rPr>
          <w:fldChar w:fldCharType="end"/>
        </w:r>
      </w:hyperlink>
    </w:p>
    <w:p w14:paraId="5C9E55C7" w14:textId="74F9C636" w:rsidR="00A20F12" w:rsidRDefault="00A20F12">
      <w:pPr>
        <w:pStyle w:val="TableofFigures"/>
        <w:rPr>
          <w:rFonts w:asciiTheme="minorHAnsi" w:eastAsiaTheme="minorEastAsia" w:hAnsiTheme="minorHAnsi" w:cstheme="minorBidi"/>
          <w:noProof/>
          <w:color w:val="auto"/>
          <w:sz w:val="22"/>
          <w:szCs w:val="22"/>
        </w:rPr>
      </w:pPr>
      <w:hyperlink w:anchor="_Toc54612620" w:history="1">
        <w:r w:rsidRPr="000B2400">
          <w:rPr>
            <w:rStyle w:val="Hyperlink"/>
            <w:rFonts w:eastAsiaTheme="majorEastAsia"/>
            <w:noProof/>
          </w:rPr>
          <w:t>Figure 5. Flow to South Australia from July 2014 to July 2020 showing the contribution of environmental water. CEW = Commonwealth environmental water. Other eWater = The Living Murray, Victorian Environmental Water Holder, New South Wales Department of Planning, Industry and Environment and water delivered as part of River Murray Increased Flows. The ‘no eWater’ component includes South Australian entitlement held by the Commonwealth Environmental Water Holder and by TLM. Approximate bankfull flow (red dotted line) is 45,000 ML/d in the LMR. Modelled flows under natural conditions (dotted black line) peaked at 163,230 ML/d in 2016-17.</w:t>
        </w:r>
        <w:r>
          <w:rPr>
            <w:noProof/>
            <w:webHidden/>
          </w:rPr>
          <w:tab/>
        </w:r>
        <w:r>
          <w:rPr>
            <w:noProof/>
            <w:webHidden/>
          </w:rPr>
          <w:fldChar w:fldCharType="begin"/>
        </w:r>
        <w:r>
          <w:rPr>
            <w:noProof/>
            <w:webHidden/>
          </w:rPr>
          <w:instrText xml:space="preserve"> PAGEREF _Toc54612620 \h </w:instrText>
        </w:r>
        <w:r>
          <w:rPr>
            <w:noProof/>
            <w:webHidden/>
          </w:rPr>
        </w:r>
        <w:r>
          <w:rPr>
            <w:noProof/>
            <w:webHidden/>
          </w:rPr>
          <w:fldChar w:fldCharType="separate"/>
        </w:r>
        <w:r>
          <w:rPr>
            <w:noProof/>
            <w:webHidden/>
          </w:rPr>
          <w:t>9</w:t>
        </w:r>
        <w:r>
          <w:rPr>
            <w:noProof/>
            <w:webHidden/>
          </w:rPr>
          <w:fldChar w:fldCharType="end"/>
        </w:r>
      </w:hyperlink>
    </w:p>
    <w:p w14:paraId="414DA39C" w14:textId="433652C2" w:rsidR="00A20F12" w:rsidRDefault="00A20F12">
      <w:pPr>
        <w:pStyle w:val="TableofFigures"/>
        <w:rPr>
          <w:rFonts w:asciiTheme="minorHAnsi" w:eastAsiaTheme="minorEastAsia" w:hAnsiTheme="minorHAnsi" w:cstheme="minorBidi"/>
          <w:noProof/>
          <w:color w:val="auto"/>
          <w:sz w:val="22"/>
          <w:szCs w:val="22"/>
        </w:rPr>
      </w:pPr>
      <w:hyperlink w:anchor="_Toc54612621" w:history="1">
        <w:r w:rsidRPr="000B2400">
          <w:rPr>
            <w:rStyle w:val="Hyperlink"/>
            <w:rFonts w:eastAsiaTheme="majorEastAsia"/>
            <w:noProof/>
          </w:rPr>
          <w:t xml:space="preserve">Figure 6. Flow to South Australia from July 2019 to July 2020 showing the (a) contribution of environmental water and (b) source of all (environmental and consumptive) water (MDBA). CEW = Commonwealth environmental water. Modelled flow under natural conditions is shown by the dotted black line. Bigmod salinity routines used as a proxy for transport of biological matter, to estimate the proportion of the flow that originated at different upstream tributaries.Refer to Figure </w:t>
        </w:r>
        <w:r w:rsidRPr="000B2400">
          <w:rPr>
            <w:rStyle w:val="Hyperlink"/>
            <w:rFonts w:eastAsiaTheme="majorEastAsia"/>
            <w:noProof/>
            <w:highlight w:val="yellow"/>
          </w:rPr>
          <w:t>X</w:t>
        </w:r>
        <w:r w:rsidRPr="000B2400">
          <w:rPr>
            <w:rStyle w:val="Hyperlink"/>
            <w:rFonts w:eastAsiaTheme="majorEastAsia"/>
            <w:noProof/>
          </w:rPr>
          <w:t xml:space="preserve"> for location of rivers and tributaries, relative to the LMR.</w:t>
        </w:r>
        <w:r>
          <w:rPr>
            <w:noProof/>
            <w:webHidden/>
          </w:rPr>
          <w:tab/>
        </w:r>
        <w:r>
          <w:rPr>
            <w:noProof/>
            <w:webHidden/>
          </w:rPr>
          <w:fldChar w:fldCharType="begin"/>
        </w:r>
        <w:r>
          <w:rPr>
            <w:noProof/>
            <w:webHidden/>
          </w:rPr>
          <w:instrText xml:space="preserve"> PAGEREF _Toc54612621 \h </w:instrText>
        </w:r>
        <w:r>
          <w:rPr>
            <w:noProof/>
            <w:webHidden/>
          </w:rPr>
        </w:r>
        <w:r>
          <w:rPr>
            <w:noProof/>
            <w:webHidden/>
          </w:rPr>
          <w:fldChar w:fldCharType="separate"/>
        </w:r>
        <w:r>
          <w:rPr>
            <w:noProof/>
            <w:webHidden/>
          </w:rPr>
          <w:t>10</w:t>
        </w:r>
        <w:r>
          <w:rPr>
            <w:noProof/>
            <w:webHidden/>
          </w:rPr>
          <w:fldChar w:fldCharType="end"/>
        </w:r>
      </w:hyperlink>
    </w:p>
    <w:p w14:paraId="5A8A7C39" w14:textId="6464E5B8" w:rsidR="00A20F12" w:rsidRDefault="00A20F12">
      <w:pPr>
        <w:pStyle w:val="TableofFigures"/>
        <w:rPr>
          <w:rFonts w:asciiTheme="minorHAnsi" w:eastAsiaTheme="minorEastAsia" w:hAnsiTheme="minorHAnsi" w:cstheme="minorBidi"/>
          <w:noProof/>
          <w:color w:val="auto"/>
          <w:sz w:val="22"/>
          <w:szCs w:val="22"/>
        </w:rPr>
      </w:pPr>
      <w:hyperlink w:anchor="_Toc54612622" w:history="1">
        <w:r w:rsidRPr="000B2400">
          <w:rPr>
            <w:rStyle w:val="Hyperlink"/>
            <w:rFonts w:eastAsiaTheme="majorEastAsia"/>
            <w:noProof/>
          </w:rPr>
          <w:t>Figure 7. Discharge (Flow to South Australia), inundated area and length of river with faster flowing velocities (v&gt;0.2 m/s and v&gt;0.3 m/s) for the LMR between Locks 1 &amp; 6 (excluding anabranches). Total length of river assessed in the LMR = 345 km.</w:t>
        </w:r>
        <w:r>
          <w:rPr>
            <w:noProof/>
            <w:webHidden/>
          </w:rPr>
          <w:tab/>
        </w:r>
        <w:r>
          <w:rPr>
            <w:noProof/>
            <w:webHidden/>
          </w:rPr>
          <w:fldChar w:fldCharType="begin"/>
        </w:r>
        <w:r>
          <w:rPr>
            <w:noProof/>
            <w:webHidden/>
          </w:rPr>
          <w:instrText xml:space="preserve"> PAGEREF _Toc54612622 \h </w:instrText>
        </w:r>
        <w:r>
          <w:rPr>
            <w:noProof/>
            <w:webHidden/>
          </w:rPr>
        </w:r>
        <w:r>
          <w:rPr>
            <w:noProof/>
            <w:webHidden/>
          </w:rPr>
          <w:fldChar w:fldCharType="separate"/>
        </w:r>
        <w:r>
          <w:rPr>
            <w:noProof/>
            <w:webHidden/>
          </w:rPr>
          <w:t>15</w:t>
        </w:r>
        <w:r>
          <w:rPr>
            <w:noProof/>
            <w:webHidden/>
          </w:rPr>
          <w:fldChar w:fldCharType="end"/>
        </w:r>
      </w:hyperlink>
    </w:p>
    <w:p w14:paraId="0DCC8DC5" w14:textId="6D3E6781" w:rsidR="00A20F12" w:rsidRDefault="00A20F12">
      <w:pPr>
        <w:pStyle w:val="TableofFigures"/>
        <w:rPr>
          <w:rFonts w:asciiTheme="minorHAnsi" w:eastAsiaTheme="minorEastAsia" w:hAnsiTheme="minorHAnsi" w:cstheme="minorBidi"/>
          <w:noProof/>
          <w:color w:val="auto"/>
          <w:sz w:val="22"/>
          <w:szCs w:val="22"/>
        </w:rPr>
      </w:pPr>
      <w:hyperlink w:anchor="_Toc54612623" w:history="1">
        <w:r w:rsidRPr="000B2400">
          <w:rPr>
            <w:rStyle w:val="Hyperlink"/>
            <w:rFonts w:eastAsiaTheme="majorEastAsia"/>
            <w:noProof/>
          </w:rPr>
          <w:t xml:space="preserve">Figure 8. Median modelled velocity in each weir pool (line), with the range in velocities </w:t>
        </w:r>
        <w:r w:rsidRPr="000B2400">
          <w:rPr>
            <w:rStyle w:val="Hyperlink"/>
            <w:noProof/>
            <w:kern w:val="28"/>
          </w:rPr>
          <w:t>within the weir pool (the shaded</w:t>
        </w:r>
        <w:r w:rsidRPr="000B2400">
          <w:rPr>
            <w:rStyle w:val="Hyperlink"/>
            <w:rFonts w:ascii="CenturyGothic" w:eastAsiaTheme="minorHAnsi" w:hAnsi="CenturyGothic" w:cs="CenturyGothic"/>
            <w:noProof/>
          </w:rPr>
          <w:t xml:space="preserve"> area)</w:t>
        </w:r>
        <w:r w:rsidRPr="000B2400">
          <w:rPr>
            <w:rStyle w:val="Hyperlink"/>
            <w:noProof/>
            <w:kern w:val="28"/>
          </w:rPr>
          <w:t>, defined by the 10</w:t>
        </w:r>
        <w:r w:rsidRPr="000B2400">
          <w:rPr>
            <w:rStyle w:val="Hyperlink"/>
            <w:noProof/>
            <w:kern w:val="28"/>
            <w:vertAlign w:val="superscript"/>
          </w:rPr>
          <w:t>th</w:t>
        </w:r>
        <w:r w:rsidRPr="000B2400">
          <w:rPr>
            <w:rStyle w:val="Hyperlink"/>
            <w:noProof/>
            <w:kern w:val="28"/>
          </w:rPr>
          <w:t xml:space="preserve"> and 90</w:t>
        </w:r>
        <w:r w:rsidRPr="000B2400">
          <w:rPr>
            <w:rStyle w:val="Hyperlink"/>
            <w:noProof/>
            <w:kern w:val="28"/>
            <w:vertAlign w:val="superscript"/>
          </w:rPr>
          <w:t>th</w:t>
        </w:r>
        <w:r w:rsidRPr="000B2400">
          <w:rPr>
            <w:rStyle w:val="Hyperlink"/>
            <w:noProof/>
            <w:kern w:val="28"/>
          </w:rPr>
          <w:t xml:space="preserve"> percentiles, in the LMR.</w:t>
        </w:r>
        <w:r>
          <w:rPr>
            <w:noProof/>
            <w:webHidden/>
          </w:rPr>
          <w:tab/>
        </w:r>
        <w:r>
          <w:rPr>
            <w:noProof/>
            <w:webHidden/>
          </w:rPr>
          <w:fldChar w:fldCharType="begin"/>
        </w:r>
        <w:r>
          <w:rPr>
            <w:noProof/>
            <w:webHidden/>
          </w:rPr>
          <w:instrText xml:space="preserve"> PAGEREF _Toc54612623 \h </w:instrText>
        </w:r>
        <w:r>
          <w:rPr>
            <w:noProof/>
            <w:webHidden/>
          </w:rPr>
        </w:r>
        <w:r>
          <w:rPr>
            <w:noProof/>
            <w:webHidden/>
          </w:rPr>
          <w:fldChar w:fldCharType="separate"/>
        </w:r>
        <w:r>
          <w:rPr>
            <w:noProof/>
            <w:webHidden/>
          </w:rPr>
          <w:t>16</w:t>
        </w:r>
        <w:r>
          <w:rPr>
            <w:noProof/>
            <w:webHidden/>
          </w:rPr>
          <w:fldChar w:fldCharType="end"/>
        </w:r>
      </w:hyperlink>
    </w:p>
    <w:p w14:paraId="7B678A17" w14:textId="422D563C" w:rsidR="00A20F12" w:rsidRDefault="00A20F12">
      <w:pPr>
        <w:pStyle w:val="TableofFigures"/>
        <w:rPr>
          <w:rFonts w:asciiTheme="minorHAnsi" w:eastAsiaTheme="minorEastAsia" w:hAnsiTheme="minorHAnsi" w:cstheme="minorBidi"/>
          <w:noProof/>
          <w:color w:val="auto"/>
          <w:sz w:val="22"/>
          <w:szCs w:val="22"/>
        </w:rPr>
      </w:pPr>
      <w:hyperlink w:anchor="_Toc54612624" w:history="1">
        <w:r w:rsidRPr="000B2400">
          <w:rPr>
            <w:rStyle w:val="Hyperlink"/>
            <w:rFonts w:eastAsiaTheme="majorEastAsia"/>
            <w:noProof/>
          </w:rPr>
          <w:t>Figure 9. Modelled water level at the downstream end (i.e. at the lock and weir) of each weir pool in the Lower Murray Selected Area.</w:t>
        </w:r>
        <w:r>
          <w:rPr>
            <w:noProof/>
            <w:webHidden/>
          </w:rPr>
          <w:tab/>
        </w:r>
        <w:r>
          <w:rPr>
            <w:noProof/>
            <w:webHidden/>
          </w:rPr>
          <w:fldChar w:fldCharType="begin"/>
        </w:r>
        <w:r>
          <w:rPr>
            <w:noProof/>
            <w:webHidden/>
          </w:rPr>
          <w:instrText xml:space="preserve"> PAGEREF _Toc54612624 \h </w:instrText>
        </w:r>
        <w:r>
          <w:rPr>
            <w:noProof/>
            <w:webHidden/>
          </w:rPr>
        </w:r>
        <w:r>
          <w:rPr>
            <w:noProof/>
            <w:webHidden/>
          </w:rPr>
          <w:fldChar w:fldCharType="separate"/>
        </w:r>
        <w:r>
          <w:rPr>
            <w:noProof/>
            <w:webHidden/>
          </w:rPr>
          <w:t>17</w:t>
        </w:r>
        <w:r>
          <w:rPr>
            <w:noProof/>
            <w:webHidden/>
          </w:rPr>
          <w:fldChar w:fldCharType="end"/>
        </w:r>
      </w:hyperlink>
    </w:p>
    <w:p w14:paraId="4E299827" w14:textId="278B16E2" w:rsidR="00A20F12" w:rsidRDefault="00A20F12">
      <w:pPr>
        <w:pStyle w:val="TableofFigures"/>
        <w:rPr>
          <w:rFonts w:asciiTheme="minorHAnsi" w:eastAsiaTheme="minorEastAsia" w:hAnsiTheme="minorHAnsi" w:cstheme="minorBidi"/>
          <w:noProof/>
          <w:color w:val="auto"/>
          <w:sz w:val="22"/>
          <w:szCs w:val="22"/>
        </w:rPr>
      </w:pPr>
      <w:hyperlink w:anchor="_Toc54612625" w:history="1">
        <w:r w:rsidRPr="000B2400">
          <w:rPr>
            <w:rStyle w:val="Hyperlink"/>
            <w:rFonts w:eastAsiaTheme="majorEastAsia"/>
            <w:noProof/>
          </w:rPr>
          <w:t>Figure 10. Modelled water level at the upstream end of each weir pool in the LMR.</w:t>
        </w:r>
        <w:r>
          <w:rPr>
            <w:noProof/>
            <w:webHidden/>
          </w:rPr>
          <w:tab/>
        </w:r>
        <w:r>
          <w:rPr>
            <w:noProof/>
            <w:webHidden/>
          </w:rPr>
          <w:fldChar w:fldCharType="begin"/>
        </w:r>
        <w:r>
          <w:rPr>
            <w:noProof/>
            <w:webHidden/>
          </w:rPr>
          <w:instrText xml:space="preserve"> PAGEREF _Toc54612625 \h </w:instrText>
        </w:r>
        <w:r>
          <w:rPr>
            <w:noProof/>
            <w:webHidden/>
          </w:rPr>
        </w:r>
        <w:r>
          <w:rPr>
            <w:noProof/>
            <w:webHidden/>
          </w:rPr>
          <w:fldChar w:fldCharType="separate"/>
        </w:r>
        <w:r>
          <w:rPr>
            <w:noProof/>
            <w:webHidden/>
          </w:rPr>
          <w:t>18</w:t>
        </w:r>
        <w:r>
          <w:rPr>
            <w:noProof/>
            <w:webHidden/>
          </w:rPr>
          <w:fldChar w:fldCharType="end"/>
        </w:r>
      </w:hyperlink>
    </w:p>
    <w:p w14:paraId="2CBEFD7D" w14:textId="5C329DEE" w:rsidR="00A20F12" w:rsidRDefault="00A20F12">
      <w:pPr>
        <w:pStyle w:val="TableofFigures"/>
        <w:rPr>
          <w:rFonts w:asciiTheme="minorHAnsi" w:eastAsiaTheme="minorEastAsia" w:hAnsiTheme="minorHAnsi" w:cstheme="minorBidi"/>
          <w:noProof/>
          <w:color w:val="auto"/>
          <w:sz w:val="22"/>
          <w:szCs w:val="22"/>
        </w:rPr>
      </w:pPr>
      <w:hyperlink w:anchor="_Toc54612626" w:history="1">
        <w:r w:rsidRPr="000B2400">
          <w:rPr>
            <w:rStyle w:val="Hyperlink"/>
            <w:rFonts w:eastAsiaTheme="majorEastAsia"/>
            <w:noProof/>
          </w:rPr>
          <w:t>Figure 11. Area inundated (hectares) in each weir pool for changes in discharge and weir pool level in the LMR. Weir Pool 3 is shown on a different colour scale due to the larger areas in this weir pool.</w:t>
        </w:r>
        <w:r>
          <w:rPr>
            <w:noProof/>
            <w:webHidden/>
          </w:rPr>
          <w:tab/>
        </w:r>
        <w:r>
          <w:rPr>
            <w:noProof/>
            <w:webHidden/>
          </w:rPr>
          <w:fldChar w:fldCharType="begin"/>
        </w:r>
        <w:r>
          <w:rPr>
            <w:noProof/>
            <w:webHidden/>
          </w:rPr>
          <w:instrText xml:space="preserve"> PAGEREF _Toc54612626 \h </w:instrText>
        </w:r>
        <w:r>
          <w:rPr>
            <w:noProof/>
            <w:webHidden/>
          </w:rPr>
        </w:r>
        <w:r>
          <w:rPr>
            <w:noProof/>
            <w:webHidden/>
          </w:rPr>
          <w:fldChar w:fldCharType="separate"/>
        </w:r>
        <w:r>
          <w:rPr>
            <w:noProof/>
            <w:webHidden/>
          </w:rPr>
          <w:t>24</w:t>
        </w:r>
        <w:r>
          <w:rPr>
            <w:noProof/>
            <w:webHidden/>
          </w:rPr>
          <w:fldChar w:fldCharType="end"/>
        </w:r>
      </w:hyperlink>
    </w:p>
    <w:p w14:paraId="360F7EC6" w14:textId="76B36511" w:rsidR="00A20F12" w:rsidRDefault="00A20F12">
      <w:pPr>
        <w:pStyle w:val="TableofFigures"/>
        <w:rPr>
          <w:rFonts w:asciiTheme="minorHAnsi" w:eastAsiaTheme="minorEastAsia" w:hAnsiTheme="minorHAnsi" w:cstheme="minorBidi"/>
          <w:noProof/>
          <w:color w:val="auto"/>
          <w:sz w:val="22"/>
          <w:szCs w:val="22"/>
        </w:rPr>
      </w:pPr>
      <w:hyperlink w:anchor="_Toc54612627" w:history="1">
        <w:r w:rsidRPr="000B2400">
          <w:rPr>
            <w:rStyle w:val="Hyperlink"/>
            <w:rFonts w:eastAsiaTheme="majorEastAsia"/>
            <w:noProof/>
          </w:rPr>
          <w:t>Figure 12. Proportion of the weir pool with velocities exceeding 0.3 m/s for changes in discharge and weir pool level in the LMR.</w:t>
        </w:r>
        <w:r>
          <w:rPr>
            <w:noProof/>
            <w:webHidden/>
          </w:rPr>
          <w:tab/>
        </w:r>
        <w:r>
          <w:rPr>
            <w:noProof/>
            <w:webHidden/>
          </w:rPr>
          <w:fldChar w:fldCharType="begin"/>
        </w:r>
        <w:r>
          <w:rPr>
            <w:noProof/>
            <w:webHidden/>
          </w:rPr>
          <w:instrText xml:space="preserve"> PAGEREF _Toc54612627 \h </w:instrText>
        </w:r>
        <w:r>
          <w:rPr>
            <w:noProof/>
            <w:webHidden/>
          </w:rPr>
        </w:r>
        <w:r>
          <w:rPr>
            <w:noProof/>
            <w:webHidden/>
          </w:rPr>
          <w:fldChar w:fldCharType="separate"/>
        </w:r>
        <w:r>
          <w:rPr>
            <w:noProof/>
            <w:webHidden/>
          </w:rPr>
          <w:t>25</w:t>
        </w:r>
        <w:r>
          <w:rPr>
            <w:noProof/>
            <w:webHidden/>
          </w:rPr>
          <w:fldChar w:fldCharType="end"/>
        </w:r>
      </w:hyperlink>
    </w:p>
    <w:p w14:paraId="0B7F4E05" w14:textId="4FF0C942" w:rsidR="00A20F12" w:rsidRDefault="00A20F12">
      <w:pPr>
        <w:pStyle w:val="TableofFigures"/>
        <w:rPr>
          <w:rFonts w:asciiTheme="minorHAnsi" w:eastAsiaTheme="minorEastAsia" w:hAnsiTheme="minorHAnsi" w:cstheme="minorBidi"/>
          <w:noProof/>
          <w:color w:val="auto"/>
          <w:sz w:val="22"/>
          <w:szCs w:val="22"/>
        </w:rPr>
      </w:pPr>
      <w:hyperlink w:anchor="_Toc54612628" w:history="1">
        <w:r w:rsidRPr="000B2400">
          <w:rPr>
            <w:rStyle w:val="Hyperlink"/>
            <w:rFonts w:eastAsiaTheme="majorEastAsia"/>
            <w:noProof/>
          </w:rPr>
          <w:t>Figure 13. Rates of GPP (</w:t>
        </w:r>
        <w:r w:rsidRPr="000B2400">
          <w:rPr>
            <w:rStyle w:val="Hyperlink"/>
            <w:rFonts w:eastAsiaTheme="majorEastAsia"/>
            <w:noProof/>
          </w:rPr>
          <w:drawing>
            <wp:inline distT="0" distB="0" distL="0" distR="0" wp14:anchorId="20BDA4F4" wp14:editId="266DF126">
              <wp:extent cx="115570" cy="977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5570" cy="97790"/>
                      </a:xfrm>
                      <a:prstGeom prst="rect">
                        <a:avLst/>
                      </a:prstGeom>
                      <a:noFill/>
                    </pic:spPr>
                  </pic:pic>
                </a:graphicData>
              </a:graphic>
            </wp:inline>
          </w:drawing>
        </w:r>
        <w:r w:rsidRPr="000B2400">
          <w:rPr>
            <w:rStyle w:val="Hyperlink"/>
            <w:rFonts w:eastAsiaTheme="majorEastAsia"/>
            <w:noProof/>
          </w:rPr>
          <w:t>), ER (</w:t>
        </w:r>
        <w:r w:rsidRPr="000B2400">
          <w:rPr>
            <w:rStyle w:val="Hyperlink"/>
            <w:rFonts w:eastAsiaTheme="majorEastAsia"/>
            <w:noProof/>
          </w:rPr>
          <w:drawing>
            <wp:inline distT="0" distB="0" distL="0" distR="0" wp14:anchorId="62C8F460" wp14:editId="52540235">
              <wp:extent cx="115570" cy="103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570" cy="103505"/>
                      </a:xfrm>
                      <a:prstGeom prst="rect">
                        <a:avLst/>
                      </a:prstGeom>
                      <a:noFill/>
                    </pic:spPr>
                  </pic:pic>
                </a:graphicData>
              </a:graphic>
            </wp:inline>
          </w:drawing>
        </w:r>
        <w:r w:rsidRPr="000B2400">
          <w:rPr>
            <w:rStyle w:val="Hyperlink"/>
            <w:rFonts w:eastAsiaTheme="majorEastAsia"/>
            <w:noProof/>
          </w:rPr>
          <w:t>) and NEP (</w:t>
        </w:r>
        <w:r w:rsidRPr="000B2400">
          <w:rPr>
            <w:rStyle w:val="Hyperlink"/>
            <w:rFonts w:eastAsiaTheme="majorEastAsia"/>
            <w:noProof/>
          </w:rPr>
          <w:drawing>
            <wp:inline distT="0" distB="0" distL="0" distR="0" wp14:anchorId="7BE58457" wp14:editId="2F12FCAF">
              <wp:extent cx="115570" cy="977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570" cy="97790"/>
                      </a:xfrm>
                      <a:prstGeom prst="rect">
                        <a:avLst/>
                      </a:prstGeom>
                      <a:noFill/>
                    </pic:spPr>
                  </pic:pic>
                </a:graphicData>
              </a:graphic>
            </wp:inline>
          </w:drawing>
        </w:r>
        <w:r w:rsidRPr="000B2400">
          <w:rPr>
            <w:rStyle w:val="Hyperlink"/>
            <w:rFonts w:eastAsiaTheme="majorEastAsia"/>
            <w:noProof/>
          </w:rPr>
          <w:t>) at (left) Lock 6 and (right) Lock 1 over the five monitoring periods from 2014–2019.</w:t>
        </w:r>
        <w:r>
          <w:rPr>
            <w:noProof/>
            <w:webHidden/>
          </w:rPr>
          <w:tab/>
        </w:r>
        <w:r>
          <w:rPr>
            <w:noProof/>
            <w:webHidden/>
          </w:rPr>
          <w:fldChar w:fldCharType="begin"/>
        </w:r>
        <w:r>
          <w:rPr>
            <w:noProof/>
            <w:webHidden/>
          </w:rPr>
          <w:instrText xml:space="preserve"> PAGEREF _Toc54612628 \h </w:instrText>
        </w:r>
        <w:r>
          <w:rPr>
            <w:noProof/>
            <w:webHidden/>
          </w:rPr>
        </w:r>
        <w:r>
          <w:rPr>
            <w:noProof/>
            <w:webHidden/>
          </w:rPr>
          <w:fldChar w:fldCharType="separate"/>
        </w:r>
        <w:r>
          <w:rPr>
            <w:noProof/>
            <w:webHidden/>
          </w:rPr>
          <w:t>30</w:t>
        </w:r>
        <w:r>
          <w:rPr>
            <w:noProof/>
            <w:webHidden/>
          </w:rPr>
          <w:fldChar w:fldCharType="end"/>
        </w:r>
      </w:hyperlink>
    </w:p>
    <w:p w14:paraId="2DE0D25C" w14:textId="73564178" w:rsidR="00A20F12" w:rsidRDefault="00A20F12">
      <w:pPr>
        <w:pStyle w:val="TableofFigures"/>
        <w:rPr>
          <w:rFonts w:asciiTheme="minorHAnsi" w:eastAsiaTheme="minorEastAsia" w:hAnsiTheme="minorHAnsi" w:cstheme="minorBidi"/>
          <w:noProof/>
          <w:color w:val="auto"/>
          <w:sz w:val="22"/>
          <w:szCs w:val="22"/>
        </w:rPr>
      </w:pPr>
      <w:hyperlink w:anchor="_Toc54612629" w:history="1">
        <w:r w:rsidRPr="000B2400">
          <w:rPr>
            <w:rStyle w:val="Hyperlink"/>
            <w:rFonts w:eastAsiaTheme="majorEastAsia"/>
            <w:noProof/>
          </w:rPr>
          <w:t>Figure 14. The response of GPP per unit phytoplankton biomass in carbon units, to the mean irradiance of the water column over the daylight period for Lock 6 (orange circles) and Lock 1 (blue circles) when water velocities were greater than 0.22 m/s. Regression, y = 0.0164x - 0.0024, r</w:t>
        </w:r>
        <w:r w:rsidRPr="000B2400">
          <w:rPr>
            <w:rStyle w:val="Hyperlink"/>
            <w:rFonts w:eastAsiaTheme="majorEastAsia"/>
            <w:noProof/>
            <w:vertAlign w:val="superscript"/>
          </w:rPr>
          <w:t>2</w:t>
        </w:r>
        <w:r w:rsidRPr="000B2400">
          <w:rPr>
            <w:rStyle w:val="Hyperlink"/>
            <w:rFonts w:eastAsiaTheme="majorEastAsia"/>
            <w:noProof/>
          </w:rPr>
          <w:t>= 0.78.</w:t>
        </w:r>
        <w:r>
          <w:rPr>
            <w:noProof/>
            <w:webHidden/>
          </w:rPr>
          <w:tab/>
        </w:r>
        <w:r>
          <w:rPr>
            <w:noProof/>
            <w:webHidden/>
          </w:rPr>
          <w:fldChar w:fldCharType="begin"/>
        </w:r>
        <w:r>
          <w:rPr>
            <w:noProof/>
            <w:webHidden/>
          </w:rPr>
          <w:instrText xml:space="preserve"> PAGEREF _Toc54612629 \h </w:instrText>
        </w:r>
        <w:r>
          <w:rPr>
            <w:noProof/>
            <w:webHidden/>
          </w:rPr>
        </w:r>
        <w:r>
          <w:rPr>
            <w:noProof/>
            <w:webHidden/>
          </w:rPr>
          <w:fldChar w:fldCharType="separate"/>
        </w:r>
        <w:r>
          <w:rPr>
            <w:noProof/>
            <w:webHidden/>
          </w:rPr>
          <w:t>31</w:t>
        </w:r>
        <w:r>
          <w:rPr>
            <w:noProof/>
            <w:webHidden/>
          </w:rPr>
          <w:fldChar w:fldCharType="end"/>
        </w:r>
      </w:hyperlink>
    </w:p>
    <w:p w14:paraId="24F2E445" w14:textId="513301B9" w:rsidR="00A20F12" w:rsidRDefault="00A20F12">
      <w:pPr>
        <w:pStyle w:val="TableofFigures"/>
        <w:rPr>
          <w:rFonts w:asciiTheme="minorHAnsi" w:eastAsiaTheme="minorEastAsia" w:hAnsiTheme="minorHAnsi" w:cstheme="minorBidi"/>
          <w:noProof/>
          <w:color w:val="auto"/>
          <w:sz w:val="22"/>
          <w:szCs w:val="22"/>
        </w:rPr>
      </w:pPr>
      <w:hyperlink w:anchor="_Toc54612630" w:history="1">
        <w:r w:rsidRPr="000B2400">
          <w:rPr>
            <w:rStyle w:val="Hyperlink"/>
            <w:rFonts w:eastAsiaTheme="majorEastAsia"/>
            <w:noProof/>
          </w:rPr>
          <w:t>Figure 15. (A) Environmental water contributions to discharge at Lock 6, (B) Fractional change in volumetric GPP(b), (C) Fractional change in cross-sectional GPP(b), due to flow including all environmental water (</w:t>
        </w:r>
        <w:r w:rsidRPr="000B2400">
          <w:rPr>
            <w:rStyle w:val="Hyperlink"/>
            <w:rFonts w:eastAsiaTheme="majorEastAsia"/>
            <w:noProof/>
          </w:rPr>
          <w:drawing>
            <wp:inline distT="0" distB="0" distL="0" distR="0" wp14:anchorId="0674A1D1" wp14:editId="4370730B">
              <wp:extent cx="115570" cy="97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5570" cy="97790"/>
                      </a:xfrm>
                      <a:prstGeom prst="rect">
                        <a:avLst/>
                      </a:prstGeom>
                      <a:noFill/>
                    </pic:spPr>
                  </pic:pic>
                </a:graphicData>
              </a:graphic>
            </wp:inline>
          </w:drawing>
        </w:r>
        <w:r w:rsidRPr="000B2400">
          <w:rPr>
            <w:rStyle w:val="Hyperlink"/>
            <w:rFonts w:eastAsiaTheme="majorEastAsia"/>
            <w:noProof/>
          </w:rPr>
          <w:t>) or only CEW (</w:t>
        </w:r>
        <w:r w:rsidRPr="000B2400">
          <w:rPr>
            <w:rStyle w:val="Hyperlink"/>
            <w:rFonts w:eastAsiaTheme="majorEastAsia"/>
            <w:noProof/>
          </w:rPr>
          <w:drawing>
            <wp:inline distT="0" distB="0" distL="0" distR="0" wp14:anchorId="4BFA359A" wp14:editId="58E72F28">
              <wp:extent cx="115570" cy="1035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570" cy="103505"/>
                      </a:xfrm>
                      <a:prstGeom prst="rect">
                        <a:avLst/>
                      </a:prstGeom>
                      <a:noFill/>
                    </pic:spPr>
                  </pic:pic>
                </a:graphicData>
              </a:graphic>
            </wp:inline>
          </w:drawing>
        </w:r>
        <w:r w:rsidRPr="000B2400">
          <w:rPr>
            <w:rStyle w:val="Hyperlink"/>
            <w:rFonts w:eastAsiaTheme="majorEastAsia"/>
            <w:noProof/>
          </w:rPr>
          <w:t>).</w:t>
        </w:r>
        <w:r>
          <w:rPr>
            <w:noProof/>
            <w:webHidden/>
          </w:rPr>
          <w:tab/>
        </w:r>
        <w:r>
          <w:rPr>
            <w:noProof/>
            <w:webHidden/>
          </w:rPr>
          <w:fldChar w:fldCharType="begin"/>
        </w:r>
        <w:r>
          <w:rPr>
            <w:noProof/>
            <w:webHidden/>
          </w:rPr>
          <w:instrText xml:space="preserve"> PAGEREF _Toc54612630 \h </w:instrText>
        </w:r>
        <w:r>
          <w:rPr>
            <w:noProof/>
            <w:webHidden/>
          </w:rPr>
        </w:r>
        <w:r>
          <w:rPr>
            <w:noProof/>
            <w:webHidden/>
          </w:rPr>
          <w:fldChar w:fldCharType="separate"/>
        </w:r>
        <w:r>
          <w:rPr>
            <w:noProof/>
            <w:webHidden/>
          </w:rPr>
          <w:t>32</w:t>
        </w:r>
        <w:r>
          <w:rPr>
            <w:noProof/>
            <w:webHidden/>
          </w:rPr>
          <w:fldChar w:fldCharType="end"/>
        </w:r>
      </w:hyperlink>
    </w:p>
    <w:p w14:paraId="152C0489" w14:textId="1D665D4F" w:rsidR="00A20F12" w:rsidRDefault="00A20F12">
      <w:pPr>
        <w:pStyle w:val="TableofFigures"/>
        <w:rPr>
          <w:rFonts w:asciiTheme="minorHAnsi" w:eastAsiaTheme="minorEastAsia" w:hAnsiTheme="minorHAnsi" w:cstheme="minorBidi"/>
          <w:noProof/>
          <w:color w:val="auto"/>
          <w:sz w:val="22"/>
          <w:szCs w:val="22"/>
        </w:rPr>
      </w:pPr>
      <w:hyperlink w:anchor="_Toc54612631" w:history="1">
        <w:r w:rsidRPr="000B2400">
          <w:rPr>
            <w:rStyle w:val="Hyperlink"/>
            <w:rFonts w:eastAsiaTheme="majorEastAsia"/>
            <w:noProof/>
          </w:rPr>
          <w:t>Figure 16. Flow induced changes at Lock 6 (top) and Hattah (bottom) in (left) cumulative volumetric GPP over each monitoring period, (right) cumulative cross-sectional production over each monitoring period, due to the addition of CEW (blue bars) and all environmental water (grey) from no environmental water. Fractions above each bar represent proportional changes in GPP due to environmental flows compared with no environmental flows (e.g. 1.02 indicates GPP increased by 2% over no environmental water).</w:t>
        </w:r>
        <w:r>
          <w:rPr>
            <w:noProof/>
            <w:webHidden/>
          </w:rPr>
          <w:tab/>
        </w:r>
        <w:r>
          <w:rPr>
            <w:noProof/>
            <w:webHidden/>
          </w:rPr>
          <w:fldChar w:fldCharType="begin"/>
        </w:r>
        <w:r>
          <w:rPr>
            <w:noProof/>
            <w:webHidden/>
          </w:rPr>
          <w:instrText xml:space="preserve"> PAGEREF _Toc54612631 \h </w:instrText>
        </w:r>
        <w:r>
          <w:rPr>
            <w:noProof/>
            <w:webHidden/>
          </w:rPr>
        </w:r>
        <w:r>
          <w:rPr>
            <w:noProof/>
            <w:webHidden/>
          </w:rPr>
          <w:fldChar w:fldCharType="separate"/>
        </w:r>
        <w:r>
          <w:rPr>
            <w:noProof/>
            <w:webHidden/>
          </w:rPr>
          <w:t>33</w:t>
        </w:r>
        <w:r>
          <w:rPr>
            <w:noProof/>
            <w:webHidden/>
          </w:rPr>
          <w:fldChar w:fldCharType="end"/>
        </w:r>
      </w:hyperlink>
    </w:p>
    <w:p w14:paraId="54B6AA99" w14:textId="44408BB4" w:rsidR="00A20F12" w:rsidRDefault="00A20F12">
      <w:pPr>
        <w:pStyle w:val="TableofFigures"/>
        <w:rPr>
          <w:rFonts w:asciiTheme="minorHAnsi" w:eastAsiaTheme="minorEastAsia" w:hAnsiTheme="minorHAnsi" w:cstheme="minorBidi"/>
          <w:noProof/>
          <w:color w:val="auto"/>
          <w:sz w:val="22"/>
          <w:szCs w:val="22"/>
        </w:rPr>
      </w:pPr>
      <w:hyperlink w:anchor="_Toc54612632" w:history="1">
        <w:r w:rsidRPr="000B2400">
          <w:rPr>
            <w:rStyle w:val="Hyperlink"/>
            <w:rFonts w:eastAsiaTheme="majorEastAsia"/>
            <w:noProof/>
          </w:rPr>
          <w:t>Figure 17. Comparison of the vertical attenuation coefficient kd measured in the field and calculated from the dissolved organic carbon concentration and the turbidity.</w:t>
        </w:r>
        <w:r>
          <w:rPr>
            <w:noProof/>
            <w:webHidden/>
          </w:rPr>
          <w:tab/>
        </w:r>
        <w:r>
          <w:rPr>
            <w:noProof/>
            <w:webHidden/>
          </w:rPr>
          <w:fldChar w:fldCharType="begin"/>
        </w:r>
        <w:r>
          <w:rPr>
            <w:noProof/>
            <w:webHidden/>
          </w:rPr>
          <w:instrText xml:space="preserve"> PAGEREF _Toc54612632 \h </w:instrText>
        </w:r>
        <w:r>
          <w:rPr>
            <w:noProof/>
            <w:webHidden/>
          </w:rPr>
        </w:r>
        <w:r>
          <w:rPr>
            <w:noProof/>
            <w:webHidden/>
          </w:rPr>
          <w:fldChar w:fldCharType="separate"/>
        </w:r>
        <w:r>
          <w:rPr>
            <w:noProof/>
            <w:webHidden/>
          </w:rPr>
          <w:t>34</w:t>
        </w:r>
        <w:r>
          <w:rPr>
            <w:noProof/>
            <w:webHidden/>
          </w:rPr>
          <w:fldChar w:fldCharType="end"/>
        </w:r>
      </w:hyperlink>
    </w:p>
    <w:p w14:paraId="7EBB9D93" w14:textId="7F462ECE" w:rsidR="00A20F12" w:rsidRDefault="00A20F12">
      <w:pPr>
        <w:pStyle w:val="TableofFigures"/>
        <w:rPr>
          <w:rFonts w:asciiTheme="minorHAnsi" w:eastAsiaTheme="minorEastAsia" w:hAnsiTheme="minorHAnsi" w:cstheme="minorBidi"/>
          <w:noProof/>
          <w:color w:val="auto"/>
          <w:sz w:val="22"/>
          <w:szCs w:val="22"/>
        </w:rPr>
      </w:pPr>
      <w:hyperlink w:anchor="_Toc54612633" w:history="1">
        <w:r w:rsidRPr="000B2400">
          <w:rPr>
            <w:rStyle w:val="Hyperlink"/>
            <w:rFonts w:eastAsiaTheme="majorEastAsia"/>
            <w:noProof/>
          </w:rPr>
          <w:t>Figure 18. The vertical attenuation coefficient for Photosynthetically Active Radiation (</w:t>
        </w:r>
        <w:r w:rsidRPr="000B2400">
          <w:rPr>
            <w:rStyle w:val="Hyperlink"/>
            <w:rFonts w:eastAsiaTheme="majorEastAsia"/>
            <w:noProof/>
          </w:rPr>
          <w:drawing>
            <wp:inline distT="0" distB="0" distL="0" distR="0" wp14:anchorId="3809060C" wp14:editId="4D39BF25">
              <wp:extent cx="115570" cy="977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570" cy="97790"/>
                      </a:xfrm>
                      <a:prstGeom prst="rect">
                        <a:avLst/>
                      </a:prstGeom>
                      <a:noFill/>
                    </pic:spPr>
                  </pic:pic>
                </a:graphicData>
              </a:graphic>
            </wp:inline>
          </w:drawing>
        </w:r>
        <w:r w:rsidRPr="000B2400">
          <w:rPr>
            <w:rStyle w:val="Hyperlink"/>
            <w:rFonts w:eastAsiaTheme="majorEastAsia"/>
            <w:noProof/>
          </w:rPr>
          <w:t>) and the contributions due to DOC (</w:t>
        </w:r>
        <w:r w:rsidRPr="000B2400">
          <w:rPr>
            <w:rStyle w:val="Hyperlink"/>
            <w:rFonts w:eastAsiaTheme="majorEastAsia"/>
            <w:noProof/>
          </w:rPr>
          <w:drawing>
            <wp:inline distT="0" distB="0" distL="0" distR="0" wp14:anchorId="3B66BE8A" wp14:editId="6FA894A3">
              <wp:extent cx="115570" cy="977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5570" cy="97790"/>
                      </a:xfrm>
                      <a:prstGeom prst="rect">
                        <a:avLst/>
                      </a:prstGeom>
                      <a:noFill/>
                    </pic:spPr>
                  </pic:pic>
                </a:graphicData>
              </a:graphic>
            </wp:inline>
          </w:drawing>
        </w:r>
        <w:r w:rsidRPr="000B2400">
          <w:rPr>
            <w:rStyle w:val="Hyperlink"/>
            <w:rFonts w:eastAsiaTheme="majorEastAsia"/>
            <w:noProof/>
          </w:rPr>
          <w:t>) and NTU (</w:t>
        </w:r>
        <w:r w:rsidRPr="000B2400">
          <w:rPr>
            <w:rStyle w:val="Hyperlink"/>
            <w:rFonts w:eastAsiaTheme="majorEastAsia"/>
            <w:noProof/>
          </w:rPr>
          <w:drawing>
            <wp:inline distT="0" distB="0" distL="0" distR="0" wp14:anchorId="315B2F9F" wp14:editId="123EAABA">
              <wp:extent cx="115570" cy="1035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570" cy="103505"/>
                      </a:xfrm>
                      <a:prstGeom prst="rect">
                        <a:avLst/>
                      </a:prstGeom>
                      <a:noFill/>
                    </pic:spPr>
                  </pic:pic>
                </a:graphicData>
              </a:graphic>
            </wp:inline>
          </w:drawing>
        </w:r>
        <w:r w:rsidRPr="000B2400">
          <w:rPr>
            <w:rStyle w:val="Hyperlink"/>
            <w:rFonts w:eastAsiaTheme="majorEastAsia"/>
            <w:noProof/>
          </w:rPr>
          <w:t>) at Lock 6 for each monitoring period.</w:t>
        </w:r>
        <w:r>
          <w:rPr>
            <w:noProof/>
            <w:webHidden/>
          </w:rPr>
          <w:tab/>
        </w:r>
        <w:r>
          <w:rPr>
            <w:noProof/>
            <w:webHidden/>
          </w:rPr>
          <w:fldChar w:fldCharType="begin"/>
        </w:r>
        <w:r>
          <w:rPr>
            <w:noProof/>
            <w:webHidden/>
          </w:rPr>
          <w:instrText xml:space="preserve"> PAGEREF _Toc54612633 \h </w:instrText>
        </w:r>
        <w:r>
          <w:rPr>
            <w:noProof/>
            <w:webHidden/>
          </w:rPr>
        </w:r>
        <w:r>
          <w:rPr>
            <w:noProof/>
            <w:webHidden/>
          </w:rPr>
          <w:fldChar w:fldCharType="separate"/>
        </w:r>
        <w:r>
          <w:rPr>
            <w:noProof/>
            <w:webHidden/>
          </w:rPr>
          <w:t>35</w:t>
        </w:r>
        <w:r>
          <w:rPr>
            <w:noProof/>
            <w:webHidden/>
          </w:rPr>
          <w:fldChar w:fldCharType="end"/>
        </w:r>
      </w:hyperlink>
    </w:p>
    <w:p w14:paraId="7E99031D" w14:textId="6786C9E9" w:rsidR="00A20F12" w:rsidRDefault="00A20F12">
      <w:pPr>
        <w:pStyle w:val="TableofFigures"/>
        <w:rPr>
          <w:rFonts w:asciiTheme="minorHAnsi" w:eastAsiaTheme="minorEastAsia" w:hAnsiTheme="minorHAnsi" w:cstheme="minorBidi"/>
          <w:noProof/>
          <w:color w:val="auto"/>
          <w:sz w:val="22"/>
          <w:szCs w:val="22"/>
        </w:rPr>
      </w:pPr>
      <w:hyperlink w:anchor="_Toc54612634" w:history="1">
        <w:r w:rsidRPr="000B2400">
          <w:rPr>
            <w:rStyle w:val="Hyperlink"/>
            <w:rFonts w:eastAsiaTheme="majorEastAsia"/>
            <w:noProof/>
          </w:rPr>
          <w:t>Figure 19. Respiration rates and net production for phytoplankton (</w:t>
        </w:r>
        <w:r w:rsidRPr="000B2400">
          <w:rPr>
            <w:rStyle w:val="Hyperlink"/>
            <w:rFonts w:eastAsiaTheme="majorEastAsia"/>
            <w:noProof/>
          </w:rPr>
          <w:drawing>
            <wp:inline distT="0" distB="0" distL="0" distR="0" wp14:anchorId="09284B62" wp14:editId="69E0AFB6">
              <wp:extent cx="115570" cy="977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570" cy="97790"/>
                      </a:xfrm>
                      <a:prstGeom prst="rect">
                        <a:avLst/>
                      </a:prstGeom>
                      <a:noFill/>
                    </pic:spPr>
                  </pic:pic>
                </a:graphicData>
              </a:graphic>
            </wp:inline>
          </w:drawing>
        </w:r>
        <w:r w:rsidRPr="000B2400">
          <w:rPr>
            <w:rStyle w:val="Hyperlink"/>
            <w:rFonts w:eastAsiaTheme="majorEastAsia"/>
            <w:noProof/>
          </w:rPr>
          <w:t>), bacteria (</w:t>
        </w:r>
        <w:r w:rsidRPr="000B2400">
          <w:rPr>
            <w:rStyle w:val="Hyperlink"/>
            <w:rFonts w:eastAsiaTheme="majorEastAsia"/>
            <w:noProof/>
          </w:rPr>
          <w:drawing>
            <wp:inline distT="0" distB="0" distL="0" distR="0" wp14:anchorId="6BC1D366" wp14:editId="05D7DAAE">
              <wp:extent cx="115570" cy="1035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duotone>
                          <a:schemeClr val="accent4">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5570" cy="103505"/>
                      </a:xfrm>
                      <a:prstGeom prst="rect">
                        <a:avLst/>
                      </a:prstGeom>
                      <a:noFill/>
                    </pic:spPr>
                  </pic:pic>
                </a:graphicData>
              </a:graphic>
            </wp:inline>
          </w:drawing>
        </w:r>
        <w:r w:rsidRPr="000B2400">
          <w:rPr>
            <w:rStyle w:val="Hyperlink"/>
            <w:rFonts w:eastAsiaTheme="majorEastAsia"/>
            <w:noProof/>
          </w:rPr>
          <w:t>) and both combined (</w:t>
        </w:r>
        <w:r w:rsidRPr="000B2400">
          <w:rPr>
            <w:rStyle w:val="Hyperlink"/>
            <w:rFonts w:eastAsiaTheme="majorEastAsia"/>
            <w:noProof/>
          </w:rPr>
          <w:drawing>
            <wp:inline distT="0" distB="0" distL="0" distR="0" wp14:anchorId="44ED0AF8" wp14:editId="54CAAA0E">
              <wp:extent cx="115570" cy="1035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570" cy="103505"/>
                      </a:xfrm>
                      <a:prstGeom prst="rect">
                        <a:avLst/>
                      </a:prstGeom>
                      <a:noFill/>
                    </pic:spPr>
                  </pic:pic>
                </a:graphicData>
              </a:graphic>
            </wp:inline>
          </w:drawing>
        </w:r>
        <w:r w:rsidRPr="000B2400">
          <w:rPr>
            <w:rStyle w:val="Hyperlink"/>
            <w:rFonts w:eastAsiaTheme="majorEastAsia"/>
            <w:noProof/>
          </w:rPr>
          <w:t>).</w:t>
        </w:r>
        <w:r>
          <w:rPr>
            <w:noProof/>
            <w:webHidden/>
          </w:rPr>
          <w:tab/>
        </w:r>
        <w:r>
          <w:rPr>
            <w:noProof/>
            <w:webHidden/>
          </w:rPr>
          <w:fldChar w:fldCharType="begin"/>
        </w:r>
        <w:r>
          <w:rPr>
            <w:noProof/>
            <w:webHidden/>
          </w:rPr>
          <w:instrText xml:space="preserve"> PAGEREF _Toc54612634 \h </w:instrText>
        </w:r>
        <w:r>
          <w:rPr>
            <w:noProof/>
            <w:webHidden/>
          </w:rPr>
        </w:r>
        <w:r>
          <w:rPr>
            <w:noProof/>
            <w:webHidden/>
          </w:rPr>
          <w:fldChar w:fldCharType="separate"/>
        </w:r>
        <w:r>
          <w:rPr>
            <w:noProof/>
            <w:webHidden/>
          </w:rPr>
          <w:t>36</w:t>
        </w:r>
        <w:r>
          <w:rPr>
            <w:noProof/>
            <w:webHidden/>
          </w:rPr>
          <w:fldChar w:fldCharType="end"/>
        </w:r>
      </w:hyperlink>
    </w:p>
    <w:p w14:paraId="4F197355" w14:textId="77D9C1DF" w:rsidR="00A20F12" w:rsidRDefault="00A20F12">
      <w:pPr>
        <w:pStyle w:val="TableofFigures"/>
        <w:rPr>
          <w:rFonts w:asciiTheme="minorHAnsi" w:eastAsiaTheme="minorEastAsia" w:hAnsiTheme="minorHAnsi" w:cstheme="minorBidi"/>
          <w:noProof/>
          <w:color w:val="auto"/>
          <w:sz w:val="22"/>
          <w:szCs w:val="22"/>
        </w:rPr>
      </w:pPr>
      <w:hyperlink w:anchor="_Toc54612635" w:history="1">
        <w:r w:rsidRPr="000B2400">
          <w:rPr>
            <w:rStyle w:val="Hyperlink"/>
            <w:rFonts w:eastAsiaTheme="majorEastAsia"/>
            <w:noProof/>
          </w:rPr>
          <w:t>Figure 20. (A) The gas exchange coefficient at different water velocities and (B) the water velocities with (</w:t>
        </w:r>
        <w:r w:rsidRPr="000B2400">
          <w:rPr>
            <w:rStyle w:val="Hyperlink"/>
            <w:rFonts w:eastAsiaTheme="majorEastAsia"/>
            <w:noProof/>
          </w:rPr>
          <w:drawing>
            <wp:inline distT="0" distB="0" distL="0" distR="0" wp14:anchorId="7DEAAC61" wp14:editId="2EE40884">
              <wp:extent cx="115570" cy="977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5570" cy="97790"/>
                      </a:xfrm>
                      <a:prstGeom prst="rect">
                        <a:avLst/>
                      </a:prstGeom>
                      <a:noFill/>
                    </pic:spPr>
                  </pic:pic>
                </a:graphicData>
              </a:graphic>
            </wp:inline>
          </w:drawing>
        </w:r>
        <w:r w:rsidRPr="000B2400">
          <w:rPr>
            <w:rStyle w:val="Hyperlink"/>
            <w:rFonts w:eastAsiaTheme="majorEastAsia"/>
            <w:noProof/>
          </w:rPr>
          <w:t>) and without (</w:t>
        </w:r>
        <w:r w:rsidRPr="000B2400">
          <w:rPr>
            <w:rStyle w:val="Hyperlink"/>
            <w:rFonts w:eastAsiaTheme="majorEastAsia"/>
            <w:noProof/>
          </w:rPr>
          <w:drawing>
            <wp:inline distT="0" distB="0" distL="0" distR="0" wp14:anchorId="7D276C6B" wp14:editId="6C77351C">
              <wp:extent cx="115570" cy="1035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570" cy="103505"/>
                      </a:xfrm>
                      <a:prstGeom prst="rect">
                        <a:avLst/>
                      </a:prstGeom>
                      <a:noFill/>
                    </pic:spPr>
                  </pic:pic>
                </a:graphicData>
              </a:graphic>
            </wp:inline>
          </w:drawing>
        </w:r>
        <w:r w:rsidRPr="000B2400">
          <w:rPr>
            <w:rStyle w:val="Hyperlink"/>
            <w:rFonts w:eastAsiaTheme="majorEastAsia"/>
            <w:noProof/>
          </w:rPr>
          <w:t>) environmental water at Lock 6.</w:t>
        </w:r>
        <w:r>
          <w:rPr>
            <w:noProof/>
            <w:webHidden/>
          </w:rPr>
          <w:tab/>
        </w:r>
        <w:r>
          <w:rPr>
            <w:noProof/>
            <w:webHidden/>
          </w:rPr>
          <w:fldChar w:fldCharType="begin"/>
        </w:r>
        <w:r>
          <w:rPr>
            <w:noProof/>
            <w:webHidden/>
          </w:rPr>
          <w:instrText xml:space="preserve"> PAGEREF _Toc54612635 \h </w:instrText>
        </w:r>
        <w:r>
          <w:rPr>
            <w:noProof/>
            <w:webHidden/>
          </w:rPr>
        </w:r>
        <w:r>
          <w:rPr>
            <w:noProof/>
            <w:webHidden/>
          </w:rPr>
          <w:fldChar w:fldCharType="separate"/>
        </w:r>
        <w:r>
          <w:rPr>
            <w:noProof/>
            <w:webHidden/>
          </w:rPr>
          <w:t>38</w:t>
        </w:r>
        <w:r>
          <w:rPr>
            <w:noProof/>
            <w:webHidden/>
          </w:rPr>
          <w:fldChar w:fldCharType="end"/>
        </w:r>
      </w:hyperlink>
    </w:p>
    <w:p w14:paraId="1E6A7134" w14:textId="167DF432" w:rsidR="00A20F12" w:rsidRDefault="00A20F12">
      <w:pPr>
        <w:pStyle w:val="TableofFigures"/>
        <w:rPr>
          <w:rFonts w:asciiTheme="minorHAnsi" w:eastAsiaTheme="minorEastAsia" w:hAnsiTheme="minorHAnsi" w:cstheme="minorBidi"/>
          <w:noProof/>
          <w:color w:val="auto"/>
          <w:sz w:val="22"/>
          <w:szCs w:val="22"/>
        </w:rPr>
      </w:pPr>
      <w:hyperlink w:anchor="_Toc54612636" w:history="1">
        <w:r w:rsidRPr="000B2400">
          <w:rPr>
            <w:rStyle w:val="Hyperlink"/>
            <w:rFonts w:eastAsiaTheme="majorEastAsia"/>
            <w:noProof/>
          </w:rPr>
          <w:t>Figure 21.</w:t>
        </w:r>
        <w:r w:rsidRPr="000B2400">
          <w:rPr>
            <w:rStyle w:val="Hyperlink"/>
            <w:rFonts w:eastAsiaTheme="majorEastAsia"/>
            <w:noProof/>
            <w:u w:color="0B4CB4"/>
          </w:rPr>
          <w:t xml:space="preserve"> Overview of model domain applied in the Matter Transport study of LTIM using TUFLOW-FV. Grid provided courtesy of DEW. Coloured grids in maps on the right-hand side represent depths, i.e. increasing depth from shallow (blue) to deep (red).</w:t>
        </w:r>
        <w:r>
          <w:rPr>
            <w:noProof/>
            <w:webHidden/>
          </w:rPr>
          <w:tab/>
        </w:r>
        <w:r>
          <w:rPr>
            <w:noProof/>
            <w:webHidden/>
          </w:rPr>
          <w:fldChar w:fldCharType="begin"/>
        </w:r>
        <w:r>
          <w:rPr>
            <w:noProof/>
            <w:webHidden/>
          </w:rPr>
          <w:instrText xml:space="preserve"> PAGEREF _Toc54612636 \h </w:instrText>
        </w:r>
        <w:r>
          <w:rPr>
            <w:noProof/>
            <w:webHidden/>
          </w:rPr>
        </w:r>
        <w:r>
          <w:rPr>
            <w:noProof/>
            <w:webHidden/>
          </w:rPr>
          <w:fldChar w:fldCharType="separate"/>
        </w:r>
        <w:r>
          <w:rPr>
            <w:noProof/>
            <w:webHidden/>
          </w:rPr>
          <w:t>48</w:t>
        </w:r>
        <w:r>
          <w:rPr>
            <w:noProof/>
            <w:webHidden/>
          </w:rPr>
          <w:fldChar w:fldCharType="end"/>
        </w:r>
      </w:hyperlink>
    </w:p>
    <w:p w14:paraId="74858BE3" w14:textId="57DA5016" w:rsidR="00A20F12" w:rsidRDefault="00A20F12">
      <w:pPr>
        <w:pStyle w:val="TableofFigures"/>
        <w:rPr>
          <w:rFonts w:asciiTheme="minorHAnsi" w:eastAsiaTheme="minorEastAsia" w:hAnsiTheme="minorHAnsi" w:cstheme="minorBidi"/>
          <w:noProof/>
          <w:color w:val="auto"/>
          <w:sz w:val="22"/>
          <w:szCs w:val="22"/>
        </w:rPr>
      </w:pPr>
      <w:hyperlink w:anchor="_Toc54612637" w:history="1">
        <w:r w:rsidRPr="000B2400">
          <w:rPr>
            <w:rStyle w:val="Hyperlink"/>
            <w:rFonts w:eastAsiaTheme="majorEastAsia"/>
            <w:noProof/>
          </w:rPr>
          <w:t xml:space="preserve">Figure 22. </w:t>
        </w:r>
        <w:r w:rsidRPr="000B2400">
          <w:rPr>
            <w:rStyle w:val="Hyperlink"/>
            <w:rFonts w:eastAsiaTheme="majorEastAsia"/>
            <w:noProof/>
            <w:u w:color="0B4CB4"/>
          </w:rPr>
          <w:t xml:space="preserve">Overview of the three flow scenarios assessed by the model simulations. </w:t>
        </w:r>
        <w:r w:rsidRPr="000B2400">
          <w:rPr>
            <w:rStyle w:val="Hyperlink"/>
            <w:rFonts w:eastAsiaTheme="majorEastAsia"/>
            <w:noProof/>
          </w:rPr>
          <w:t xml:space="preserve">Scenarios include flow with all water, flow without Commonwealth environmental water (no CEW) and flow without any environmental water (no </w:t>
        </w:r>
        <w:r w:rsidRPr="000B2400">
          <w:rPr>
            <w:rStyle w:val="Hyperlink"/>
            <w:rFonts w:eastAsiaTheme="majorEastAsia"/>
            <w:noProof/>
          </w:rPr>
          <w:lastRenderedPageBreak/>
          <w:t>eWater). Flows were applied to the matter transport model at the upstream boundary, which is at Lock 1.</w:t>
        </w:r>
        <w:r>
          <w:rPr>
            <w:noProof/>
            <w:webHidden/>
          </w:rPr>
          <w:tab/>
        </w:r>
        <w:r>
          <w:rPr>
            <w:noProof/>
            <w:webHidden/>
          </w:rPr>
          <w:fldChar w:fldCharType="begin"/>
        </w:r>
        <w:r>
          <w:rPr>
            <w:noProof/>
            <w:webHidden/>
          </w:rPr>
          <w:instrText xml:space="preserve"> PAGEREF _Toc54612637 \h </w:instrText>
        </w:r>
        <w:r>
          <w:rPr>
            <w:noProof/>
            <w:webHidden/>
          </w:rPr>
        </w:r>
        <w:r>
          <w:rPr>
            <w:noProof/>
            <w:webHidden/>
          </w:rPr>
          <w:fldChar w:fldCharType="separate"/>
        </w:r>
        <w:r>
          <w:rPr>
            <w:noProof/>
            <w:webHidden/>
          </w:rPr>
          <w:t>49</w:t>
        </w:r>
        <w:r>
          <w:rPr>
            <w:noProof/>
            <w:webHidden/>
          </w:rPr>
          <w:fldChar w:fldCharType="end"/>
        </w:r>
      </w:hyperlink>
    </w:p>
    <w:p w14:paraId="425485EA" w14:textId="309EF62E" w:rsidR="00A20F12" w:rsidRDefault="00A20F12">
      <w:pPr>
        <w:pStyle w:val="TableofFigures"/>
        <w:rPr>
          <w:rFonts w:asciiTheme="minorHAnsi" w:eastAsiaTheme="minorEastAsia" w:hAnsiTheme="minorHAnsi" w:cstheme="minorBidi"/>
          <w:noProof/>
          <w:color w:val="auto"/>
          <w:sz w:val="22"/>
          <w:szCs w:val="22"/>
        </w:rPr>
      </w:pPr>
      <w:hyperlink w:anchor="_Toc54612638" w:history="1">
        <w:r w:rsidRPr="000B2400">
          <w:rPr>
            <w:rStyle w:val="Hyperlink"/>
            <w:rFonts w:eastAsiaTheme="majorEastAsia"/>
            <w:noProof/>
          </w:rPr>
          <w:t>Figure 23. Modelled cells (circled) used for calculating the modelled concentration of nutrients or salt at the Wellington, Lake Alexandrina Middle and Murray Mouth sites.</w:t>
        </w:r>
        <w:r>
          <w:rPr>
            <w:noProof/>
            <w:webHidden/>
          </w:rPr>
          <w:tab/>
        </w:r>
        <w:r>
          <w:rPr>
            <w:noProof/>
            <w:webHidden/>
          </w:rPr>
          <w:fldChar w:fldCharType="begin"/>
        </w:r>
        <w:r>
          <w:rPr>
            <w:noProof/>
            <w:webHidden/>
          </w:rPr>
          <w:instrText xml:space="preserve"> PAGEREF _Toc54612638 \h </w:instrText>
        </w:r>
        <w:r>
          <w:rPr>
            <w:noProof/>
            <w:webHidden/>
          </w:rPr>
        </w:r>
        <w:r>
          <w:rPr>
            <w:noProof/>
            <w:webHidden/>
          </w:rPr>
          <w:fldChar w:fldCharType="separate"/>
        </w:r>
        <w:r>
          <w:rPr>
            <w:noProof/>
            <w:webHidden/>
          </w:rPr>
          <w:t>51</w:t>
        </w:r>
        <w:r>
          <w:rPr>
            <w:noProof/>
            <w:webHidden/>
          </w:rPr>
          <w:fldChar w:fldCharType="end"/>
        </w:r>
      </w:hyperlink>
    </w:p>
    <w:p w14:paraId="3FA244FD" w14:textId="3F93E56B" w:rsidR="00A20F12" w:rsidRDefault="00A20F12">
      <w:pPr>
        <w:pStyle w:val="TableofFigures"/>
        <w:rPr>
          <w:rFonts w:asciiTheme="minorHAnsi" w:eastAsiaTheme="minorEastAsia" w:hAnsiTheme="minorHAnsi" w:cstheme="minorBidi"/>
          <w:noProof/>
          <w:color w:val="auto"/>
          <w:sz w:val="22"/>
          <w:szCs w:val="22"/>
        </w:rPr>
      </w:pPr>
      <w:hyperlink w:anchor="_Toc54612639" w:history="1">
        <w:r w:rsidRPr="000B2400">
          <w:rPr>
            <w:rStyle w:val="Hyperlink"/>
            <w:rFonts w:eastAsiaTheme="majorEastAsia"/>
            <w:noProof/>
          </w:rPr>
          <w:t>Figure 24. Modelled daily salinity concentrations (left) and six monthly cumulative salt exports (net, right) with and without environmental water delivery for 2013–2019. Scenarios include with all water, without Commonwealth environmental water (no CEW) and without any environmental water (no eWater).</w:t>
        </w:r>
        <w:r>
          <w:rPr>
            <w:noProof/>
            <w:webHidden/>
          </w:rPr>
          <w:tab/>
        </w:r>
        <w:r>
          <w:rPr>
            <w:noProof/>
            <w:webHidden/>
          </w:rPr>
          <w:fldChar w:fldCharType="begin"/>
        </w:r>
        <w:r>
          <w:rPr>
            <w:noProof/>
            <w:webHidden/>
          </w:rPr>
          <w:instrText xml:space="preserve"> PAGEREF _Toc54612639 \h </w:instrText>
        </w:r>
        <w:r>
          <w:rPr>
            <w:noProof/>
            <w:webHidden/>
          </w:rPr>
        </w:r>
        <w:r>
          <w:rPr>
            <w:noProof/>
            <w:webHidden/>
          </w:rPr>
          <w:fldChar w:fldCharType="separate"/>
        </w:r>
        <w:r>
          <w:rPr>
            <w:noProof/>
            <w:webHidden/>
          </w:rPr>
          <w:t>53</w:t>
        </w:r>
        <w:r>
          <w:rPr>
            <w:noProof/>
            <w:webHidden/>
          </w:rPr>
          <w:fldChar w:fldCharType="end"/>
        </w:r>
      </w:hyperlink>
    </w:p>
    <w:p w14:paraId="4F3D75BA" w14:textId="29D11D2E" w:rsidR="00A20F12" w:rsidRDefault="00A20F12">
      <w:pPr>
        <w:pStyle w:val="TableofFigures"/>
        <w:rPr>
          <w:rFonts w:asciiTheme="minorHAnsi" w:eastAsiaTheme="minorEastAsia" w:hAnsiTheme="minorHAnsi" w:cstheme="minorBidi"/>
          <w:noProof/>
          <w:color w:val="auto"/>
          <w:sz w:val="22"/>
          <w:szCs w:val="22"/>
        </w:rPr>
      </w:pPr>
      <w:hyperlink w:anchor="_Toc54612640" w:history="1">
        <w:r w:rsidRPr="000B2400">
          <w:rPr>
            <w:rStyle w:val="Hyperlink"/>
            <w:rFonts w:eastAsiaTheme="majorEastAsia"/>
            <w:noProof/>
          </w:rPr>
          <w:t>Figure 25</w:t>
        </w:r>
        <w:r w:rsidRPr="000B2400">
          <w:rPr>
            <w:rStyle w:val="Hyperlink"/>
            <w:rFonts w:eastAsiaTheme="majorEastAsia"/>
            <w:iCs/>
            <w:noProof/>
          </w:rPr>
          <w:t>.</w:t>
        </w:r>
        <w:r w:rsidRPr="000B2400">
          <w:rPr>
            <w:rStyle w:val="Hyperlink"/>
            <w:rFonts w:eastAsiaTheme="majorEastAsia"/>
            <w:noProof/>
          </w:rPr>
          <w:t xml:space="preserve"> Mean microinvertebrate density collected in the LMR at below Lock 6 in the floodplain geomorphic zone, demonstrating community assemblage characteristics in a) 2014-15, (b) 2015-16, (c) 2016-17 and (d) 2017-18, plotted against flow discharge (blue line) and temperature at SA Border (red line).</w:t>
        </w:r>
        <w:r>
          <w:rPr>
            <w:noProof/>
            <w:webHidden/>
          </w:rPr>
          <w:tab/>
        </w:r>
        <w:r>
          <w:rPr>
            <w:noProof/>
            <w:webHidden/>
          </w:rPr>
          <w:fldChar w:fldCharType="begin"/>
        </w:r>
        <w:r>
          <w:rPr>
            <w:noProof/>
            <w:webHidden/>
          </w:rPr>
          <w:instrText xml:space="preserve"> PAGEREF _Toc54612640 \h </w:instrText>
        </w:r>
        <w:r>
          <w:rPr>
            <w:noProof/>
            <w:webHidden/>
          </w:rPr>
        </w:r>
        <w:r>
          <w:rPr>
            <w:noProof/>
            <w:webHidden/>
          </w:rPr>
          <w:fldChar w:fldCharType="separate"/>
        </w:r>
        <w:r>
          <w:rPr>
            <w:noProof/>
            <w:webHidden/>
          </w:rPr>
          <w:t>71</w:t>
        </w:r>
        <w:r>
          <w:rPr>
            <w:noProof/>
            <w:webHidden/>
          </w:rPr>
          <w:fldChar w:fldCharType="end"/>
        </w:r>
      </w:hyperlink>
    </w:p>
    <w:p w14:paraId="03DA35EB" w14:textId="6AEE2A47" w:rsidR="00A20F12" w:rsidRDefault="00A20F12">
      <w:pPr>
        <w:pStyle w:val="TableofFigures"/>
        <w:rPr>
          <w:rFonts w:asciiTheme="minorHAnsi" w:eastAsiaTheme="minorEastAsia" w:hAnsiTheme="minorHAnsi" w:cstheme="minorBidi"/>
          <w:noProof/>
          <w:color w:val="auto"/>
          <w:sz w:val="22"/>
          <w:szCs w:val="22"/>
        </w:rPr>
      </w:pPr>
      <w:hyperlink w:anchor="_Toc54612641" w:history="1">
        <w:r w:rsidRPr="000B2400">
          <w:rPr>
            <w:rStyle w:val="Hyperlink"/>
            <w:rFonts w:eastAsiaTheme="majorEastAsia"/>
            <w:noProof/>
          </w:rPr>
          <w:t>Figure 26</w:t>
        </w:r>
        <w:r w:rsidRPr="000B2400">
          <w:rPr>
            <w:rStyle w:val="Hyperlink"/>
            <w:rFonts w:eastAsiaTheme="majorEastAsia"/>
            <w:iCs/>
            <w:noProof/>
          </w:rPr>
          <w:t>.</w:t>
        </w:r>
        <w:r w:rsidRPr="000B2400">
          <w:rPr>
            <w:rStyle w:val="Hyperlink"/>
            <w:rFonts w:eastAsiaTheme="majorEastAsia"/>
            <w:noProof/>
          </w:rPr>
          <w:t xml:space="preserve"> Mean microinvertebrate density collected in the LMR at below Lock 1 in the floodplain geomorphic zone, demonstrating community assemblage characteristics in a) 2014-15, (b) 2015-16, (c) 2016-17 and (d) 2017-18, plotted against flow discharge (blue line) and temperature at SA Border (red line).</w:t>
        </w:r>
        <w:r>
          <w:rPr>
            <w:noProof/>
            <w:webHidden/>
          </w:rPr>
          <w:tab/>
        </w:r>
        <w:r>
          <w:rPr>
            <w:noProof/>
            <w:webHidden/>
          </w:rPr>
          <w:fldChar w:fldCharType="begin"/>
        </w:r>
        <w:r>
          <w:rPr>
            <w:noProof/>
            <w:webHidden/>
          </w:rPr>
          <w:instrText xml:space="preserve"> PAGEREF _Toc54612641 \h </w:instrText>
        </w:r>
        <w:r>
          <w:rPr>
            <w:noProof/>
            <w:webHidden/>
          </w:rPr>
        </w:r>
        <w:r>
          <w:rPr>
            <w:noProof/>
            <w:webHidden/>
          </w:rPr>
          <w:fldChar w:fldCharType="separate"/>
        </w:r>
        <w:r>
          <w:rPr>
            <w:noProof/>
            <w:webHidden/>
          </w:rPr>
          <w:t>72</w:t>
        </w:r>
        <w:r>
          <w:rPr>
            <w:noProof/>
            <w:webHidden/>
          </w:rPr>
          <w:fldChar w:fldCharType="end"/>
        </w:r>
      </w:hyperlink>
    </w:p>
    <w:p w14:paraId="65532793" w14:textId="214D39AA" w:rsidR="00A20F12" w:rsidRDefault="00A20F12">
      <w:pPr>
        <w:pStyle w:val="TableofFigures"/>
        <w:rPr>
          <w:rFonts w:asciiTheme="minorHAnsi" w:eastAsiaTheme="minorEastAsia" w:hAnsiTheme="minorHAnsi" w:cstheme="minorBidi"/>
          <w:noProof/>
          <w:color w:val="auto"/>
          <w:sz w:val="22"/>
          <w:szCs w:val="22"/>
        </w:rPr>
      </w:pPr>
      <w:hyperlink w:anchor="_Toc54612642" w:history="1">
        <w:r w:rsidRPr="000B2400">
          <w:rPr>
            <w:rStyle w:val="Hyperlink"/>
            <w:rFonts w:eastAsiaTheme="majorEastAsia"/>
            <w:noProof/>
          </w:rPr>
          <w:t>Figure 27</w:t>
        </w:r>
        <w:r w:rsidRPr="000B2400">
          <w:rPr>
            <w:rStyle w:val="Hyperlink"/>
            <w:rFonts w:eastAsiaTheme="majorEastAsia"/>
            <w:iCs/>
            <w:noProof/>
          </w:rPr>
          <w:t>.</w:t>
        </w:r>
        <w:r w:rsidRPr="000B2400">
          <w:rPr>
            <w:rStyle w:val="Hyperlink"/>
            <w:rFonts w:eastAsiaTheme="majorEastAsia"/>
            <w:noProof/>
          </w:rPr>
          <w:t xml:space="preserve"> Mean (±S.E.) species richness of microinvertebrates collected in the LMR at sites below Lock 6 (black bars) and Lock 1 (grey bars).</w:t>
        </w:r>
        <w:r>
          <w:rPr>
            <w:noProof/>
            <w:webHidden/>
          </w:rPr>
          <w:tab/>
        </w:r>
        <w:r>
          <w:rPr>
            <w:noProof/>
            <w:webHidden/>
          </w:rPr>
          <w:fldChar w:fldCharType="begin"/>
        </w:r>
        <w:r>
          <w:rPr>
            <w:noProof/>
            <w:webHidden/>
          </w:rPr>
          <w:instrText xml:space="preserve"> PAGEREF _Toc54612642 \h </w:instrText>
        </w:r>
        <w:r>
          <w:rPr>
            <w:noProof/>
            <w:webHidden/>
          </w:rPr>
        </w:r>
        <w:r>
          <w:rPr>
            <w:noProof/>
            <w:webHidden/>
          </w:rPr>
          <w:fldChar w:fldCharType="separate"/>
        </w:r>
        <w:r>
          <w:rPr>
            <w:noProof/>
            <w:webHidden/>
          </w:rPr>
          <w:t>73</w:t>
        </w:r>
        <w:r>
          <w:rPr>
            <w:noProof/>
            <w:webHidden/>
          </w:rPr>
          <w:fldChar w:fldCharType="end"/>
        </w:r>
      </w:hyperlink>
    </w:p>
    <w:p w14:paraId="42221CE0" w14:textId="47BB4259" w:rsidR="00A20F12" w:rsidRDefault="00A20F12">
      <w:pPr>
        <w:pStyle w:val="TableofFigures"/>
        <w:rPr>
          <w:rFonts w:asciiTheme="minorHAnsi" w:eastAsiaTheme="minorEastAsia" w:hAnsiTheme="minorHAnsi" w:cstheme="minorBidi"/>
          <w:noProof/>
          <w:color w:val="auto"/>
          <w:sz w:val="22"/>
          <w:szCs w:val="22"/>
        </w:rPr>
      </w:pPr>
      <w:hyperlink w:anchor="_Toc54612643" w:history="1">
        <w:r w:rsidRPr="000B2400">
          <w:rPr>
            <w:rStyle w:val="Hyperlink"/>
            <w:rFonts w:eastAsiaTheme="majorEastAsia"/>
            <w:noProof/>
          </w:rPr>
          <w:t>Figure 28</w:t>
        </w:r>
        <w:r w:rsidRPr="000B2400">
          <w:rPr>
            <w:rStyle w:val="Hyperlink"/>
            <w:rFonts w:eastAsiaTheme="majorEastAsia"/>
            <w:iCs/>
            <w:noProof/>
          </w:rPr>
          <w:t>.</w:t>
        </w:r>
        <w:r w:rsidRPr="000B2400">
          <w:rPr>
            <w:rStyle w:val="Hyperlink"/>
            <w:rFonts w:eastAsiaTheme="majorEastAsia"/>
            <w:noProof/>
          </w:rPr>
          <w:t xml:space="preserve"> MDS ordination of microinvertebrate assemblage data (square-root transformed) at  Lock 6 and Lock 1 during 2014–2018. Samples are labelled by sampling trip. Species density correlations are overlaid with blue vectors and water temperature (Water temp) and discharge into South Australia (QSA) correlations are overlain with red vectors. Species have been labelled by their family and preferred habitat (FamilyHabitat). Rotifer labels are blue and microcrustacean (cladocerans and copepods) labels are in black. Correlation value set to 0.5.</w:t>
        </w:r>
        <w:r>
          <w:rPr>
            <w:noProof/>
            <w:webHidden/>
          </w:rPr>
          <w:tab/>
        </w:r>
        <w:r>
          <w:rPr>
            <w:noProof/>
            <w:webHidden/>
          </w:rPr>
          <w:fldChar w:fldCharType="begin"/>
        </w:r>
        <w:r>
          <w:rPr>
            <w:noProof/>
            <w:webHidden/>
          </w:rPr>
          <w:instrText xml:space="preserve"> PAGEREF _Toc54612643 \h </w:instrText>
        </w:r>
        <w:r>
          <w:rPr>
            <w:noProof/>
            <w:webHidden/>
          </w:rPr>
        </w:r>
        <w:r>
          <w:rPr>
            <w:noProof/>
            <w:webHidden/>
          </w:rPr>
          <w:fldChar w:fldCharType="separate"/>
        </w:r>
        <w:r>
          <w:rPr>
            <w:noProof/>
            <w:webHidden/>
          </w:rPr>
          <w:t>74</w:t>
        </w:r>
        <w:r>
          <w:rPr>
            <w:noProof/>
            <w:webHidden/>
          </w:rPr>
          <w:fldChar w:fldCharType="end"/>
        </w:r>
      </w:hyperlink>
    </w:p>
    <w:p w14:paraId="31BA9B7C" w14:textId="6954907C" w:rsidR="00A20F12" w:rsidRDefault="00A20F12">
      <w:pPr>
        <w:pStyle w:val="TableofFigures"/>
        <w:rPr>
          <w:rFonts w:asciiTheme="minorHAnsi" w:eastAsiaTheme="minorEastAsia" w:hAnsiTheme="minorHAnsi" w:cstheme="minorBidi"/>
          <w:noProof/>
          <w:color w:val="auto"/>
          <w:sz w:val="22"/>
          <w:szCs w:val="22"/>
        </w:rPr>
      </w:pPr>
      <w:hyperlink w:anchor="_Toc54612644" w:history="1">
        <w:r w:rsidRPr="000B2400">
          <w:rPr>
            <w:rStyle w:val="Hyperlink"/>
            <w:rFonts w:eastAsiaTheme="majorEastAsia"/>
            <w:noProof/>
          </w:rPr>
          <w:t xml:space="preserve">Figure 29. Abundance (number, </w:t>
        </w:r>
        <w:r w:rsidRPr="000B2400">
          <w:rPr>
            <w:rStyle w:val="Hyperlink"/>
            <w:rFonts w:eastAsiaTheme="majorEastAsia"/>
            <w:i/>
            <w:noProof/>
          </w:rPr>
          <w:t>n</w:t>
        </w:r>
        <w:r w:rsidRPr="000B2400">
          <w:rPr>
            <w:rStyle w:val="Hyperlink"/>
            <w:rFonts w:eastAsiaTheme="majorEastAsia"/>
            <w:noProof/>
          </w:rPr>
          <w:t>) of prey identified in the guts of post-flexion Murray cod (</w:t>
        </w:r>
        <w:r w:rsidRPr="000B2400">
          <w:rPr>
            <w:rStyle w:val="Hyperlink"/>
            <w:rFonts w:eastAsiaTheme="majorEastAsia"/>
            <w:i/>
            <w:noProof/>
          </w:rPr>
          <w:t>n</w:t>
        </w:r>
        <w:r w:rsidRPr="000B2400">
          <w:rPr>
            <w:rStyle w:val="Hyperlink"/>
            <w:rFonts w:eastAsiaTheme="majorEastAsia"/>
            <w:noProof/>
          </w:rPr>
          <w:t xml:space="preserve"> = 15; TL = 7.8–12.0 mm) and golden perch (</w:t>
        </w:r>
        <w:r w:rsidRPr="000B2400">
          <w:rPr>
            <w:rStyle w:val="Hyperlink"/>
            <w:rFonts w:eastAsiaTheme="majorEastAsia"/>
            <w:i/>
            <w:noProof/>
          </w:rPr>
          <w:t>n</w:t>
        </w:r>
        <w:r w:rsidRPr="000B2400">
          <w:rPr>
            <w:rStyle w:val="Hyperlink"/>
            <w:rFonts w:eastAsiaTheme="majorEastAsia"/>
            <w:noProof/>
          </w:rPr>
          <w:t xml:space="preserve"> = 13; TL = 6.5–20 mm) from 2014–2018. Prey taxa are presented as copepods (black), cladocerans (blue), rotifers (red), malacostracans (green), insects (grey) and oligochaetes (purple). * indicates littoral microcrustaceans.</w:t>
        </w:r>
        <w:r>
          <w:rPr>
            <w:noProof/>
            <w:webHidden/>
          </w:rPr>
          <w:tab/>
        </w:r>
        <w:r>
          <w:rPr>
            <w:noProof/>
            <w:webHidden/>
          </w:rPr>
          <w:fldChar w:fldCharType="begin"/>
        </w:r>
        <w:r>
          <w:rPr>
            <w:noProof/>
            <w:webHidden/>
          </w:rPr>
          <w:instrText xml:space="preserve"> PAGEREF _Toc54612644 \h </w:instrText>
        </w:r>
        <w:r>
          <w:rPr>
            <w:noProof/>
            <w:webHidden/>
          </w:rPr>
        </w:r>
        <w:r>
          <w:rPr>
            <w:noProof/>
            <w:webHidden/>
          </w:rPr>
          <w:fldChar w:fldCharType="separate"/>
        </w:r>
        <w:r>
          <w:rPr>
            <w:noProof/>
            <w:webHidden/>
          </w:rPr>
          <w:t>78</w:t>
        </w:r>
        <w:r>
          <w:rPr>
            <w:noProof/>
            <w:webHidden/>
          </w:rPr>
          <w:fldChar w:fldCharType="end"/>
        </w:r>
      </w:hyperlink>
    </w:p>
    <w:p w14:paraId="5EEBC347" w14:textId="06016C03" w:rsidR="00A20F12" w:rsidRDefault="00A20F12">
      <w:pPr>
        <w:pStyle w:val="TableofFigures"/>
        <w:rPr>
          <w:rFonts w:asciiTheme="minorHAnsi" w:eastAsiaTheme="minorEastAsia" w:hAnsiTheme="minorHAnsi" w:cstheme="minorBidi"/>
          <w:noProof/>
          <w:color w:val="auto"/>
          <w:sz w:val="22"/>
          <w:szCs w:val="22"/>
        </w:rPr>
      </w:pPr>
      <w:hyperlink w:anchor="_Toc54612645" w:history="1">
        <w:r w:rsidRPr="000B2400">
          <w:rPr>
            <w:rStyle w:val="Hyperlink"/>
            <w:rFonts w:eastAsiaTheme="majorEastAsia"/>
            <w:noProof/>
          </w:rPr>
          <w:t xml:space="preserve">Figure 30. Abundance (number, </w:t>
        </w:r>
        <w:r w:rsidRPr="000B2400">
          <w:rPr>
            <w:rStyle w:val="Hyperlink"/>
            <w:rFonts w:eastAsiaTheme="majorEastAsia"/>
            <w:i/>
            <w:noProof/>
          </w:rPr>
          <w:t>n</w:t>
        </w:r>
        <w:r w:rsidRPr="000B2400">
          <w:rPr>
            <w:rStyle w:val="Hyperlink"/>
            <w:rFonts w:eastAsiaTheme="majorEastAsia"/>
            <w:noProof/>
          </w:rPr>
          <w:t>) of prey identified in the guts of post-flexion freshwater catfish (</w:t>
        </w:r>
        <w:r w:rsidRPr="000B2400">
          <w:rPr>
            <w:rStyle w:val="Hyperlink"/>
            <w:rFonts w:eastAsiaTheme="majorEastAsia"/>
            <w:i/>
            <w:noProof/>
          </w:rPr>
          <w:t>n</w:t>
        </w:r>
        <w:r w:rsidRPr="000B2400">
          <w:rPr>
            <w:rStyle w:val="Hyperlink"/>
            <w:rFonts w:eastAsiaTheme="majorEastAsia"/>
            <w:noProof/>
          </w:rPr>
          <w:t xml:space="preserve"> = 20; TL = 13.0–20.7 mm) from 2014–2018. Prey taxa are presented as copepods (black), cladocerans (blue), ostracods (orange), malacostracans (green) and insects (grey). * indicates littoral microcrustaceans.</w:t>
        </w:r>
        <w:r>
          <w:rPr>
            <w:noProof/>
            <w:webHidden/>
          </w:rPr>
          <w:tab/>
        </w:r>
        <w:r>
          <w:rPr>
            <w:noProof/>
            <w:webHidden/>
          </w:rPr>
          <w:fldChar w:fldCharType="begin"/>
        </w:r>
        <w:r>
          <w:rPr>
            <w:noProof/>
            <w:webHidden/>
          </w:rPr>
          <w:instrText xml:space="preserve"> PAGEREF _Toc54612645 \h </w:instrText>
        </w:r>
        <w:r>
          <w:rPr>
            <w:noProof/>
            <w:webHidden/>
          </w:rPr>
        </w:r>
        <w:r>
          <w:rPr>
            <w:noProof/>
            <w:webHidden/>
          </w:rPr>
          <w:fldChar w:fldCharType="separate"/>
        </w:r>
        <w:r>
          <w:rPr>
            <w:noProof/>
            <w:webHidden/>
          </w:rPr>
          <w:t>79</w:t>
        </w:r>
        <w:r>
          <w:rPr>
            <w:noProof/>
            <w:webHidden/>
          </w:rPr>
          <w:fldChar w:fldCharType="end"/>
        </w:r>
      </w:hyperlink>
    </w:p>
    <w:p w14:paraId="15AF75D4" w14:textId="78F5158E" w:rsidR="00A20F12" w:rsidRDefault="00A20F12">
      <w:pPr>
        <w:pStyle w:val="TableofFigures"/>
        <w:rPr>
          <w:rFonts w:asciiTheme="minorHAnsi" w:eastAsiaTheme="minorEastAsia" w:hAnsiTheme="minorHAnsi" w:cstheme="minorBidi"/>
          <w:noProof/>
          <w:color w:val="auto"/>
          <w:sz w:val="22"/>
          <w:szCs w:val="22"/>
        </w:rPr>
      </w:pPr>
      <w:hyperlink w:anchor="_Toc54612646" w:history="1">
        <w:r w:rsidRPr="000B2400">
          <w:rPr>
            <w:rStyle w:val="Hyperlink"/>
            <w:rFonts w:eastAsiaTheme="majorEastAsia"/>
            <w:noProof/>
          </w:rPr>
          <w:t>Figure 31. Map showing the location of the Murray–Darling Basin and the major rivers that comprise the southern Murray–Darling Basin, the numbered Locks (L) and Weirs (up to Lock 26, Torrumbarry), the Darling, Lachlan, Murrumbidgee, Edward–Wakool, Campaspe and Goulburn rivers and Lake Victoria, an off-stream storage used to regulate flows in the Murray River.</w:t>
        </w:r>
        <w:r>
          <w:rPr>
            <w:noProof/>
            <w:webHidden/>
          </w:rPr>
          <w:tab/>
        </w:r>
        <w:r>
          <w:rPr>
            <w:noProof/>
            <w:webHidden/>
          </w:rPr>
          <w:fldChar w:fldCharType="begin"/>
        </w:r>
        <w:r>
          <w:rPr>
            <w:noProof/>
            <w:webHidden/>
          </w:rPr>
          <w:instrText xml:space="preserve"> PAGEREF _Toc54612646 \h </w:instrText>
        </w:r>
        <w:r>
          <w:rPr>
            <w:noProof/>
            <w:webHidden/>
          </w:rPr>
        </w:r>
        <w:r>
          <w:rPr>
            <w:noProof/>
            <w:webHidden/>
          </w:rPr>
          <w:fldChar w:fldCharType="separate"/>
        </w:r>
        <w:r>
          <w:rPr>
            <w:noProof/>
            <w:webHidden/>
          </w:rPr>
          <w:t>87</w:t>
        </w:r>
        <w:r>
          <w:rPr>
            <w:noProof/>
            <w:webHidden/>
          </w:rPr>
          <w:fldChar w:fldCharType="end"/>
        </w:r>
      </w:hyperlink>
    </w:p>
    <w:p w14:paraId="0748033C" w14:textId="3337AC28" w:rsidR="00A20F12" w:rsidRDefault="00A20F12">
      <w:pPr>
        <w:pStyle w:val="TableofFigures"/>
        <w:rPr>
          <w:rFonts w:asciiTheme="minorHAnsi" w:eastAsiaTheme="minorEastAsia" w:hAnsiTheme="minorHAnsi" w:cstheme="minorBidi"/>
          <w:noProof/>
          <w:color w:val="auto"/>
          <w:sz w:val="22"/>
          <w:szCs w:val="22"/>
        </w:rPr>
      </w:pPr>
      <w:hyperlink w:anchor="_Toc54612647" w:history="1">
        <w:r w:rsidRPr="000B2400">
          <w:rPr>
            <w:rStyle w:val="Hyperlink"/>
            <w:rFonts w:eastAsiaTheme="majorEastAsia"/>
            <w:noProof/>
          </w:rPr>
          <w:t xml:space="preserve">Figure 32. (a) Mean </w:t>
        </w:r>
        <w:r w:rsidRPr="000B2400">
          <w:rPr>
            <w:rStyle w:val="Hyperlink"/>
            <w:rFonts w:eastAsiaTheme="majorEastAsia"/>
            <w:noProof/>
            <w:vertAlign w:val="superscript"/>
          </w:rPr>
          <w:t>87</w:t>
        </w:r>
        <w:r w:rsidRPr="000B2400">
          <w:rPr>
            <w:rStyle w:val="Hyperlink"/>
            <w:rFonts w:eastAsiaTheme="majorEastAsia"/>
            <w:noProof/>
          </w:rPr>
          <w:t>Sr/</w:t>
        </w:r>
        <w:r w:rsidRPr="000B2400">
          <w:rPr>
            <w:rStyle w:val="Hyperlink"/>
            <w:rFonts w:eastAsiaTheme="majorEastAsia"/>
            <w:noProof/>
            <w:vertAlign w:val="superscript"/>
          </w:rPr>
          <w:t>86</w:t>
        </w:r>
        <w:r w:rsidRPr="000B2400">
          <w:rPr>
            <w:rStyle w:val="Hyperlink"/>
            <w:rFonts w:eastAsiaTheme="majorEastAsia"/>
            <w:noProof/>
          </w:rPr>
          <w:t xml:space="preserve">Sr (with minimum and maximum values as error bars) in water samples collected from spring–summer in the mid-Murray (Barmah, Torrumbarry </w:t>
        </w:r>
        <w:r w:rsidRPr="000B2400">
          <w:rPr>
            <w:rStyle w:val="Hyperlink"/>
            <w:rFonts w:eastAsiaTheme="majorEastAsia"/>
            <w:noProof/>
          </w:rPr>
          <w:lastRenderedPageBreak/>
          <w:t>and Lock 11), lower River Murray (Lock 9, 6 and 1) and Darling rivers from 2011–2019, and (b) annual discharge (GL) in the Murray River at the South Australian border (QSA) and the proportion of discharge from the Darling River at Burtundy that contributed to QSA.</w:t>
        </w:r>
        <w:r>
          <w:rPr>
            <w:noProof/>
            <w:webHidden/>
          </w:rPr>
          <w:tab/>
        </w:r>
        <w:r>
          <w:rPr>
            <w:noProof/>
            <w:webHidden/>
          </w:rPr>
          <w:fldChar w:fldCharType="begin"/>
        </w:r>
        <w:r>
          <w:rPr>
            <w:noProof/>
            <w:webHidden/>
          </w:rPr>
          <w:instrText xml:space="preserve"> PAGEREF _Toc54612647 \h </w:instrText>
        </w:r>
        <w:r>
          <w:rPr>
            <w:noProof/>
            <w:webHidden/>
          </w:rPr>
        </w:r>
        <w:r>
          <w:rPr>
            <w:noProof/>
            <w:webHidden/>
          </w:rPr>
          <w:fldChar w:fldCharType="separate"/>
        </w:r>
        <w:r>
          <w:rPr>
            <w:noProof/>
            <w:webHidden/>
          </w:rPr>
          <w:t>91</w:t>
        </w:r>
        <w:r>
          <w:rPr>
            <w:noProof/>
            <w:webHidden/>
          </w:rPr>
          <w:fldChar w:fldCharType="end"/>
        </w:r>
      </w:hyperlink>
    </w:p>
    <w:p w14:paraId="70B0D7A1" w14:textId="3C9F9126" w:rsidR="00A20F12" w:rsidRDefault="00A20F12">
      <w:pPr>
        <w:pStyle w:val="TableofFigures"/>
        <w:rPr>
          <w:rFonts w:asciiTheme="minorHAnsi" w:eastAsiaTheme="minorEastAsia" w:hAnsiTheme="minorHAnsi" w:cstheme="minorBidi"/>
          <w:noProof/>
          <w:color w:val="auto"/>
          <w:sz w:val="22"/>
          <w:szCs w:val="22"/>
        </w:rPr>
      </w:pPr>
      <w:hyperlink w:anchor="_Toc54612648" w:history="1">
        <w:r w:rsidRPr="000B2400">
          <w:rPr>
            <w:rStyle w:val="Hyperlink"/>
            <w:rFonts w:eastAsiaTheme="majorEastAsia"/>
            <w:noProof/>
          </w:rPr>
          <w:t xml:space="preserve">Figure 33. Mean catch-per-unit-effort (CPUE, individuals per trip) ± standard error of (a) golden perch larvae and (b) fish eggs collected below Lock 6 and Lock 1, in the LMR, from 2010-11 to 2018-19 during larval tow sampling. From 2014-15 onwards, natal origins of larvae (expressed in text as proportions) are inferred through a subsample of otolith core </w:t>
        </w:r>
        <w:r w:rsidRPr="000B2400">
          <w:rPr>
            <w:rStyle w:val="Hyperlink"/>
            <w:rFonts w:eastAsiaTheme="majorEastAsia"/>
            <w:noProof/>
            <w:vertAlign w:val="superscript"/>
          </w:rPr>
          <w:t>87</w:t>
        </w:r>
        <w:r w:rsidRPr="000B2400">
          <w:rPr>
            <w:rStyle w:val="Hyperlink"/>
            <w:rFonts w:eastAsiaTheme="majorEastAsia"/>
            <w:noProof/>
          </w:rPr>
          <w:t>Sr/</w:t>
        </w:r>
        <w:r w:rsidRPr="000B2400">
          <w:rPr>
            <w:rStyle w:val="Hyperlink"/>
            <w:rFonts w:eastAsiaTheme="majorEastAsia"/>
            <w:noProof/>
            <w:vertAlign w:val="superscript"/>
          </w:rPr>
          <w:t>86</w:t>
        </w:r>
        <w:r w:rsidRPr="000B2400">
          <w:rPr>
            <w:rStyle w:val="Hyperlink"/>
            <w:rFonts w:eastAsiaTheme="majorEastAsia"/>
            <w:noProof/>
          </w:rPr>
          <w:t>Sr from larval and golden perch of that spawn year. LRM = Murray River, below the Darling confluence. Perch (i.e. silver or golden perch) eggs were not differentiated from other eggs prior to 2015-16. Daily flow to South Australia (SA) (solid blue line), modelled flow under non-regulated (natural) conditions (dotted grey line) and approximate bankfull flow (dotted black line) are shown.</w:t>
        </w:r>
        <w:r>
          <w:rPr>
            <w:noProof/>
            <w:webHidden/>
          </w:rPr>
          <w:tab/>
        </w:r>
        <w:r>
          <w:rPr>
            <w:noProof/>
            <w:webHidden/>
          </w:rPr>
          <w:fldChar w:fldCharType="begin"/>
        </w:r>
        <w:r>
          <w:rPr>
            <w:noProof/>
            <w:webHidden/>
          </w:rPr>
          <w:instrText xml:space="preserve"> PAGEREF _Toc54612648 \h </w:instrText>
        </w:r>
        <w:r>
          <w:rPr>
            <w:noProof/>
            <w:webHidden/>
          </w:rPr>
        </w:r>
        <w:r>
          <w:rPr>
            <w:noProof/>
            <w:webHidden/>
          </w:rPr>
          <w:fldChar w:fldCharType="separate"/>
        </w:r>
        <w:r>
          <w:rPr>
            <w:noProof/>
            <w:webHidden/>
          </w:rPr>
          <w:t>93</w:t>
        </w:r>
        <w:r>
          <w:rPr>
            <w:noProof/>
            <w:webHidden/>
          </w:rPr>
          <w:fldChar w:fldCharType="end"/>
        </w:r>
      </w:hyperlink>
    </w:p>
    <w:p w14:paraId="4B4D3C97" w14:textId="2E172CBC" w:rsidR="00A20F12" w:rsidRDefault="00A20F12">
      <w:pPr>
        <w:pStyle w:val="TableofFigures"/>
        <w:rPr>
          <w:rFonts w:asciiTheme="minorHAnsi" w:eastAsiaTheme="minorEastAsia" w:hAnsiTheme="minorHAnsi" w:cstheme="minorBidi"/>
          <w:noProof/>
          <w:color w:val="auto"/>
          <w:sz w:val="22"/>
          <w:szCs w:val="22"/>
        </w:rPr>
      </w:pPr>
      <w:hyperlink w:anchor="_Toc54612649" w:history="1">
        <w:r w:rsidRPr="000B2400">
          <w:rPr>
            <w:rStyle w:val="Hyperlink"/>
            <w:rFonts w:eastAsiaTheme="majorEastAsia"/>
            <w:noProof/>
          </w:rPr>
          <w:t>Figure 34. Back-calculated spawn dates (frequency) for larval golden perch captured at Lock 6 (blue bars) and Lock 1 (red bars) in the LMR during spring/summer 2014–2019. Spawn dates are plotted against discharge (ML/d) at the South Australian border (solid blue line) and downstream of Lock 1 (solid red line), and water temperature (°C) (dotted black line).</w:t>
        </w:r>
        <w:r>
          <w:rPr>
            <w:noProof/>
            <w:webHidden/>
          </w:rPr>
          <w:tab/>
        </w:r>
        <w:r>
          <w:rPr>
            <w:noProof/>
            <w:webHidden/>
          </w:rPr>
          <w:fldChar w:fldCharType="begin"/>
        </w:r>
        <w:r>
          <w:rPr>
            <w:noProof/>
            <w:webHidden/>
          </w:rPr>
          <w:instrText xml:space="preserve"> PAGEREF _Toc54612649 \h </w:instrText>
        </w:r>
        <w:r>
          <w:rPr>
            <w:noProof/>
            <w:webHidden/>
          </w:rPr>
        </w:r>
        <w:r>
          <w:rPr>
            <w:noProof/>
            <w:webHidden/>
          </w:rPr>
          <w:fldChar w:fldCharType="separate"/>
        </w:r>
        <w:r>
          <w:rPr>
            <w:noProof/>
            <w:webHidden/>
          </w:rPr>
          <w:t>94</w:t>
        </w:r>
        <w:r>
          <w:rPr>
            <w:noProof/>
            <w:webHidden/>
          </w:rPr>
          <w:fldChar w:fldCharType="end"/>
        </w:r>
      </w:hyperlink>
    </w:p>
    <w:p w14:paraId="6D1A457E" w14:textId="087EF5A8" w:rsidR="00A20F12" w:rsidRDefault="00A20F12">
      <w:pPr>
        <w:pStyle w:val="TableofFigures"/>
        <w:rPr>
          <w:rFonts w:asciiTheme="minorHAnsi" w:eastAsiaTheme="minorEastAsia" w:hAnsiTheme="minorHAnsi" w:cstheme="minorBidi"/>
          <w:noProof/>
          <w:color w:val="auto"/>
          <w:sz w:val="22"/>
          <w:szCs w:val="22"/>
        </w:rPr>
      </w:pPr>
      <w:hyperlink w:anchor="_Toc54612650" w:history="1">
        <w:r w:rsidRPr="000B2400">
          <w:rPr>
            <w:rStyle w:val="Hyperlink"/>
            <w:rFonts w:eastAsiaTheme="majorEastAsia"/>
            <w:noProof/>
          </w:rPr>
          <w:t>Figure 35. Mean catch-per-unit-effort (CPUE) ± standard error of golden perch captured during Category 1 Fish Assemblage electrofishing (individuals per 90 second shot) in the gorge geomorphic zone (10 sites) of the LMR in autumn from 2015–2019. CPUE data from five sites are presented for 2017 as other sites were sampled during winter 2017.</w:t>
        </w:r>
        <w:r>
          <w:rPr>
            <w:noProof/>
            <w:webHidden/>
          </w:rPr>
          <w:tab/>
        </w:r>
        <w:r>
          <w:rPr>
            <w:noProof/>
            <w:webHidden/>
          </w:rPr>
          <w:fldChar w:fldCharType="begin"/>
        </w:r>
        <w:r>
          <w:rPr>
            <w:noProof/>
            <w:webHidden/>
          </w:rPr>
          <w:instrText xml:space="preserve"> PAGEREF _Toc54612650 \h </w:instrText>
        </w:r>
        <w:r>
          <w:rPr>
            <w:noProof/>
            <w:webHidden/>
          </w:rPr>
        </w:r>
        <w:r>
          <w:rPr>
            <w:noProof/>
            <w:webHidden/>
          </w:rPr>
          <w:fldChar w:fldCharType="separate"/>
        </w:r>
        <w:r>
          <w:rPr>
            <w:noProof/>
            <w:webHidden/>
          </w:rPr>
          <w:t>95</w:t>
        </w:r>
        <w:r>
          <w:rPr>
            <w:noProof/>
            <w:webHidden/>
          </w:rPr>
          <w:fldChar w:fldCharType="end"/>
        </w:r>
      </w:hyperlink>
    </w:p>
    <w:p w14:paraId="23E8EE68" w14:textId="48FD2146" w:rsidR="00A20F12" w:rsidRDefault="00A20F12">
      <w:pPr>
        <w:pStyle w:val="TableofFigures"/>
        <w:rPr>
          <w:rFonts w:asciiTheme="minorHAnsi" w:eastAsiaTheme="minorEastAsia" w:hAnsiTheme="minorHAnsi" w:cstheme="minorBidi"/>
          <w:noProof/>
          <w:color w:val="auto"/>
          <w:sz w:val="22"/>
          <w:szCs w:val="22"/>
        </w:rPr>
      </w:pPr>
      <w:hyperlink w:anchor="_Toc54612651" w:history="1">
        <w:r w:rsidRPr="000B2400">
          <w:rPr>
            <w:rStyle w:val="Hyperlink"/>
            <w:rFonts w:eastAsiaTheme="majorEastAsia"/>
            <w:noProof/>
          </w:rPr>
          <w:t>Figure 36. Age frequency distribution of golden perch from the LMR from 2015–2019 showing the natal origins of dominant cohorts inferred from otolith core signatures of the sampled fish in comparison to the water sample reference collection (Figure 32). LRM = Murray River, below the Darling confluence. Percentage of origin for each cohort are based on the subsampled population. Age cohorts with grey bars were not assessed for natal origin.</w:t>
        </w:r>
        <w:r>
          <w:rPr>
            <w:noProof/>
            <w:webHidden/>
          </w:rPr>
          <w:tab/>
        </w:r>
        <w:r>
          <w:rPr>
            <w:noProof/>
            <w:webHidden/>
          </w:rPr>
          <w:fldChar w:fldCharType="begin"/>
        </w:r>
        <w:r>
          <w:rPr>
            <w:noProof/>
            <w:webHidden/>
          </w:rPr>
          <w:instrText xml:space="preserve"> PAGEREF _Toc54612651 \h </w:instrText>
        </w:r>
        <w:r>
          <w:rPr>
            <w:noProof/>
            <w:webHidden/>
          </w:rPr>
        </w:r>
        <w:r>
          <w:rPr>
            <w:noProof/>
            <w:webHidden/>
          </w:rPr>
          <w:fldChar w:fldCharType="separate"/>
        </w:r>
        <w:r>
          <w:rPr>
            <w:noProof/>
            <w:webHidden/>
          </w:rPr>
          <w:t>97</w:t>
        </w:r>
        <w:r>
          <w:rPr>
            <w:noProof/>
            <w:webHidden/>
          </w:rPr>
          <w:fldChar w:fldCharType="end"/>
        </w:r>
      </w:hyperlink>
    </w:p>
    <w:p w14:paraId="3A0EDA88" w14:textId="70204C1A" w:rsidR="00A20F12" w:rsidRDefault="00A20F12">
      <w:pPr>
        <w:pStyle w:val="TableofFigures"/>
        <w:rPr>
          <w:rFonts w:asciiTheme="minorHAnsi" w:eastAsiaTheme="minorEastAsia" w:hAnsiTheme="minorHAnsi" w:cstheme="minorBidi"/>
          <w:noProof/>
          <w:color w:val="auto"/>
          <w:sz w:val="22"/>
          <w:szCs w:val="22"/>
        </w:rPr>
      </w:pPr>
      <w:hyperlink w:anchor="_Toc54612652" w:history="1">
        <w:r w:rsidRPr="000B2400">
          <w:rPr>
            <w:rStyle w:val="Hyperlink"/>
            <w:rFonts w:eastAsiaTheme="majorEastAsia"/>
            <w:noProof/>
          </w:rPr>
          <w:t xml:space="preserve">Figure 37. An individual life history profile based on transect analysis of </w:t>
        </w:r>
        <w:r w:rsidRPr="000B2400">
          <w:rPr>
            <w:rStyle w:val="Hyperlink"/>
            <w:rFonts w:eastAsiaTheme="majorEastAsia"/>
            <w:noProof/>
            <w:vertAlign w:val="superscript"/>
          </w:rPr>
          <w:t>87</w:t>
        </w:r>
        <w:r w:rsidRPr="000B2400">
          <w:rPr>
            <w:rStyle w:val="Hyperlink"/>
            <w:rFonts w:eastAsiaTheme="majorEastAsia"/>
            <w:noProof/>
          </w:rPr>
          <w:t>Sr/</w:t>
        </w:r>
        <w:r w:rsidRPr="000B2400">
          <w:rPr>
            <w:rStyle w:val="Hyperlink"/>
            <w:rFonts w:eastAsiaTheme="majorEastAsia"/>
            <w:noProof/>
            <w:vertAlign w:val="superscript"/>
          </w:rPr>
          <w:t>86</w:t>
        </w:r>
        <w:r w:rsidRPr="000B2400">
          <w:rPr>
            <w:rStyle w:val="Hyperlink"/>
            <w:rFonts w:eastAsiaTheme="majorEastAsia"/>
            <w:noProof/>
          </w:rPr>
          <w:t xml:space="preserve">Sr from the core to edge of an otolith from a (a) 2016-17 year class (age 1+) golden perch from Lowbank, (b) 2010-11 year class (age 8+) golden perch from Cobdogla, (c) 2005-06 year class (age 11+) golden perch from Rilli Island and (d) 1996-97 year class (age 21+) golden perch from Swan Reach. Green dashed line indicates the temporally stable water </w:t>
        </w:r>
        <w:r w:rsidRPr="000B2400">
          <w:rPr>
            <w:rStyle w:val="Hyperlink"/>
            <w:rFonts w:eastAsiaTheme="majorEastAsia"/>
            <w:noProof/>
            <w:vertAlign w:val="superscript"/>
          </w:rPr>
          <w:t>87</w:t>
        </w:r>
        <w:r w:rsidRPr="000B2400">
          <w:rPr>
            <w:rStyle w:val="Hyperlink"/>
            <w:rFonts w:eastAsiaTheme="majorEastAsia"/>
            <w:noProof/>
          </w:rPr>
          <w:t>Sr/</w:t>
        </w:r>
        <w:r w:rsidRPr="000B2400">
          <w:rPr>
            <w:rStyle w:val="Hyperlink"/>
            <w:rFonts w:eastAsiaTheme="majorEastAsia"/>
            <w:noProof/>
            <w:vertAlign w:val="superscript"/>
          </w:rPr>
          <w:t>86</w:t>
        </w:r>
        <w:r w:rsidRPr="000B2400">
          <w:rPr>
            <w:rStyle w:val="Hyperlink"/>
            <w:rFonts w:eastAsiaTheme="majorEastAsia"/>
            <w:noProof/>
          </w:rPr>
          <w:t xml:space="preserve">Sr of the lower Darling River (i.e. ~0.7075) and the blue dashed lines represent the range of water </w:t>
        </w:r>
        <w:r w:rsidRPr="000B2400">
          <w:rPr>
            <w:rStyle w:val="Hyperlink"/>
            <w:rFonts w:eastAsiaTheme="majorEastAsia"/>
            <w:noProof/>
            <w:vertAlign w:val="superscript"/>
          </w:rPr>
          <w:t>87</w:t>
        </w:r>
        <w:r w:rsidRPr="000B2400">
          <w:rPr>
            <w:rStyle w:val="Hyperlink"/>
            <w:rFonts w:eastAsiaTheme="majorEastAsia"/>
            <w:noProof/>
          </w:rPr>
          <w:t>Sr/</w:t>
        </w:r>
        <w:r w:rsidRPr="000B2400">
          <w:rPr>
            <w:rStyle w:val="Hyperlink"/>
            <w:rFonts w:eastAsiaTheme="majorEastAsia"/>
            <w:noProof/>
            <w:vertAlign w:val="superscript"/>
          </w:rPr>
          <w:t>86</w:t>
        </w:r>
        <w:r w:rsidRPr="000B2400">
          <w:rPr>
            <w:rStyle w:val="Hyperlink"/>
            <w:rFonts w:eastAsiaTheme="majorEastAsia"/>
            <w:noProof/>
          </w:rPr>
          <w:t xml:space="preserve">Sr in the lower River Murray (i.e. ~0.7080–0.7160). Red dashed lines represent the range of water </w:t>
        </w:r>
        <w:r w:rsidRPr="000B2400">
          <w:rPr>
            <w:rStyle w:val="Hyperlink"/>
            <w:rFonts w:eastAsiaTheme="majorEastAsia"/>
            <w:noProof/>
            <w:vertAlign w:val="superscript"/>
          </w:rPr>
          <w:t>87</w:t>
        </w:r>
        <w:r w:rsidRPr="000B2400">
          <w:rPr>
            <w:rStyle w:val="Hyperlink"/>
            <w:rFonts w:eastAsiaTheme="majorEastAsia"/>
            <w:noProof/>
          </w:rPr>
          <w:t>Sr/</w:t>
        </w:r>
        <w:r w:rsidRPr="000B2400">
          <w:rPr>
            <w:rStyle w:val="Hyperlink"/>
            <w:rFonts w:eastAsiaTheme="majorEastAsia"/>
            <w:noProof/>
            <w:vertAlign w:val="superscript"/>
          </w:rPr>
          <w:t>86</w:t>
        </w:r>
        <w:r w:rsidRPr="000B2400">
          <w:rPr>
            <w:rStyle w:val="Hyperlink"/>
            <w:rFonts w:eastAsiaTheme="majorEastAsia"/>
            <w:noProof/>
          </w:rPr>
          <w:t>Sr in the mid-Murray River (Lock 11–Torrumbarry, ~0.7160–0.7190) (Figure 32).</w:t>
        </w:r>
        <w:r>
          <w:rPr>
            <w:noProof/>
            <w:webHidden/>
          </w:rPr>
          <w:tab/>
        </w:r>
        <w:r>
          <w:rPr>
            <w:noProof/>
            <w:webHidden/>
          </w:rPr>
          <w:fldChar w:fldCharType="begin"/>
        </w:r>
        <w:r>
          <w:rPr>
            <w:noProof/>
            <w:webHidden/>
          </w:rPr>
          <w:instrText xml:space="preserve"> PAGEREF _Toc54612652 \h </w:instrText>
        </w:r>
        <w:r>
          <w:rPr>
            <w:noProof/>
            <w:webHidden/>
          </w:rPr>
        </w:r>
        <w:r>
          <w:rPr>
            <w:noProof/>
            <w:webHidden/>
          </w:rPr>
          <w:fldChar w:fldCharType="separate"/>
        </w:r>
        <w:r>
          <w:rPr>
            <w:noProof/>
            <w:webHidden/>
          </w:rPr>
          <w:t>98</w:t>
        </w:r>
        <w:r>
          <w:rPr>
            <w:noProof/>
            <w:webHidden/>
          </w:rPr>
          <w:fldChar w:fldCharType="end"/>
        </w:r>
      </w:hyperlink>
    </w:p>
    <w:p w14:paraId="66E26992" w14:textId="4AF3BA42" w:rsidR="00A20F12" w:rsidRDefault="00A20F12">
      <w:pPr>
        <w:pStyle w:val="TableofFigures"/>
        <w:rPr>
          <w:rFonts w:asciiTheme="minorHAnsi" w:eastAsiaTheme="minorEastAsia" w:hAnsiTheme="minorHAnsi" w:cstheme="minorBidi"/>
          <w:noProof/>
          <w:color w:val="auto"/>
          <w:sz w:val="22"/>
          <w:szCs w:val="22"/>
        </w:rPr>
      </w:pPr>
      <w:hyperlink w:anchor="_Toc54612653" w:history="1">
        <w:r w:rsidRPr="000B2400">
          <w:rPr>
            <w:rStyle w:val="Hyperlink"/>
            <w:rFonts w:eastAsiaTheme="majorEastAsia"/>
            <w:noProof/>
          </w:rPr>
          <w:t>Figure 38. Target species for the LMR: (a) Murray cod and (b) freshwater catfish (equilibrium life history); (c) golden perch and (d) silver perch (periodic life history); and (e) carp gudgeon, (f) Murray rainbowfish and (g) bony herring (opportunistic life history).</w:t>
        </w:r>
        <w:r>
          <w:rPr>
            <w:noProof/>
            <w:webHidden/>
          </w:rPr>
          <w:tab/>
        </w:r>
        <w:r>
          <w:rPr>
            <w:noProof/>
            <w:webHidden/>
          </w:rPr>
          <w:fldChar w:fldCharType="begin"/>
        </w:r>
        <w:r>
          <w:rPr>
            <w:noProof/>
            <w:webHidden/>
          </w:rPr>
          <w:instrText xml:space="preserve"> PAGEREF _Toc54612653 \h </w:instrText>
        </w:r>
        <w:r>
          <w:rPr>
            <w:noProof/>
            <w:webHidden/>
          </w:rPr>
        </w:r>
        <w:r>
          <w:rPr>
            <w:noProof/>
            <w:webHidden/>
          </w:rPr>
          <w:fldChar w:fldCharType="separate"/>
        </w:r>
        <w:r>
          <w:rPr>
            <w:noProof/>
            <w:webHidden/>
          </w:rPr>
          <w:t>106</w:t>
        </w:r>
        <w:r>
          <w:rPr>
            <w:noProof/>
            <w:webHidden/>
          </w:rPr>
          <w:fldChar w:fldCharType="end"/>
        </w:r>
      </w:hyperlink>
    </w:p>
    <w:p w14:paraId="16F901E6" w14:textId="4892D866" w:rsidR="00A20F12" w:rsidRDefault="00A20F12">
      <w:pPr>
        <w:pStyle w:val="TableofFigures"/>
        <w:rPr>
          <w:rFonts w:asciiTheme="minorHAnsi" w:eastAsiaTheme="minorEastAsia" w:hAnsiTheme="minorHAnsi" w:cstheme="minorBidi"/>
          <w:noProof/>
          <w:color w:val="auto"/>
          <w:sz w:val="22"/>
          <w:szCs w:val="22"/>
        </w:rPr>
      </w:pPr>
      <w:hyperlink w:anchor="_Toc54612654" w:history="1">
        <w:r w:rsidRPr="000B2400">
          <w:rPr>
            <w:rStyle w:val="Hyperlink"/>
            <w:rFonts w:eastAsiaTheme="majorEastAsia"/>
            <w:noProof/>
          </w:rPr>
          <w:t xml:space="preserve">Figure 39. Mean catch-per-unit-effort (CPUE) </w:t>
        </w:r>
        <w:r w:rsidRPr="000B2400">
          <w:rPr>
            <w:rStyle w:val="Hyperlink"/>
            <w:rFonts w:eastAsiaTheme="majorEastAsia" w:cstheme="minorHAnsi"/>
            <w:noProof/>
          </w:rPr>
          <w:t>±</w:t>
        </w:r>
        <w:r w:rsidRPr="000B2400">
          <w:rPr>
            <w:rStyle w:val="Hyperlink"/>
            <w:rFonts w:eastAsiaTheme="majorEastAsia"/>
            <w:noProof/>
          </w:rPr>
          <w:t xml:space="preserve"> standard error of (a) large-bodied fish species captured using electrofishing (individuals per 90 second shot) and (b) small-bodied fish species captured using fine-mesh fyke nets (individuals per net per hour) in the gorge geomorphic zone (10 sites) of the LMR in autumn from 2015–2019. Electrofishing CPUE data from five sites are presented for 2017 as other sites were sampled during winter 2017.</w:t>
        </w:r>
        <w:r>
          <w:rPr>
            <w:noProof/>
            <w:webHidden/>
          </w:rPr>
          <w:tab/>
        </w:r>
        <w:r>
          <w:rPr>
            <w:noProof/>
            <w:webHidden/>
          </w:rPr>
          <w:fldChar w:fldCharType="begin"/>
        </w:r>
        <w:r>
          <w:rPr>
            <w:noProof/>
            <w:webHidden/>
          </w:rPr>
          <w:instrText xml:space="preserve"> PAGEREF _Toc54612654 \h </w:instrText>
        </w:r>
        <w:r>
          <w:rPr>
            <w:noProof/>
            <w:webHidden/>
          </w:rPr>
        </w:r>
        <w:r>
          <w:rPr>
            <w:noProof/>
            <w:webHidden/>
          </w:rPr>
          <w:fldChar w:fldCharType="separate"/>
        </w:r>
        <w:r>
          <w:rPr>
            <w:noProof/>
            <w:webHidden/>
          </w:rPr>
          <w:t>108</w:t>
        </w:r>
        <w:r>
          <w:rPr>
            <w:noProof/>
            <w:webHidden/>
          </w:rPr>
          <w:fldChar w:fldCharType="end"/>
        </w:r>
      </w:hyperlink>
    </w:p>
    <w:p w14:paraId="69CA91B2" w14:textId="4008372D" w:rsidR="00A20F12" w:rsidRDefault="00A20F12">
      <w:pPr>
        <w:pStyle w:val="TableofFigures"/>
        <w:rPr>
          <w:rFonts w:asciiTheme="minorHAnsi" w:eastAsiaTheme="minorEastAsia" w:hAnsiTheme="minorHAnsi" w:cstheme="minorBidi"/>
          <w:noProof/>
          <w:color w:val="auto"/>
          <w:sz w:val="22"/>
          <w:szCs w:val="22"/>
        </w:rPr>
      </w:pPr>
      <w:hyperlink w:anchor="_Toc54612655" w:history="1">
        <w:r w:rsidRPr="000B2400">
          <w:rPr>
            <w:rStyle w:val="Hyperlink"/>
            <w:rFonts w:eastAsiaTheme="majorEastAsia"/>
            <w:noProof/>
          </w:rPr>
          <w:t>Figure 40. Non-metric multi-dimensional scaling (MDS) plot of (a) large-bodied fish assemblages sampled by electrofishing and (b) small-bodied fish assemblages sampled by fyke netting in the gorge geomorphic zone of the LMR from 2015–2018. Sites (</w:t>
        </w:r>
        <w:r w:rsidRPr="000B2400">
          <w:rPr>
            <w:rStyle w:val="Hyperlink"/>
            <w:rFonts w:eastAsiaTheme="majorEastAsia"/>
            <w:i/>
            <w:noProof/>
          </w:rPr>
          <w:t>n</w:t>
        </w:r>
        <w:r w:rsidRPr="000B2400">
          <w:rPr>
            <w:rStyle w:val="Hyperlink"/>
            <w:rFonts w:eastAsiaTheme="majorEastAsia"/>
            <w:noProof/>
          </w:rPr>
          <w:t xml:space="preserve"> = 5) sampled in winter 2017 were removed from the ordination.</w:t>
        </w:r>
        <w:r>
          <w:rPr>
            <w:noProof/>
            <w:webHidden/>
          </w:rPr>
          <w:tab/>
        </w:r>
        <w:r>
          <w:rPr>
            <w:noProof/>
            <w:webHidden/>
          </w:rPr>
          <w:fldChar w:fldCharType="begin"/>
        </w:r>
        <w:r>
          <w:rPr>
            <w:noProof/>
            <w:webHidden/>
          </w:rPr>
          <w:instrText xml:space="preserve"> PAGEREF _Toc54612655 \h </w:instrText>
        </w:r>
        <w:r>
          <w:rPr>
            <w:noProof/>
            <w:webHidden/>
          </w:rPr>
        </w:r>
        <w:r>
          <w:rPr>
            <w:noProof/>
            <w:webHidden/>
          </w:rPr>
          <w:fldChar w:fldCharType="separate"/>
        </w:r>
        <w:r>
          <w:rPr>
            <w:noProof/>
            <w:webHidden/>
          </w:rPr>
          <w:t>110</w:t>
        </w:r>
        <w:r>
          <w:rPr>
            <w:noProof/>
            <w:webHidden/>
          </w:rPr>
          <w:fldChar w:fldCharType="end"/>
        </w:r>
      </w:hyperlink>
    </w:p>
    <w:p w14:paraId="1B443BE6" w14:textId="6E6F5FB0" w:rsidR="00A20F12" w:rsidRDefault="00A20F12">
      <w:pPr>
        <w:pStyle w:val="TableofFigures"/>
        <w:rPr>
          <w:rFonts w:asciiTheme="minorHAnsi" w:eastAsiaTheme="minorEastAsia" w:hAnsiTheme="minorHAnsi" w:cstheme="minorBidi"/>
          <w:noProof/>
          <w:color w:val="auto"/>
          <w:sz w:val="22"/>
          <w:szCs w:val="22"/>
        </w:rPr>
      </w:pPr>
      <w:hyperlink w:anchor="_Toc54612656" w:history="1">
        <w:r w:rsidRPr="000B2400">
          <w:rPr>
            <w:rStyle w:val="Hyperlink"/>
            <w:rFonts w:eastAsiaTheme="majorEastAsia"/>
            <w:noProof/>
          </w:rPr>
          <w:t>Figure 41. Length frequency distributions and age structures of golden perch collected from the gorge geomorphic zone of the LMR from 2015–2019.</w:t>
        </w:r>
        <w:r>
          <w:rPr>
            <w:noProof/>
            <w:webHidden/>
          </w:rPr>
          <w:tab/>
        </w:r>
        <w:r>
          <w:rPr>
            <w:noProof/>
            <w:webHidden/>
          </w:rPr>
          <w:fldChar w:fldCharType="begin"/>
        </w:r>
        <w:r>
          <w:rPr>
            <w:noProof/>
            <w:webHidden/>
          </w:rPr>
          <w:instrText xml:space="preserve"> PAGEREF _Toc54612656 \h </w:instrText>
        </w:r>
        <w:r>
          <w:rPr>
            <w:noProof/>
            <w:webHidden/>
          </w:rPr>
        </w:r>
        <w:r>
          <w:rPr>
            <w:noProof/>
            <w:webHidden/>
          </w:rPr>
          <w:fldChar w:fldCharType="separate"/>
        </w:r>
        <w:r>
          <w:rPr>
            <w:noProof/>
            <w:webHidden/>
          </w:rPr>
          <w:t>111</w:t>
        </w:r>
        <w:r>
          <w:rPr>
            <w:noProof/>
            <w:webHidden/>
          </w:rPr>
          <w:fldChar w:fldCharType="end"/>
        </w:r>
      </w:hyperlink>
    </w:p>
    <w:p w14:paraId="23BA9F0D" w14:textId="64E0FAAA" w:rsidR="00A20F12" w:rsidRDefault="00A20F12">
      <w:pPr>
        <w:pStyle w:val="TableofFigures"/>
        <w:rPr>
          <w:rFonts w:asciiTheme="minorHAnsi" w:eastAsiaTheme="minorEastAsia" w:hAnsiTheme="minorHAnsi" w:cstheme="minorBidi"/>
          <w:noProof/>
          <w:color w:val="auto"/>
          <w:sz w:val="22"/>
          <w:szCs w:val="22"/>
        </w:rPr>
      </w:pPr>
      <w:hyperlink w:anchor="_Toc54612657" w:history="1">
        <w:r w:rsidRPr="000B2400">
          <w:rPr>
            <w:rStyle w:val="Hyperlink"/>
            <w:rFonts w:eastAsiaTheme="majorEastAsia"/>
            <w:noProof/>
          </w:rPr>
          <w:t>Figure 42. Length frequency distributions and age structures of silver perch collected from the gorge geomorphic zone of the LMR from 2015–2019.</w:t>
        </w:r>
        <w:r>
          <w:rPr>
            <w:noProof/>
            <w:webHidden/>
          </w:rPr>
          <w:tab/>
        </w:r>
        <w:r>
          <w:rPr>
            <w:noProof/>
            <w:webHidden/>
          </w:rPr>
          <w:fldChar w:fldCharType="begin"/>
        </w:r>
        <w:r>
          <w:rPr>
            <w:noProof/>
            <w:webHidden/>
          </w:rPr>
          <w:instrText xml:space="preserve"> PAGEREF _Toc54612657 \h </w:instrText>
        </w:r>
        <w:r>
          <w:rPr>
            <w:noProof/>
            <w:webHidden/>
          </w:rPr>
        </w:r>
        <w:r>
          <w:rPr>
            <w:noProof/>
            <w:webHidden/>
          </w:rPr>
          <w:fldChar w:fldCharType="separate"/>
        </w:r>
        <w:r>
          <w:rPr>
            <w:noProof/>
            <w:webHidden/>
          </w:rPr>
          <w:t>112</w:t>
        </w:r>
        <w:r>
          <w:rPr>
            <w:noProof/>
            <w:webHidden/>
          </w:rPr>
          <w:fldChar w:fldCharType="end"/>
        </w:r>
      </w:hyperlink>
    </w:p>
    <w:p w14:paraId="49748DEA" w14:textId="69C9EAAE" w:rsidR="00A20F12" w:rsidRDefault="00A20F12">
      <w:pPr>
        <w:pStyle w:val="TableofFigures"/>
        <w:rPr>
          <w:rFonts w:asciiTheme="minorHAnsi" w:eastAsiaTheme="minorEastAsia" w:hAnsiTheme="minorHAnsi" w:cstheme="minorBidi"/>
          <w:noProof/>
          <w:color w:val="auto"/>
          <w:sz w:val="22"/>
          <w:szCs w:val="22"/>
        </w:rPr>
      </w:pPr>
      <w:hyperlink w:anchor="_Toc54612658" w:history="1">
        <w:r w:rsidRPr="000B2400">
          <w:rPr>
            <w:rStyle w:val="Hyperlink"/>
            <w:rFonts w:eastAsiaTheme="majorEastAsia"/>
            <w:noProof/>
          </w:rPr>
          <w:t>Figure 43. Length frequency distributions and age structures of freshwater catfish collected from the gorge geomorphic zone of the LMR from 2015–2019.</w:t>
        </w:r>
        <w:r>
          <w:rPr>
            <w:noProof/>
            <w:webHidden/>
          </w:rPr>
          <w:tab/>
        </w:r>
        <w:r>
          <w:rPr>
            <w:noProof/>
            <w:webHidden/>
          </w:rPr>
          <w:fldChar w:fldCharType="begin"/>
        </w:r>
        <w:r>
          <w:rPr>
            <w:noProof/>
            <w:webHidden/>
          </w:rPr>
          <w:instrText xml:space="preserve"> PAGEREF _Toc54612658 \h </w:instrText>
        </w:r>
        <w:r>
          <w:rPr>
            <w:noProof/>
            <w:webHidden/>
          </w:rPr>
        </w:r>
        <w:r>
          <w:rPr>
            <w:noProof/>
            <w:webHidden/>
          </w:rPr>
          <w:fldChar w:fldCharType="separate"/>
        </w:r>
        <w:r>
          <w:rPr>
            <w:noProof/>
            <w:webHidden/>
          </w:rPr>
          <w:t>113</w:t>
        </w:r>
        <w:r>
          <w:rPr>
            <w:noProof/>
            <w:webHidden/>
          </w:rPr>
          <w:fldChar w:fldCharType="end"/>
        </w:r>
      </w:hyperlink>
    </w:p>
    <w:p w14:paraId="17751BD5" w14:textId="653117F0" w:rsidR="00A20F12" w:rsidRDefault="00A20F12">
      <w:pPr>
        <w:pStyle w:val="TableofFigures"/>
        <w:rPr>
          <w:rFonts w:asciiTheme="minorHAnsi" w:eastAsiaTheme="minorEastAsia" w:hAnsiTheme="minorHAnsi" w:cstheme="minorBidi"/>
          <w:noProof/>
          <w:color w:val="auto"/>
          <w:sz w:val="22"/>
          <w:szCs w:val="22"/>
        </w:rPr>
      </w:pPr>
      <w:hyperlink w:anchor="_Toc54612659" w:history="1">
        <w:r w:rsidRPr="000B2400">
          <w:rPr>
            <w:rStyle w:val="Hyperlink"/>
            <w:rFonts w:eastAsiaTheme="majorEastAsia"/>
            <w:noProof/>
          </w:rPr>
          <w:t>Figure 44. Length frequency distributions and age structures of Murray cod collected from the gorge geomorphic zone of the LMR from 2015–2019.</w:t>
        </w:r>
        <w:r>
          <w:rPr>
            <w:noProof/>
            <w:webHidden/>
          </w:rPr>
          <w:tab/>
        </w:r>
        <w:r>
          <w:rPr>
            <w:noProof/>
            <w:webHidden/>
          </w:rPr>
          <w:fldChar w:fldCharType="begin"/>
        </w:r>
        <w:r>
          <w:rPr>
            <w:noProof/>
            <w:webHidden/>
          </w:rPr>
          <w:instrText xml:space="preserve"> PAGEREF _Toc54612659 \h </w:instrText>
        </w:r>
        <w:r>
          <w:rPr>
            <w:noProof/>
            <w:webHidden/>
          </w:rPr>
        </w:r>
        <w:r>
          <w:rPr>
            <w:noProof/>
            <w:webHidden/>
          </w:rPr>
          <w:fldChar w:fldCharType="separate"/>
        </w:r>
        <w:r>
          <w:rPr>
            <w:noProof/>
            <w:webHidden/>
          </w:rPr>
          <w:t>114</w:t>
        </w:r>
        <w:r>
          <w:rPr>
            <w:noProof/>
            <w:webHidden/>
          </w:rPr>
          <w:fldChar w:fldCharType="end"/>
        </w:r>
      </w:hyperlink>
    </w:p>
    <w:p w14:paraId="02B97B59" w14:textId="27531267" w:rsidR="00A20F12" w:rsidRDefault="00A20F12">
      <w:pPr>
        <w:pStyle w:val="TableofFigures"/>
        <w:rPr>
          <w:rFonts w:asciiTheme="minorHAnsi" w:eastAsiaTheme="minorEastAsia" w:hAnsiTheme="minorHAnsi" w:cstheme="minorBidi"/>
          <w:noProof/>
          <w:color w:val="auto"/>
          <w:sz w:val="22"/>
          <w:szCs w:val="22"/>
        </w:rPr>
      </w:pPr>
      <w:hyperlink w:anchor="_Toc54612660" w:history="1">
        <w:r w:rsidRPr="000B2400">
          <w:rPr>
            <w:rStyle w:val="Hyperlink"/>
            <w:rFonts w:eastAsiaTheme="majorEastAsia"/>
            <w:noProof/>
          </w:rPr>
          <w:t>Figure 45. Length frequency distributions and age structures of bony herring collected from the gorge geomorphic zone of the LMR from 2016–2019.</w:t>
        </w:r>
        <w:r>
          <w:rPr>
            <w:noProof/>
            <w:webHidden/>
          </w:rPr>
          <w:tab/>
        </w:r>
        <w:r>
          <w:rPr>
            <w:noProof/>
            <w:webHidden/>
          </w:rPr>
          <w:fldChar w:fldCharType="begin"/>
        </w:r>
        <w:r>
          <w:rPr>
            <w:noProof/>
            <w:webHidden/>
          </w:rPr>
          <w:instrText xml:space="preserve"> PAGEREF _Toc54612660 \h </w:instrText>
        </w:r>
        <w:r>
          <w:rPr>
            <w:noProof/>
            <w:webHidden/>
          </w:rPr>
        </w:r>
        <w:r>
          <w:rPr>
            <w:noProof/>
            <w:webHidden/>
          </w:rPr>
          <w:fldChar w:fldCharType="separate"/>
        </w:r>
        <w:r>
          <w:rPr>
            <w:noProof/>
            <w:webHidden/>
          </w:rPr>
          <w:t>115</w:t>
        </w:r>
        <w:r>
          <w:rPr>
            <w:noProof/>
            <w:webHidden/>
          </w:rPr>
          <w:fldChar w:fldCharType="end"/>
        </w:r>
      </w:hyperlink>
    </w:p>
    <w:p w14:paraId="5A19644D" w14:textId="2F4CC47A" w:rsidR="005B0AA3" w:rsidRDefault="005B0AA3" w:rsidP="005B0AA3">
      <w:pPr>
        <w:pStyle w:val="TableofFigures"/>
        <w:rPr>
          <w:rFonts w:cs="Arial"/>
          <w:b/>
          <w:bCs/>
          <w:caps/>
          <w:color w:val="44546A" w:themeColor="text2"/>
          <w:spacing w:val="40"/>
          <w:sz w:val="32"/>
          <w:szCs w:val="32"/>
        </w:rPr>
      </w:pPr>
      <w:r>
        <w:rPr>
          <w:rStyle w:val="Hyperlink"/>
          <w:rFonts w:eastAsiaTheme="majorEastAsia"/>
          <w:noProof/>
          <w:color w:val="auto"/>
        </w:rPr>
        <w:fldChar w:fldCharType="end"/>
      </w:r>
      <w:bookmarkStart w:id="5" w:name="_Toc441838721"/>
      <w:r>
        <w:rPr>
          <w:color w:val="44546A" w:themeColor="text2"/>
        </w:rPr>
        <w:br w:type="page"/>
      </w:r>
    </w:p>
    <w:p w14:paraId="1B29C0A8" w14:textId="2B075C69" w:rsidR="005B0AA3" w:rsidRPr="00A67C76" w:rsidRDefault="005B0AA3" w:rsidP="005B0AA3">
      <w:pPr>
        <w:pStyle w:val="H1anotincinTOC"/>
        <w:outlineLvl w:val="0"/>
        <w:rPr>
          <w:color w:val="44546A" w:themeColor="text2"/>
        </w:rPr>
      </w:pPr>
      <w:bookmarkStart w:id="6" w:name="_Toc54612585"/>
      <w:r w:rsidRPr="00A67C76">
        <w:rPr>
          <w:color w:val="44546A" w:themeColor="text2"/>
        </w:rPr>
        <w:lastRenderedPageBreak/>
        <w:t>List of tables</w:t>
      </w:r>
      <w:bookmarkEnd w:id="5"/>
      <w:bookmarkEnd w:id="6"/>
    </w:p>
    <w:p w14:paraId="64501073" w14:textId="02858A4E" w:rsidR="00A20F12" w:rsidRDefault="005B0AA3">
      <w:pPr>
        <w:pStyle w:val="TableofFigures"/>
        <w:rPr>
          <w:rFonts w:asciiTheme="minorHAnsi" w:eastAsiaTheme="minorEastAsia" w:hAnsiTheme="minorHAnsi" w:cstheme="minorBidi"/>
          <w:noProof/>
          <w:color w:val="auto"/>
          <w:sz w:val="22"/>
          <w:szCs w:val="22"/>
        </w:rPr>
      </w:pPr>
      <w:r w:rsidRPr="00C04A54">
        <w:rPr>
          <w:noProof/>
        </w:rPr>
        <w:fldChar w:fldCharType="begin"/>
      </w:r>
      <w:r w:rsidRPr="00C04A54">
        <w:rPr>
          <w:noProof/>
        </w:rPr>
        <w:instrText xml:space="preserve"> TOC \h \z \c "Table" </w:instrText>
      </w:r>
      <w:r w:rsidRPr="00C04A54">
        <w:rPr>
          <w:noProof/>
        </w:rPr>
        <w:fldChar w:fldCharType="separate"/>
      </w:r>
      <w:hyperlink w:anchor="_Toc54612661" w:history="1">
        <w:r w:rsidR="00A20F12" w:rsidRPr="00A7039D">
          <w:rPr>
            <w:rStyle w:val="Hyperlink"/>
            <w:rFonts w:eastAsiaTheme="majorEastAsia"/>
            <w:noProof/>
          </w:rPr>
          <w:t>Table 1. Total annual volumes (gigalitres) of environmental water (eWater), including Commonwealth environmental water (CEW), delivered to the LMR (excludes wetland watering) and the proportion contribution towards total flow to the LMR (QSA). Volumes are provided by the CEWO and include the environmental components of the South Australian entitlement. TLM = The Living Murray, VEWH = Victorian Environmental Water Holder, RMIF = River Murray Increased Flows, NSW DPIE = New South Wales Department of Planning, Industry and Environment.</w:t>
        </w:r>
        <w:r w:rsidR="00A20F12">
          <w:rPr>
            <w:noProof/>
            <w:webHidden/>
          </w:rPr>
          <w:tab/>
        </w:r>
        <w:r w:rsidR="00A20F12">
          <w:rPr>
            <w:noProof/>
            <w:webHidden/>
          </w:rPr>
          <w:fldChar w:fldCharType="begin"/>
        </w:r>
        <w:r w:rsidR="00A20F12">
          <w:rPr>
            <w:noProof/>
            <w:webHidden/>
          </w:rPr>
          <w:instrText xml:space="preserve"> PAGEREF _Toc54612661 \h </w:instrText>
        </w:r>
        <w:r w:rsidR="00A20F12">
          <w:rPr>
            <w:noProof/>
            <w:webHidden/>
          </w:rPr>
        </w:r>
        <w:r w:rsidR="00A20F12">
          <w:rPr>
            <w:noProof/>
            <w:webHidden/>
          </w:rPr>
          <w:fldChar w:fldCharType="separate"/>
        </w:r>
        <w:r w:rsidR="00A20F12">
          <w:rPr>
            <w:noProof/>
            <w:webHidden/>
          </w:rPr>
          <w:t>7</w:t>
        </w:r>
        <w:r w:rsidR="00A20F12">
          <w:rPr>
            <w:noProof/>
            <w:webHidden/>
          </w:rPr>
          <w:fldChar w:fldCharType="end"/>
        </w:r>
      </w:hyperlink>
    </w:p>
    <w:p w14:paraId="6E940263" w14:textId="1BAA267F" w:rsidR="00A20F12" w:rsidRDefault="00A20F12">
      <w:pPr>
        <w:pStyle w:val="TableofFigures"/>
        <w:rPr>
          <w:rFonts w:asciiTheme="minorHAnsi" w:eastAsiaTheme="minorEastAsia" w:hAnsiTheme="minorHAnsi" w:cstheme="minorBidi"/>
          <w:noProof/>
          <w:color w:val="auto"/>
          <w:sz w:val="22"/>
          <w:szCs w:val="22"/>
        </w:rPr>
      </w:pPr>
      <w:hyperlink w:anchor="_Toc54612662" w:history="1">
        <w:r w:rsidRPr="00A7039D">
          <w:rPr>
            <w:rStyle w:val="Hyperlink"/>
            <w:rFonts w:eastAsiaTheme="majorEastAsia"/>
            <w:noProof/>
          </w:rPr>
          <w:t>Table 2. Annual flow over the Murray barrages (total volume, GL) from 2014–2020, showing contribution by Commonwealth environmental water (CEW). CEW and total flow volumes are based on SA barrage dashboard accounting data. Matter transport results in Section 2.3 are based on different modelled data, and may not necessarily reflect the accounted data presented here.</w:t>
        </w:r>
        <w:r>
          <w:rPr>
            <w:noProof/>
            <w:webHidden/>
          </w:rPr>
          <w:tab/>
        </w:r>
        <w:r>
          <w:rPr>
            <w:noProof/>
            <w:webHidden/>
          </w:rPr>
          <w:fldChar w:fldCharType="begin"/>
        </w:r>
        <w:r>
          <w:rPr>
            <w:noProof/>
            <w:webHidden/>
          </w:rPr>
          <w:instrText xml:space="preserve"> PAGEREF _Toc54612662 \h </w:instrText>
        </w:r>
        <w:r>
          <w:rPr>
            <w:noProof/>
            <w:webHidden/>
          </w:rPr>
        </w:r>
        <w:r>
          <w:rPr>
            <w:noProof/>
            <w:webHidden/>
          </w:rPr>
          <w:fldChar w:fldCharType="separate"/>
        </w:r>
        <w:r>
          <w:rPr>
            <w:noProof/>
            <w:webHidden/>
          </w:rPr>
          <w:t>7</w:t>
        </w:r>
        <w:r>
          <w:rPr>
            <w:noProof/>
            <w:webHidden/>
          </w:rPr>
          <w:fldChar w:fldCharType="end"/>
        </w:r>
      </w:hyperlink>
    </w:p>
    <w:p w14:paraId="3F2C7E69" w14:textId="0D8A0FB3" w:rsidR="00A20F12" w:rsidRDefault="00A20F12">
      <w:pPr>
        <w:pStyle w:val="TableofFigures"/>
        <w:rPr>
          <w:rFonts w:asciiTheme="minorHAnsi" w:eastAsiaTheme="minorEastAsia" w:hAnsiTheme="minorHAnsi" w:cstheme="minorBidi"/>
          <w:noProof/>
          <w:color w:val="auto"/>
          <w:sz w:val="22"/>
          <w:szCs w:val="22"/>
        </w:rPr>
      </w:pPr>
      <w:hyperlink w:anchor="_Toc54612663" w:history="1">
        <w:r w:rsidRPr="00A7039D">
          <w:rPr>
            <w:rStyle w:val="Hyperlink"/>
            <w:rFonts w:eastAsiaTheme="majorEastAsia"/>
            <w:noProof/>
          </w:rPr>
          <w:t>Table 4. Hydrological Regime evaluation questions and answers. CEW = Commonwealth environmental water, eWater = environmental water.</w:t>
        </w:r>
        <w:r>
          <w:rPr>
            <w:noProof/>
            <w:webHidden/>
          </w:rPr>
          <w:tab/>
        </w:r>
        <w:r>
          <w:rPr>
            <w:noProof/>
            <w:webHidden/>
          </w:rPr>
          <w:fldChar w:fldCharType="begin"/>
        </w:r>
        <w:r>
          <w:rPr>
            <w:noProof/>
            <w:webHidden/>
          </w:rPr>
          <w:instrText xml:space="preserve"> PAGEREF _Toc54612663 \h </w:instrText>
        </w:r>
        <w:r>
          <w:rPr>
            <w:noProof/>
            <w:webHidden/>
          </w:rPr>
        </w:r>
        <w:r>
          <w:rPr>
            <w:noProof/>
            <w:webHidden/>
          </w:rPr>
          <w:fldChar w:fldCharType="separate"/>
        </w:r>
        <w:r>
          <w:rPr>
            <w:noProof/>
            <w:webHidden/>
          </w:rPr>
          <w:t>19</w:t>
        </w:r>
        <w:r>
          <w:rPr>
            <w:noProof/>
            <w:webHidden/>
          </w:rPr>
          <w:fldChar w:fldCharType="end"/>
        </w:r>
      </w:hyperlink>
    </w:p>
    <w:p w14:paraId="28FA5218" w14:textId="4A0762A6" w:rsidR="00A20F12" w:rsidRDefault="00A20F12">
      <w:pPr>
        <w:pStyle w:val="TableofFigures"/>
        <w:rPr>
          <w:rFonts w:asciiTheme="minorHAnsi" w:eastAsiaTheme="minorEastAsia" w:hAnsiTheme="minorHAnsi" w:cstheme="minorBidi"/>
          <w:noProof/>
          <w:color w:val="auto"/>
          <w:sz w:val="22"/>
          <w:szCs w:val="22"/>
        </w:rPr>
      </w:pPr>
      <w:hyperlink w:anchor="_Toc54612664" w:history="1">
        <w:r w:rsidRPr="00A7039D">
          <w:rPr>
            <w:rStyle w:val="Hyperlink"/>
            <w:rFonts w:eastAsiaTheme="majorEastAsia"/>
            <w:noProof/>
          </w:rPr>
          <w:t>Table 5. Number of days in each monitoring period meeting the velocity criteria (0.18 m/s) without environmental water (eWater) contributions, with Commonwealth environmental water (CEW), or with all environmental water.</w:t>
        </w:r>
        <w:r>
          <w:rPr>
            <w:noProof/>
            <w:webHidden/>
          </w:rPr>
          <w:tab/>
        </w:r>
        <w:r>
          <w:rPr>
            <w:noProof/>
            <w:webHidden/>
          </w:rPr>
          <w:fldChar w:fldCharType="begin"/>
        </w:r>
        <w:r>
          <w:rPr>
            <w:noProof/>
            <w:webHidden/>
          </w:rPr>
          <w:instrText xml:space="preserve"> PAGEREF _Toc54612664 \h </w:instrText>
        </w:r>
        <w:r>
          <w:rPr>
            <w:noProof/>
            <w:webHidden/>
          </w:rPr>
        </w:r>
        <w:r>
          <w:rPr>
            <w:noProof/>
            <w:webHidden/>
          </w:rPr>
          <w:fldChar w:fldCharType="separate"/>
        </w:r>
        <w:r>
          <w:rPr>
            <w:noProof/>
            <w:webHidden/>
          </w:rPr>
          <w:t>38</w:t>
        </w:r>
        <w:r>
          <w:rPr>
            <w:noProof/>
            <w:webHidden/>
          </w:rPr>
          <w:fldChar w:fldCharType="end"/>
        </w:r>
      </w:hyperlink>
    </w:p>
    <w:p w14:paraId="262C354B" w14:textId="5922512A" w:rsidR="00A20F12" w:rsidRDefault="00A20F12">
      <w:pPr>
        <w:pStyle w:val="TableofFigures"/>
        <w:rPr>
          <w:rFonts w:asciiTheme="minorHAnsi" w:eastAsiaTheme="minorEastAsia" w:hAnsiTheme="minorHAnsi" w:cstheme="minorBidi"/>
          <w:noProof/>
          <w:color w:val="auto"/>
          <w:sz w:val="22"/>
          <w:szCs w:val="22"/>
        </w:rPr>
      </w:pPr>
      <w:hyperlink w:anchor="_Toc54612665" w:history="1">
        <w:r w:rsidRPr="00A7039D">
          <w:rPr>
            <w:rStyle w:val="Hyperlink"/>
            <w:rFonts w:eastAsiaTheme="majorEastAsia"/>
            <w:noProof/>
          </w:rPr>
          <w:t>Table 6. Stream Metabolism evaluation questions and answers relating to Commonwealth environmental water (CEW) and environmental water (eWater). The Lock 6 site has been used to answer the evaluation questions.</w:t>
        </w:r>
        <w:r>
          <w:rPr>
            <w:noProof/>
            <w:webHidden/>
          </w:rPr>
          <w:tab/>
        </w:r>
        <w:r>
          <w:rPr>
            <w:noProof/>
            <w:webHidden/>
          </w:rPr>
          <w:fldChar w:fldCharType="begin"/>
        </w:r>
        <w:r>
          <w:rPr>
            <w:noProof/>
            <w:webHidden/>
          </w:rPr>
          <w:instrText xml:space="preserve"> PAGEREF _Toc54612665 \h </w:instrText>
        </w:r>
        <w:r>
          <w:rPr>
            <w:noProof/>
            <w:webHidden/>
          </w:rPr>
        </w:r>
        <w:r>
          <w:rPr>
            <w:noProof/>
            <w:webHidden/>
          </w:rPr>
          <w:fldChar w:fldCharType="separate"/>
        </w:r>
        <w:r>
          <w:rPr>
            <w:noProof/>
            <w:webHidden/>
          </w:rPr>
          <w:t>39</w:t>
        </w:r>
        <w:r>
          <w:rPr>
            <w:noProof/>
            <w:webHidden/>
          </w:rPr>
          <w:fldChar w:fldCharType="end"/>
        </w:r>
      </w:hyperlink>
    </w:p>
    <w:p w14:paraId="0905382B" w14:textId="2392A8FD" w:rsidR="00A20F12" w:rsidRDefault="00A20F12">
      <w:pPr>
        <w:pStyle w:val="TableofFigures"/>
        <w:rPr>
          <w:rFonts w:asciiTheme="minorHAnsi" w:eastAsiaTheme="minorEastAsia" w:hAnsiTheme="minorHAnsi" w:cstheme="minorBidi"/>
          <w:noProof/>
          <w:color w:val="auto"/>
          <w:sz w:val="22"/>
          <w:szCs w:val="22"/>
        </w:rPr>
      </w:pPr>
      <w:hyperlink w:anchor="_Toc54612666" w:history="1">
        <w:r w:rsidRPr="00A7039D">
          <w:rPr>
            <w:rStyle w:val="Hyperlink"/>
            <w:rFonts w:eastAsiaTheme="majorEastAsia"/>
            <w:noProof/>
          </w:rPr>
          <w:t>Table 7. Water quality sampling sites within each water-body.</w:t>
        </w:r>
        <w:r>
          <w:rPr>
            <w:noProof/>
            <w:webHidden/>
          </w:rPr>
          <w:tab/>
        </w:r>
        <w:r>
          <w:rPr>
            <w:noProof/>
            <w:webHidden/>
          </w:rPr>
          <w:fldChar w:fldCharType="begin"/>
        </w:r>
        <w:r>
          <w:rPr>
            <w:noProof/>
            <w:webHidden/>
          </w:rPr>
          <w:instrText xml:space="preserve"> PAGEREF _Toc54612666 \h </w:instrText>
        </w:r>
        <w:r>
          <w:rPr>
            <w:noProof/>
            <w:webHidden/>
          </w:rPr>
        </w:r>
        <w:r>
          <w:rPr>
            <w:noProof/>
            <w:webHidden/>
          </w:rPr>
          <w:fldChar w:fldCharType="separate"/>
        </w:r>
        <w:r>
          <w:rPr>
            <w:noProof/>
            <w:webHidden/>
          </w:rPr>
          <w:t>46</w:t>
        </w:r>
        <w:r>
          <w:rPr>
            <w:noProof/>
            <w:webHidden/>
          </w:rPr>
          <w:fldChar w:fldCharType="end"/>
        </w:r>
      </w:hyperlink>
    </w:p>
    <w:p w14:paraId="28488CC2" w14:textId="61AAA8E2" w:rsidR="00A20F12" w:rsidRDefault="00A20F12">
      <w:pPr>
        <w:pStyle w:val="TableofFigures"/>
        <w:rPr>
          <w:rFonts w:asciiTheme="minorHAnsi" w:eastAsiaTheme="minorEastAsia" w:hAnsiTheme="minorHAnsi" w:cstheme="minorBidi"/>
          <w:noProof/>
          <w:color w:val="auto"/>
          <w:sz w:val="22"/>
          <w:szCs w:val="22"/>
        </w:rPr>
      </w:pPr>
      <w:hyperlink w:anchor="_Toc54612667" w:history="1">
        <w:r w:rsidRPr="00A7039D">
          <w:rPr>
            <w:rStyle w:val="Hyperlink"/>
            <w:rFonts w:eastAsiaTheme="majorEastAsia"/>
            <w:noProof/>
          </w:rPr>
          <w:t>Table 8. Five year record of modelled salt export (tonnes) over the barrages to the Coorong estuary and through the Murray Mouth into the Southern Ocean.</w:t>
        </w:r>
        <w:r>
          <w:rPr>
            <w:noProof/>
            <w:webHidden/>
          </w:rPr>
          <w:tab/>
        </w:r>
        <w:r>
          <w:rPr>
            <w:noProof/>
            <w:webHidden/>
          </w:rPr>
          <w:fldChar w:fldCharType="begin"/>
        </w:r>
        <w:r>
          <w:rPr>
            <w:noProof/>
            <w:webHidden/>
          </w:rPr>
          <w:instrText xml:space="preserve"> PAGEREF _Toc54612667 \h </w:instrText>
        </w:r>
        <w:r>
          <w:rPr>
            <w:noProof/>
            <w:webHidden/>
          </w:rPr>
        </w:r>
        <w:r>
          <w:rPr>
            <w:noProof/>
            <w:webHidden/>
          </w:rPr>
          <w:fldChar w:fldCharType="separate"/>
        </w:r>
        <w:r>
          <w:rPr>
            <w:noProof/>
            <w:webHidden/>
          </w:rPr>
          <w:t>52</w:t>
        </w:r>
        <w:r>
          <w:rPr>
            <w:noProof/>
            <w:webHidden/>
          </w:rPr>
          <w:fldChar w:fldCharType="end"/>
        </w:r>
      </w:hyperlink>
    </w:p>
    <w:p w14:paraId="024CBEBB" w14:textId="18C0A25F" w:rsidR="00A20F12" w:rsidRDefault="00A20F12">
      <w:pPr>
        <w:pStyle w:val="TableofFigures"/>
        <w:rPr>
          <w:rFonts w:asciiTheme="minorHAnsi" w:eastAsiaTheme="minorEastAsia" w:hAnsiTheme="minorHAnsi" w:cstheme="minorBidi"/>
          <w:noProof/>
          <w:color w:val="auto"/>
          <w:sz w:val="22"/>
          <w:szCs w:val="22"/>
        </w:rPr>
      </w:pPr>
      <w:hyperlink w:anchor="_Toc54612668" w:history="1">
        <w:r w:rsidRPr="00A7039D">
          <w:rPr>
            <w:rStyle w:val="Hyperlink"/>
            <w:rFonts w:eastAsiaTheme="majorEastAsia"/>
            <w:noProof/>
          </w:rPr>
          <w:t>Table 9. Five year record of modelled phytoplankton export (as carbon, tonnes) over the barrages to the Coorong estuary.</w:t>
        </w:r>
        <w:r>
          <w:rPr>
            <w:noProof/>
            <w:webHidden/>
          </w:rPr>
          <w:tab/>
        </w:r>
        <w:r>
          <w:rPr>
            <w:noProof/>
            <w:webHidden/>
          </w:rPr>
          <w:fldChar w:fldCharType="begin"/>
        </w:r>
        <w:r>
          <w:rPr>
            <w:noProof/>
            <w:webHidden/>
          </w:rPr>
          <w:instrText xml:space="preserve"> PAGEREF _Toc54612668 \h </w:instrText>
        </w:r>
        <w:r>
          <w:rPr>
            <w:noProof/>
            <w:webHidden/>
          </w:rPr>
        </w:r>
        <w:r>
          <w:rPr>
            <w:noProof/>
            <w:webHidden/>
          </w:rPr>
          <w:fldChar w:fldCharType="separate"/>
        </w:r>
        <w:r>
          <w:rPr>
            <w:noProof/>
            <w:webHidden/>
          </w:rPr>
          <w:t>54</w:t>
        </w:r>
        <w:r>
          <w:rPr>
            <w:noProof/>
            <w:webHidden/>
          </w:rPr>
          <w:fldChar w:fldCharType="end"/>
        </w:r>
      </w:hyperlink>
    </w:p>
    <w:p w14:paraId="553DADA6" w14:textId="3C94EED0" w:rsidR="00A20F12" w:rsidRDefault="00A20F12">
      <w:pPr>
        <w:pStyle w:val="TableofFigures"/>
        <w:rPr>
          <w:rFonts w:asciiTheme="minorHAnsi" w:eastAsiaTheme="minorEastAsia" w:hAnsiTheme="minorHAnsi" w:cstheme="minorBidi"/>
          <w:noProof/>
          <w:color w:val="auto"/>
          <w:sz w:val="22"/>
          <w:szCs w:val="22"/>
        </w:rPr>
      </w:pPr>
      <w:hyperlink w:anchor="_Toc54612669" w:history="1">
        <w:r w:rsidRPr="00A7039D">
          <w:rPr>
            <w:rStyle w:val="Hyperlink"/>
            <w:rFonts w:eastAsiaTheme="majorEastAsia"/>
            <w:noProof/>
          </w:rPr>
          <w:t>Table 10. Matter Transport evaluation questions and answers. CEW = Commonwealth environmental water.</w:t>
        </w:r>
        <w:r>
          <w:rPr>
            <w:noProof/>
            <w:webHidden/>
          </w:rPr>
          <w:tab/>
        </w:r>
        <w:r>
          <w:rPr>
            <w:noProof/>
            <w:webHidden/>
          </w:rPr>
          <w:fldChar w:fldCharType="begin"/>
        </w:r>
        <w:r>
          <w:rPr>
            <w:noProof/>
            <w:webHidden/>
          </w:rPr>
          <w:instrText xml:space="preserve"> PAGEREF _Toc54612669 \h </w:instrText>
        </w:r>
        <w:r>
          <w:rPr>
            <w:noProof/>
            <w:webHidden/>
          </w:rPr>
        </w:r>
        <w:r>
          <w:rPr>
            <w:noProof/>
            <w:webHidden/>
          </w:rPr>
          <w:fldChar w:fldCharType="separate"/>
        </w:r>
        <w:r>
          <w:rPr>
            <w:noProof/>
            <w:webHidden/>
          </w:rPr>
          <w:t>55</w:t>
        </w:r>
        <w:r>
          <w:rPr>
            <w:noProof/>
            <w:webHidden/>
          </w:rPr>
          <w:fldChar w:fldCharType="end"/>
        </w:r>
      </w:hyperlink>
    </w:p>
    <w:p w14:paraId="3A3BAF78" w14:textId="00F2A3ED" w:rsidR="00A20F12" w:rsidRDefault="00A20F12">
      <w:pPr>
        <w:pStyle w:val="TableofFigures"/>
        <w:rPr>
          <w:rFonts w:asciiTheme="minorHAnsi" w:eastAsiaTheme="minorEastAsia" w:hAnsiTheme="minorHAnsi" w:cstheme="minorBidi"/>
          <w:noProof/>
          <w:color w:val="auto"/>
          <w:sz w:val="22"/>
          <w:szCs w:val="22"/>
        </w:rPr>
      </w:pPr>
      <w:hyperlink w:anchor="_Toc54612670" w:history="1">
        <w:r w:rsidRPr="00A7039D">
          <w:rPr>
            <w:rStyle w:val="Hyperlink"/>
            <w:rFonts w:eastAsiaTheme="majorEastAsia"/>
            <w:noProof/>
          </w:rPr>
          <w:t>Table 11. Littoral Vegetation Diversity and Productivity evaluation questions and answers. CEW = Commonwealth environmental water, eWater = environmental water.</w:t>
        </w:r>
        <w:r>
          <w:rPr>
            <w:noProof/>
            <w:webHidden/>
          </w:rPr>
          <w:tab/>
        </w:r>
        <w:r>
          <w:rPr>
            <w:noProof/>
            <w:webHidden/>
          </w:rPr>
          <w:fldChar w:fldCharType="begin"/>
        </w:r>
        <w:r>
          <w:rPr>
            <w:noProof/>
            <w:webHidden/>
          </w:rPr>
          <w:instrText xml:space="preserve"> PAGEREF _Toc54612670 \h </w:instrText>
        </w:r>
        <w:r>
          <w:rPr>
            <w:noProof/>
            <w:webHidden/>
          </w:rPr>
        </w:r>
        <w:r>
          <w:rPr>
            <w:noProof/>
            <w:webHidden/>
          </w:rPr>
          <w:fldChar w:fldCharType="separate"/>
        </w:r>
        <w:r>
          <w:rPr>
            <w:noProof/>
            <w:webHidden/>
          </w:rPr>
          <w:t>61</w:t>
        </w:r>
        <w:r>
          <w:rPr>
            <w:noProof/>
            <w:webHidden/>
          </w:rPr>
          <w:fldChar w:fldCharType="end"/>
        </w:r>
      </w:hyperlink>
    </w:p>
    <w:p w14:paraId="1EC76A3C" w14:textId="44C3DF7B" w:rsidR="00A20F12" w:rsidRDefault="00A20F12">
      <w:pPr>
        <w:pStyle w:val="TableofFigures"/>
        <w:rPr>
          <w:rFonts w:asciiTheme="minorHAnsi" w:eastAsiaTheme="minorEastAsia" w:hAnsiTheme="minorHAnsi" w:cstheme="minorBidi"/>
          <w:noProof/>
          <w:color w:val="auto"/>
          <w:sz w:val="22"/>
          <w:szCs w:val="22"/>
        </w:rPr>
      </w:pPr>
      <w:hyperlink w:anchor="_Toc54612671" w:history="1">
        <w:r w:rsidRPr="00A7039D">
          <w:rPr>
            <w:rStyle w:val="Hyperlink"/>
            <w:rFonts w:eastAsiaTheme="majorEastAsia"/>
            <w:noProof/>
          </w:rPr>
          <w:t>Table 11</w:t>
        </w:r>
        <w:r w:rsidRPr="00A7039D">
          <w:rPr>
            <w:rStyle w:val="Hyperlink"/>
            <w:rFonts w:eastAsiaTheme="majorEastAsia"/>
            <w:iCs/>
            <w:noProof/>
          </w:rPr>
          <w:t>.</w:t>
        </w:r>
        <w:r w:rsidRPr="00A7039D">
          <w:rPr>
            <w:rStyle w:val="Hyperlink"/>
            <w:rFonts w:eastAsiaTheme="majorEastAsia"/>
            <w:noProof/>
          </w:rPr>
          <w:t xml:space="preserve"> Microinvertebrate sampling dates from 2014–2018 in the LMR.</w:t>
        </w:r>
        <w:r>
          <w:rPr>
            <w:noProof/>
            <w:webHidden/>
          </w:rPr>
          <w:tab/>
        </w:r>
        <w:r>
          <w:rPr>
            <w:noProof/>
            <w:webHidden/>
          </w:rPr>
          <w:fldChar w:fldCharType="begin"/>
        </w:r>
        <w:r>
          <w:rPr>
            <w:noProof/>
            <w:webHidden/>
          </w:rPr>
          <w:instrText xml:space="preserve"> PAGEREF _Toc54612671 \h </w:instrText>
        </w:r>
        <w:r>
          <w:rPr>
            <w:noProof/>
            <w:webHidden/>
          </w:rPr>
        </w:r>
        <w:r>
          <w:rPr>
            <w:noProof/>
            <w:webHidden/>
          </w:rPr>
          <w:fldChar w:fldCharType="separate"/>
        </w:r>
        <w:r>
          <w:rPr>
            <w:noProof/>
            <w:webHidden/>
          </w:rPr>
          <w:t>63</w:t>
        </w:r>
        <w:r>
          <w:rPr>
            <w:noProof/>
            <w:webHidden/>
          </w:rPr>
          <w:fldChar w:fldCharType="end"/>
        </w:r>
      </w:hyperlink>
    </w:p>
    <w:p w14:paraId="634338E4" w14:textId="7E3BC0B0" w:rsidR="00A20F12" w:rsidRDefault="00A20F12">
      <w:pPr>
        <w:pStyle w:val="TableofFigures"/>
        <w:rPr>
          <w:rFonts w:asciiTheme="minorHAnsi" w:eastAsiaTheme="minorEastAsia" w:hAnsiTheme="minorHAnsi" w:cstheme="minorBidi"/>
          <w:noProof/>
          <w:color w:val="auto"/>
          <w:sz w:val="22"/>
          <w:szCs w:val="22"/>
        </w:rPr>
      </w:pPr>
      <w:hyperlink w:anchor="_Toc54612672" w:history="1">
        <w:r w:rsidRPr="00A7039D">
          <w:rPr>
            <w:rStyle w:val="Hyperlink"/>
            <w:rFonts w:eastAsiaTheme="majorEastAsia"/>
            <w:noProof/>
          </w:rPr>
          <w:t>Table 12</w:t>
        </w:r>
        <w:r w:rsidRPr="00A7039D">
          <w:rPr>
            <w:rStyle w:val="Hyperlink"/>
            <w:rFonts w:eastAsiaTheme="majorEastAsia"/>
            <w:iCs/>
            <w:noProof/>
          </w:rPr>
          <w:t>.</w:t>
        </w:r>
        <w:r w:rsidRPr="00A7039D">
          <w:rPr>
            <w:rStyle w:val="Hyperlink"/>
            <w:rFonts w:eastAsiaTheme="majorEastAsia"/>
            <w:noProof/>
          </w:rPr>
          <w:t xml:space="preserve"> Details of microinvertebrate sampling sites downstream (DS) of Lock 1 and Lock 6 in the LMR.</w:t>
        </w:r>
        <w:r>
          <w:rPr>
            <w:noProof/>
            <w:webHidden/>
          </w:rPr>
          <w:tab/>
        </w:r>
        <w:r>
          <w:rPr>
            <w:noProof/>
            <w:webHidden/>
          </w:rPr>
          <w:fldChar w:fldCharType="begin"/>
        </w:r>
        <w:r>
          <w:rPr>
            <w:noProof/>
            <w:webHidden/>
          </w:rPr>
          <w:instrText xml:space="preserve"> PAGEREF _Toc54612672 \h </w:instrText>
        </w:r>
        <w:r>
          <w:rPr>
            <w:noProof/>
            <w:webHidden/>
          </w:rPr>
        </w:r>
        <w:r>
          <w:rPr>
            <w:noProof/>
            <w:webHidden/>
          </w:rPr>
          <w:fldChar w:fldCharType="separate"/>
        </w:r>
        <w:r>
          <w:rPr>
            <w:noProof/>
            <w:webHidden/>
          </w:rPr>
          <w:t>64</w:t>
        </w:r>
        <w:r>
          <w:rPr>
            <w:noProof/>
            <w:webHidden/>
          </w:rPr>
          <w:fldChar w:fldCharType="end"/>
        </w:r>
      </w:hyperlink>
    </w:p>
    <w:p w14:paraId="24EA6C67" w14:textId="050C8978" w:rsidR="00A20F12" w:rsidRDefault="00A20F12">
      <w:pPr>
        <w:pStyle w:val="TableofFigures"/>
        <w:rPr>
          <w:rFonts w:asciiTheme="minorHAnsi" w:eastAsiaTheme="minorEastAsia" w:hAnsiTheme="minorHAnsi" w:cstheme="minorBidi"/>
          <w:noProof/>
          <w:color w:val="auto"/>
          <w:sz w:val="22"/>
          <w:szCs w:val="22"/>
        </w:rPr>
      </w:pPr>
      <w:hyperlink w:anchor="_Toc54612673" w:history="1">
        <w:r w:rsidRPr="00A7039D">
          <w:rPr>
            <w:rStyle w:val="Hyperlink"/>
            <w:rFonts w:eastAsiaTheme="majorEastAsia"/>
            <w:noProof/>
          </w:rPr>
          <w:t>Table 13</w:t>
        </w:r>
        <w:r w:rsidRPr="00A7039D">
          <w:rPr>
            <w:rStyle w:val="Hyperlink"/>
            <w:rFonts w:eastAsiaTheme="majorEastAsia"/>
            <w:iCs/>
            <w:noProof/>
          </w:rPr>
          <w:t>.</w:t>
        </w:r>
        <w:r w:rsidRPr="00A7039D">
          <w:rPr>
            <w:rStyle w:val="Hyperlink"/>
            <w:rFonts w:eastAsiaTheme="majorEastAsia"/>
            <w:noProof/>
          </w:rPr>
          <w:t xml:space="preserve"> Sample sizes of large-bodied fish larvae analysed for gut contents from 2014–2018, indicating the number of fish with contents in their stomachs. Total lengths (TL) are for all fish sampled.</w:t>
        </w:r>
        <w:r>
          <w:rPr>
            <w:noProof/>
            <w:webHidden/>
          </w:rPr>
          <w:tab/>
        </w:r>
        <w:r>
          <w:rPr>
            <w:noProof/>
            <w:webHidden/>
          </w:rPr>
          <w:fldChar w:fldCharType="begin"/>
        </w:r>
        <w:r>
          <w:rPr>
            <w:noProof/>
            <w:webHidden/>
          </w:rPr>
          <w:instrText xml:space="preserve"> PAGEREF _Toc54612673 \h </w:instrText>
        </w:r>
        <w:r>
          <w:rPr>
            <w:noProof/>
            <w:webHidden/>
          </w:rPr>
        </w:r>
        <w:r>
          <w:rPr>
            <w:noProof/>
            <w:webHidden/>
          </w:rPr>
          <w:fldChar w:fldCharType="separate"/>
        </w:r>
        <w:r>
          <w:rPr>
            <w:noProof/>
            <w:webHidden/>
          </w:rPr>
          <w:t>65</w:t>
        </w:r>
        <w:r>
          <w:rPr>
            <w:noProof/>
            <w:webHidden/>
          </w:rPr>
          <w:fldChar w:fldCharType="end"/>
        </w:r>
      </w:hyperlink>
    </w:p>
    <w:p w14:paraId="504D82A2" w14:textId="1FDF35F0" w:rsidR="00A20F12" w:rsidRDefault="00A20F12">
      <w:pPr>
        <w:pStyle w:val="TableofFigures"/>
        <w:rPr>
          <w:rFonts w:asciiTheme="minorHAnsi" w:eastAsiaTheme="minorEastAsia" w:hAnsiTheme="minorHAnsi" w:cstheme="minorBidi"/>
          <w:noProof/>
          <w:color w:val="auto"/>
          <w:sz w:val="22"/>
          <w:szCs w:val="22"/>
        </w:rPr>
      </w:pPr>
      <w:hyperlink w:anchor="_Toc54612674" w:history="1">
        <w:r w:rsidRPr="00A7039D">
          <w:rPr>
            <w:rStyle w:val="Hyperlink"/>
            <w:rFonts w:eastAsiaTheme="majorEastAsia"/>
            <w:noProof/>
          </w:rPr>
          <w:t>Table 14</w:t>
        </w:r>
        <w:r w:rsidRPr="00A7039D">
          <w:rPr>
            <w:rStyle w:val="Hyperlink"/>
            <w:rFonts w:eastAsiaTheme="majorEastAsia"/>
            <w:iCs/>
            <w:noProof/>
          </w:rPr>
          <w:t>.</w:t>
        </w:r>
        <w:r w:rsidRPr="00A7039D">
          <w:rPr>
            <w:rStyle w:val="Hyperlink"/>
            <w:rFonts w:eastAsiaTheme="majorEastAsia"/>
            <w:noProof/>
          </w:rPr>
          <w:t xml:space="preserve"> PERMANOVA table of results for pairwise comparisons on density data between years, where 2014 = 2014-15, 2015 = 2015-16, 2016 = 2016-17 and 2017 = 2017-18, </w:t>
        </w:r>
        <w:r w:rsidRPr="00A7039D">
          <w:rPr>
            <w:rStyle w:val="Hyperlink"/>
            <w:rFonts w:eastAsiaTheme="majorEastAsia"/>
            <w:noProof/>
          </w:rPr>
          <w:lastRenderedPageBreak/>
          <w:t xml:space="preserve">and sites where Lk1 = Lock 1 and Lk 6 = Lock 6. </w:t>
        </w:r>
        <w:r w:rsidRPr="00A7039D">
          <w:rPr>
            <w:rStyle w:val="Hyperlink"/>
            <w:rFonts w:eastAsiaTheme="majorEastAsia"/>
            <w:i/>
            <w:noProof/>
          </w:rPr>
          <w:t>P</w:t>
        </w:r>
        <w:r w:rsidRPr="00A7039D">
          <w:rPr>
            <w:rStyle w:val="Hyperlink"/>
            <w:rFonts w:eastAsiaTheme="majorEastAsia"/>
            <w:noProof/>
          </w:rPr>
          <w:t>-values presented in bold are significant comparisons.</w:t>
        </w:r>
        <w:r>
          <w:rPr>
            <w:noProof/>
            <w:webHidden/>
          </w:rPr>
          <w:tab/>
        </w:r>
        <w:r>
          <w:rPr>
            <w:noProof/>
            <w:webHidden/>
          </w:rPr>
          <w:fldChar w:fldCharType="begin"/>
        </w:r>
        <w:r>
          <w:rPr>
            <w:noProof/>
            <w:webHidden/>
          </w:rPr>
          <w:instrText xml:space="preserve"> PAGEREF _Toc54612674 \h </w:instrText>
        </w:r>
        <w:r>
          <w:rPr>
            <w:noProof/>
            <w:webHidden/>
          </w:rPr>
        </w:r>
        <w:r>
          <w:rPr>
            <w:noProof/>
            <w:webHidden/>
          </w:rPr>
          <w:fldChar w:fldCharType="separate"/>
        </w:r>
        <w:r>
          <w:rPr>
            <w:noProof/>
            <w:webHidden/>
          </w:rPr>
          <w:t>66</w:t>
        </w:r>
        <w:r>
          <w:rPr>
            <w:noProof/>
            <w:webHidden/>
          </w:rPr>
          <w:fldChar w:fldCharType="end"/>
        </w:r>
      </w:hyperlink>
    </w:p>
    <w:p w14:paraId="48996B2D" w14:textId="55E6B508" w:rsidR="00A20F12" w:rsidRDefault="00A20F12">
      <w:pPr>
        <w:pStyle w:val="TableofFigures"/>
        <w:rPr>
          <w:rFonts w:asciiTheme="minorHAnsi" w:eastAsiaTheme="minorEastAsia" w:hAnsiTheme="minorHAnsi" w:cstheme="minorBidi"/>
          <w:noProof/>
          <w:color w:val="auto"/>
          <w:sz w:val="22"/>
          <w:szCs w:val="22"/>
        </w:rPr>
      </w:pPr>
      <w:hyperlink w:anchor="_Toc54612675" w:history="1">
        <w:r w:rsidRPr="00A7039D">
          <w:rPr>
            <w:rStyle w:val="Hyperlink"/>
            <w:rFonts w:eastAsiaTheme="majorEastAsia"/>
            <w:noProof/>
          </w:rPr>
          <w:t>Table 15</w:t>
        </w:r>
        <w:r w:rsidRPr="00A7039D">
          <w:rPr>
            <w:rStyle w:val="Hyperlink"/>
            <w:rFonts w:eastAsiaTheme="majorEastAsia"/>
            <w:i/>
            <w:iCs/>
            <w:noProof/>
          </w:rPr>
          <w:t>.</w:t>
        </w:r>
        <w:r w:rsidRPr="00A7039D">
          <w:rPr>
            <w:rStyle w:val="Hyperlink"/>
            <w:rFonts w:eastAsiaTheme="majorEastAsia"/>
            <w:noProof/>
          </w:rPr>
          <w:t xml:space="preserve"> PERMANOVA table of results for pairwise comparisons on species richness data between years, where 2014 = 2014-15, 2015 = 2015-16, 2016 = 2016-17 and 2017 = 2017-18, and sites where Lk1 = Lock 1 and Lk 6 = Lock 6.</w:t>
        </w:r>
        <w:r w:rsidRPr="00A7039D">
          <w:rPr>
            <w:rStyle w:val="Hyperlink"/>
            <w:rFonts w:eastAsiaTheme="majorEastAsia"/>
            <w:i/>
            <w:noProof/>
          </w:rPr>
          <w:t xml:space="preserve"> P</w:t>
        </w:r>
        <w:r w:rsidRPr="00A7039D">
          <w:rPr>
            <w:rStyle w:val="Hyperlink"/>
            <w:rFonts w:eastAsiaTheme="majorEastAsia"/>
            <w:noProof/>
          </w:rPr>
          <w:t>-values presented in bold are significant comparisons.</w:t>
        </w:r>
        <w:r>
          <w:rPr>
            <w:noProof/>
            <w:webHidden/>
          </w:rPr>
          <w:tab/>
        </w:r>
        <w:r>
          <w:rPr>
            <w:noProof/>
            <w:webHidden/>
          </w:rPr>
          <w:fldChar w:fldCharType="begin"/>
        </w:r>
        <w:r>
          <w:rPr>
            <w:noProof/>
            <w:webHidden/>
          </w:rPr>
          <w:instrText xml:space="preserve"> PAGEREF _Toc54612675 \h </w:instrText>
        </w:r>
        <w:r>
          <w:rPr>
            <w:noProof/>
            <w:webHidden/>
          </w:rPr>
        </w:r>
        <w:r>
          <w:rPr>
            <w:noProof/>
            <w:webHidden/>
          </w:rPr>
          <w:fldChar w:fldCharType="separate"/>
        </w:r>
        <w:r>
          <w:rPr>
            <w:noProof/>
            <w:webHidden/>
          </w:rPr>
          <w:t>67</w:t>
        </w:r>
        <w:r>
          <w:rPr>
            <w:noProof/>
            <w:webHidden/>
          </w:rPr>
          <w:fldChar w:fldCharType="end"/>
        </w:r>
      </w:hyperlink>
    </w:p>
    <w:p w14:paraId="40B16D85" w14:textId="36117EEC" w:rsidR="00A20F12" w:rsidRDefault="00A20F12">
      <w:pPr>
        <w:pStyle w:val="TableofFigures"/>
        <w:rPr>
          <w:rFonts w:asciiTheme="minorHAnsi" w:eastAsiaTheme="minorEastAsia" w:hAnsiTheme="minorHAnsi" w:cstheme="minorBidi"/>
          <w:noProof/>
          <w:color w:val="auto"/>
          <w:sz w:val="22"/>
          <w:szCs w:val="22"/>
        </w:rPr>
      </w:pPr>
      <w:hyperlink w:anchor="_Toc54612676" w:history="1">
        <w:r w:rsidRPr="00A7039D">
          <w:rPr>
            <w:rStyle w:val="Hyperlink"/>
            <w:rFonts w:eastAsiaTheme="majorEastAsia"/>
            <w:noProof/>
          </w:rPr>
          <w:t>Table 16</w:t>
        </w:r>
        <w:r w:rsidRPr="00A7039D">
          <w:rPr>
            <w:rStyle w:val="Hyperlink"/>
            <w:rFonts w:eastAsiaTheme="majorEastAsia"/>
            <w:i/>
            <w:iCs/>
            <w:noProof/>
          </w:rPr>
          <w:t>.</w:t>
        </w:r>
        <w:r w:rsidRPr="00A7039D">
          <w:rPr>
            <w:rStyle w:val="Hyperlink"/>
            <w:rFonts w:eastAsiaTheme="majorEastAsia"/>
            <w:noProof/>
          </w:rPr>
          <w:t xml:space="preserve"> PERMANOVA table of results for pairwise comparisons on community assemblage data between years, where 2014 = 2014-15, 2015 = 2015-16, 2016 = 2016-17 and 2017 = 2017-18, and sites where Lk1 = Lock 1 and Lk 6 = Lock 6.</w:t>
        </w:r>
        <w:r w:rsidRPr="00A7039D">
          <w:rPr>
            <w:rStyle w:val="Hyperlink"/>
            <w:rFonts w:eastAsiaTheme="majorEastAsia"/>
            <w:i/>
            <w:noProof/>
          </w:rPr>
          <w:t xml:space="preserve"> P</w:t>
        </w:r>
        <w:r w:rsidRPr="00A7039D">
          <w:rPr>
            <w:rStyle w:val="Hyperlink"/>
            <w:rFonts w:eastAsiaTheme="majorEastAsia"/>
            <w:noProof/>
          </w:rPr>
          <w:t>-values presented in bold are significant comparisons.</w:t>
        </w:r>
        <w:r>
          <w:rPr>
            <w:noProof/>
            <w:webHidden/>
          </w:rPr>
          <w:tab/>
        </w:r>
        <w:r>
          <w:rPr>
            <w:noProof/>
            <w:webHidden/>
          </w:rPr>
          <w:fldChar w:fldCharType="begin"/>
        </w:r>
        <w:r>
          <w:rPr>
            <w:noProof/>
            <w:webHidden/>
          </w:rPr>
          <w:instrText xml:space="preserve"> PAGEREF _Toc54612676 \h </w:instrText>
        </w:r>
        <w:r>
          <w:rPr>
            <w:noProof/>
            <w:webHidden/>
          </w:rPr>
        </w:r>
        <w:r>
          <w:rPr>
            <w:noProof/>
            <w:webHidden/>
          </w:rPr>
          <w:fldChar w:fldCharType="separate"/>
        </w:r>
        <w:r>
          <w:rPr>
            <w:noProof/>
            <w:webHidden/>
          </w:rPr>
          <w:t>67</w:t>
        </w:r>
        <w:r>
          <w:rPr>
            <w:noProof/>
            <w:webHidden/>
          </w:rPr>
          <w:fldChar w:fldCharType="end"/>
        </w:r>
      </w:hyperlink>
    </w:p>
    <w:p w14:paraId="71C36ECA" w14:textId="608B9D99" w:rsidR="00A20F12" w:rsidRDefault="00A20F12">
      <w:pPr>
        <w:pStyle w:val="TableofFigures"/>
        <w:rPr>
          <w:rFonts w:asciiTheme="minorHAnsi" w:eastAsiaTheme="minorEastAsia" w:hAnsiTheme="minorHAnsi" w:cstheme="minorBidi"/>
          <w:noProof/>
          <w:color w:val="auto"/>
          <w:sz w:val="22"/>
          <w:szCs w:val="22"/>
        </w:rPr>
      </w:pPr>
      <w:hyperlink w:anchor="_Toc54612677" w:history="1">
        <w:r w:rsidRPr="00A7039D">
          <w:rPr>
            <w:rStyle w:val="Hyperlink"/>
            <w:rFonts w:eastAsiaTheme="majorEastAsia"/>
            <w:noProof/>
          </w:rPr>
          <w:t>Table 17. Table summarising the timing and origin of environmental water delivered to the LMR in 2014-15, 2015-16 and 2017-18 and the species indicated by SIMPER analysis driving major differences in the microinvertebrate community due to higher densities at the time of delivery and likey community origin. The sampling period 2016-17 is not included due to the very low propotion of environmental water delivered during that period.</w:t>
        </w:r>
        <w:r>
          <w:rPr>
            <w:noProof/>
            <w:webHidden/>
          </w:rPr>
          <w:tab/>
        </w:r>
        <w:r>
          <w:rPr>
            <w:noProof/>
            <w:webHidden/>
          </w:rPr>
          <w:fldChar w:fldCharType="begin"/>
        </w:r>
        <w:r>
          <w:rPr>
            <w:noProof/>
            <w:webHidden/>
          </w:rPr>
          <w:instrText xml:space="preserve"> PAGEREF _Toc54612677 \h </w:instrText>
        </w:r>
        <w:r>
          <w:rPr>
            <w:noProof/>
            <w:webHidden/>
          </w:rPr>
        </w:r>
        <w:r>
          <w:rPr>
            <w:noProof/>
            <w:webHidden/>
          </w:rPr>
          <w:fldChar w:fldCharType="separate"/>
        </w:r>
        <w:r>
          <w:rPr>
            <w:noProof/>
            <w:webHidden/>
          </w:rPr>
          <w:t>75</w:t>
        </w:r>
        <w:r>
          <w:rPr>
            <w:noProof/>
            <w:webHidden/>
          </w:rPr>
          <w:fldChar w:fldCharType="end"/>
        </w:r>
      </w:hyperlink>
    </w:p>
    <w:p w14:paraId="717E35AA" w14:textId="528C1FF6" w:rsidR="00A20F12" w:rsidRDefault="00A20F12">
      <w:pPr>
        <w:pStyle w:val="TableofFigures"/>
        <w:rPr>
          <w:rFonts w:asciiTheme="minorHAnsi" w:eastAsiaTheme="minorEastAsia" w:hAnsiTheme="minorHAnsi" w:cstheme="minorBidi"/>
          <w:noProof/>
          <w:color w:val="auto"/>
          <w:sz w:val="22"/>
          <w:szCs w:val="22"/>
        </w:rPr>
      </w:pPr>
      <w:hyperlink w:anchor="_Toc54612678" w:history="1">
        <w:r w:rsidRPr="00A7039D">
          <w:rPr>
            <w:rStyle w:val="Hyperlink"/>
            <w:rFonts w:eastAsiaTheme="majorEastAsia"/>
            <w:noProof/>
          </w:rPr>
          <w:t>Table 18. Microinvertebrate Assemblage evaluation questions and answers. CEW = Commonwealth environmental water, eWater = environmental water.</w:t>
        </w:r>
        <w:r>
          <w:rPr>
            <w:noProof/>
            <w:webHidden/>
          </w:rPr>
          <w:tab/>
        </w:r>
        <w:r>
          <w:rPr>
            <w:noProof/>
            <w:webHidden/>
          </w:rPr>
          <w:fldChar w:fldCharType="begin"/>
        </w:r>
        <w:r>
          <w:rPr>
            <w:noProof/>
            <w:webHidden/>
          </w:rPr>
          <w:instrText xml:space="preserve"> PAGEREF _Toc54612678 \h </w:instrText>
        </w:r>
        <w:r>
          <w:rPr>
            <w:noProof/>
            <w:webHidden/>
          </w:rPr>
        </w:r>
        <w:r>
          <w:rPr>
            <w:noProof/>
            <w:webHidden/>
          </w:rPr>
          <w:fldChar w:fldCharType="separate"/>
        </w:r>
        <w:r>
          <w:rPr>
            <w:noProof/>
            <w:webHidden/>
          </w:rPr>
          <w:t>80</w:t>
        </w:r>
        <w:r>
          <w:rPr>
            <w:noProof/>
            <w:webHidden/>
          </w:rPr>
          <w:fldChar w:fldCharType="end"/>
        </w:r>
      </w:hyperlink>
    </w:p>
    <w:p w14:paraId="11DDA562" w14:textId="394F89BD" w:rsidR="00A20F12" w:rsidRDefault="00A20F12">
      <w:pPr>
        <w:pStyle w:val="TableofFigures"/>
        <w:rPr>
          <w:rFonts w:asciiTheme="minorHAnsi" w:eastAsiaTheme="minorEastAsia" w:hAnsiTheme="minorHAnsi" w:cstheme="minorBidi"/>
          <w:noProof/>
          <w:color w:val="auto"/>
          <w:sz w:val="22"/>
          <w:szCs w:val="22"/>
        </w:rPr>
      </w:pPr>
      <w:hyperlink w:anchor="_Toc54612679" w:history="1">
        <w:r w:rsidRPr="00A7039D">
          <w:rPr>
            <w:rStyle w:val="Hyperlink"/>
            <w:rFonts w:eastAsiaTheme="majorEastAsia"/>
            <w:noProof/>
          </w:rPr>
          <w:t xml:space="preserve">Table 19. Locations of water sample collection for </w:t>
        </w:r>
        <w:r w:rsidRPr="00A7039D">
          <w:rPr>
            <w:rStyle w:val="Hyperlink"/>
            <w:rFonts w:eastAsiaTheme="majorEastAsia"/>
            <w:noProof/>
            <w:vertAlign w:val="superscript"/>
          </w:rPr>
          <w:t>87</w:t>
        </w:r>
        <w:r w:rsidRPr="00A7039D">
          <w:rPr>
            <w:rStyle w:val="Hyperlink"/>
            <w:rFonts w:eastAsiaTheme="majorEastAsia"/>
            <w:noProof/>
          </w:rPr>
          <w:t>Sr/</w:t>
        </w:r>
        <w:r w:rsidRPr="00A7039D">
          <w:rPr>
            <w:rStyle w:val="Hyperlink"/>
            <w:rFonts w:eastAsiaTheme="majorEastAsia"/>
            <w:noProof/>
            <w:vertAlign w:val="superscript"/>
          </w:rPr>
          <w:t>86</w:t>
        </w:r>
        <w:r w:rsidRPr="00A7039D">
          <w:rPr>
            <w:rStyle w:val="Hyperlink"/>
            <w:rFonts w:eastAsiaTheme="majorEastAsia"/>
            <w:noProof/>
          </w:rPr>
          <w:t>Sr analysis from 2014–2019.</w:t>
        </w:r>
        <w:r>
          <w:rPr>
            <w:noProof/>
            <w:webHidden/>
          </w:rPr>
          <w:tab/>
        </w:r>
        <w:r>
          <w:rPr>
            <w:noProof/>
            <w:webHidden/>
          </w:rPr>
          <w:fldChar w:fldCharType="begin"/>
        </w:r>
        <w:r>
          <w:rPr>
            <w:noProof/>
            <w:webHidden/>
          </w:rPr>
          <w:instrText xml:space="preserve"> PAGEREF _Toc54612679 \h </w:instrText>
        </w:r>
        <w:r>
          <w:rPr>
            <w:noProof/>
            <w:webHidden/>
          </w:rPr>
        </w:r>
        <w:r>
          <w:rPr>
            <w:noProof/>
            <w:webHidden/>
          </w:rPr>
          <w:fldChar w:fldCharType="separate"/>
        </w:r>
        <w:r>
          <w:rPr>
            <w:noProof/>
            <w:webHidden/>
          </w:rPr>
          <w:t>87</w:t>
        </w:r>
        <w:r>
          <w:rPr>
            <w:noProof/>
            <w:webHidden/>
          </w:rPr>
          <w:fldChar w:fldCharType="end"/>
        </w:r>
      </w:hyperlink>
    </w:p>
    <w:p w14:paraId="7F1E665B" w14:textId="16C1189B" w:rsidR="00A20F12" w:rsidRDefault="00A20F12">
      <w:pPr>
        <w:pStyle w:val="TableofFigures"/>
        <w:rPr>
          <w:rFonts w:asciiTheme="minorHAnsi" w:eastAsiaTheme="minorEastAsia" w:hAnsiTheme="minorHAnsi" w:cstheme="minorBidi"/>
          <w:noProof/>
          <w:color w:val="auto"/>
          <w:sz w:val="22"/>
          <w:szCs w:val="22"/>
        </w:rPr>
      </w:pPr>
      <w:hyperlink w:anchor="_Toc54612680" w:history="1">
        <w:r w:rsidRPr="00A7039D">
          <w:rPr>
            <w:rStyle w:val="Hyperlink"/>
            <w:rFonts w:eastAsiaTheme="majorEastAsia"/>
            <w:noProof/>
          </w:rPr>
          <w:t>Table 20. Larval fish sampling details from 2014–2019.</w:t>
        </w:r>
        <w:r>
          <w:rPr>
            <w:noProof/>
            <w:webHidden/>
          </w:rPr>
          <w:tab/>
        </w:r>
        <w:r>
          <w:rPr>
            <w:noProof/>
            <w:webHidden/>
          </w:rPr>
          <w:fldChar w:fldCharType="begin"/>
        </w:r>
        <w:r>
          <w:rPr>
            <w:noProof/>
            <w:webHidden/>
          </w:rPr>
          <w:instrText xml:space="preserve"> PAGEREF _Toc54612680 \h </w:instrText>
        </w:r>
        <w:r>
          <w:rPr>
            <w:noProof/>
            <w:webHidden/>
          </w:rPr>
        </w:r>
        <w:r>
          <w:rPr>
            <w:noProof/>
            <w:webHidden/>
          </w:rPr>
          <w:fldChar w:fldCharType="separate"/>
        </w:r>
        <w:r>
          <w:rPr>
            <w:noProof/>
            <w:webHidden/>
          </w:rPr>
          <w:t>88</w:t>
        </w:r>
        <w:r>
          <w:rPr>
            <w:noProof/>
            <w:webHidden/>
          </w:rPr>
          <w:fldChar w:fldCharType="end"/>
        </w:r>
      </w:hyperlink>
    </w:p>
    <w:p w14:paraId="4C49B562" w14:textId="617C7BD0" w:rsidR="00A20F12" w:rsidRDefault="00A20F12">
      <w:pPr>
        <w:pStyle w:val="TableofFigures"/>
        <w:rPr>
          <w:rFonts w:asciiTheme="minorHAnsi" w:eastAsiaTheme="minorEastAsia" w:hAnsiTheme="minorHAnsi" w:cstheme="minorBidi"/>
          <w:noProof/>
          <w:color w:val="auto"/>
          <w:sz w:val="22"/>
          <w:szCs w:val="22"/>
        </w:rPr>
      </w:pPr>
      <w:hyperlink w:anchor="_Toc54612681" w:history="1">
        <w:r w:rsidRPr="00A7039D">
          <w:rPr>
            <w:rStyle w:val="Hyperlink"/>
            <w:rFonts w:eastAsiaTheme="majorEastAsia"/>
            <w:noProof/>
          </w:rPr>
          <w:t xml:space="preserve">Table 21. PERMANOVA pairwise comparison test results for golden perch electrofishing abundance (individuals per 90 second shot) in the gorge geomorphic zone (10 sites) of the LMR in autumn from 2015–2019. </w:t>
        </w:r>
        <w:r w:rsidRPr="00A7039D">
          <w:rPr>
            <w:rStyle w:val="Hyperlink"/>
            <w:rFonts w:eastAsiaTheme="majorEastAsia"/>
            <w:i/>
            <w:noProof/>
          </w:rPr>
          <w:t>P</w:t>
        </w:r>
        <w:r w:rsidRPr="00A7039D">
          <w:rPr>
            <w:rStyle w:val="Hyperlink"/>
            <w:rFonts w:eastAsiaTheme="majorEastAsia"/>
            <w:noProof/>
          </w:rPr>
          <w:t>-values presented in bold are significant comparisons, using Bonferroni corrected α = 0.0050 (Narum 2006) for comparisons between years (ten comparisons).</w:t>
        </w:r>
        <w:r>
          <w:rPr>
            <w:noProof/>
            <w:webHidden/>
          </w:rPr>
          <w:tab/>
        </w:r>
        <w:r>
          <w:rPr>
            <w:noProof/>
            <w:webHidden/>
          </w:rPr>
          <w:fldChar w:fldCharType="begin"/>
        </w:r>
        <w:r>
          <w:rPr>
            <w:noProof/>
            <w:webHidden/>
          </w:rPr>
          <w:instrText xml:space="preserve"> PAGEREF _Toc54612681 \h </w:instrText>
        </w:r>
        <w:r>
          <w:rPr>
            <w:noProof/>
            <w:webHidden/>
          </w:rPr>
        </w:r>
        <w:r>
          <w:rPr>
            <w:noProof/>
            <w:webHidden/>
          </w:rPr>
          <w:fldChar w:fldCharType="separate"/>
        </w:r>
        <w:r>
          <w:rPr>
            <w:noProof/>
            <w:webHidden/>
          </w:rPr>
          <w:t>95</w:t>
        </w:r>
        <w:r>
          <w:rPr>
            <w:noProof/>
            <w:webHidden/>
          </w:rPr>
          <w:fldChar w:fldCharType="end"/>
        </w:r>
      </w:hyperlink>
    </w:p>
    <w:p w14:paraId="42C0420C" w14:textId="171142A8" w:rsidR="00A20F12" w:rsidRDefault="00A20F12">
      <w:pPr>
        <w:pStyle w:val="TableofFigures"/>
        <w:rPr>
          <w:rFonts w:asciiTheme="minorHAnsi" w:eastAsiaTheme="minorEastAsia" w:hAnsiTheme="minorHAnsi" w:cstheme="minorBidi"/>
          <w:noProof/>
          <w:color w:val="auto"/>
          <w:sz w:val="22"/>
          <w:szCs w:val="22"/>
        </w:rPr>
      </w:pPr>
      <w:hyperlink w:anchor="_Toc54612682" w:history="1">
        <w:r w:rsidRPr="00A7039D">
          <w:rPr>
            <w:rStyle w:val="Hyperlink"/>
            <w:rFonts w:eastAsiaTheme="majorEastAsia"/>
            <w:noProof/>
          </w:rPr>
          <w:t>Table 22. Fish spawning and recruitment evaluation questions and answers. CEW = Commonwealth environmental water, YOY = young-of-year.</w:t>
        </w:r>
        <w:r>
          <w:rPr>
            <w:noProof/>
            <w:webHidden/>
          </w:rPr>
          <w:tab/>
        </w:r>
        <w:r>
          <w:rPr>
            <w:noProof/>
            <w:webHidden/>
          </w:rPr>
          <w:fldChar w:fldCharType="begin"/>
        </w:r>
        <w:r>
          <w:rPr>
            <w:noProof/>
            <w:webHidden/>
          </w:rPr>
          <w:instrText xml:space="preserve"> PAGEREF _Toc54612682 \h </w:instrText>
        </w:r>
        <w:r>
          <w:rPr>
            <w:noProof/>
            <w:webHidden/>
          </w:rPr>
        </w:r>
        <w:r>
          <w:rPr>
            <w:noProof/>
            <w:webHidden/>
          </w:rPr>
          <w:fldChar w:fldCharType="separate"/>
        </w:r>
        <w:r>
          <w:rPr>
            <w:noProof/>
            <w:webHidden/>
          </w:rPr>
          <w:t>99</w:t>
        </w:r>
        <w:r>
          <w:rPr>
            <w:noProof/>
            <w:webHidden/>
          </w:rPr>
          <w:fldChar w:fldCharType="end"/>
        </w:r>
      </w:hyperlink>
    </w:p>
    <w:p w14:paraId="64B2B135" w14:textId="5095363E" w:rsidR="00A20F12" w:rsidRDefault="00A20F12">
      <w:pPr>
        <w:pStyle w:val="TableofFigures"/>
        <w:rPr>
          <w:rFonts w:asciiTheme="minorHAnsi" w:eastAsiaTheme="minorEastAsia" w:hAnsiTheme="minorHAnsi" w:cstheme="minorBidi"/>
          <w:noProof/>
          <w:color w:val="auto"/>
          <w:sz w:val="22"/>
          <w:szCs w:val="22"/>
        </w:rPr>
      </w:pPr>
      <w:hyperlink w:anchor="_Toc54612683" w:history="1">
        <w:r w:rsidRPr="00A7039D">
          <w:rPr>
            <w:rStyle w:val="Hyperlink"/>
            <w:rFonts w:eastAsiaTheme="majorEastAsia"/>
            <w:noProof/>
          </w:rPr>
          <w:t>Table 11. Murray Cod Recruitment evaluation questions and answers. CEW = Commonwealth environmental water, eWater = environmental water.</w:t>
        </w:r>
        <w:r>
          <w:rPr>
            <w:noProof/>
            <w:webHidden/>
          </w:rPr>
          <w:tab/>
        </w:r>
        <w:r>
          <w:rPr>
            <w:noProof/>
            <w:webHidden/>
          </w:rPr>
          <w:fldChar w:fldCharType="begin"/>
        </w:r>
        <w:r>
          <w:rPr>
            <w:noProof/>
            <w:webHidden/>
          </w:rPr>
          <w:instrText xml:space="preserve"> PAGEREF _Toc54612683 \h </w:instrText>
        </w:r>
        <w:r>
          <w:rPr>
            <w:noProof/>
            <w:webHidden/>
          </w:rPr>
        </w:r>
        <w:r>
          <w:rPr>
            <w:noProof/>
            <w:webHidden/>
          </w:rPr>
          <w:fldChar w:fldCharType="separate"/>
        </w:r>
        <w:r>
          <w:rPr>
            <w:noProof/>
            <w:webHidden/>
          </w:rPr>
          <w:t>105</w:t>
        </w:r>
        <w:r>
          <w:rPr>
            <w:noProof/>
            <w:webHidden/>
          </w:rPr>
          <w:fldChar w:fldCharType="end"/>
        </w:r>
      </w:hyperlink>
    </w:p>
    <w:p w14:paraId="364518D8" w14:textId="0F9A1B57" w:rsidR="00A20F12" w:rsidRDefault="00A20F12">
      <w:pPr>
        <w:pStyle w:val="TableofFigures"/>
        <w:rPr>
          <w:rFonts w:asciiTheme="minorHAnsi" w:eastAsiaTheme="minorEastAsia" w:hAnsiTheme="minorHAnsi" w:cstheme="minorBidi"/>
          <w:noProof/>
          <w:color w:val="auto"/>
          <w:sz w:val="22"/>
          <w:szCs w:val="22"/>
        </w:rPr>
      </w:pPr>
      <w:hyperlink w:anchor="_Toc54612684" w:history="1">
        <w:r w:rsidRPr="00A7039D">
          <w:rPr>
            <w:rStyle w:val="Hyperlink"/>
            <w:rFonts w:eastAsiaTheme="majorEastAsia"/>
            <w:noProof/>
          </w:rPr>
          <w:t xml:space="preserve">Table 23. PERMANOVA pairwise comparison test results for large- and small-bodied fish assemblages in the gorge geomorphic zone of the LMR from autumn 2015–2019. </w:t>
        </w:r>
        <w:r w:rsidRPr="00A7039D">
          <w:rPr>
            <w:rStyle w:val="Hyperlink"/>
            <w:rFonts w:eastAsiaTheme="majorEastAsia"/>
            <w:i/>
            <w:noProof/>
          </w:rPr>
          <w:t>P</w:t>
        </w:r>
        <w:r w:rsidRPr="00A7039D">
          <w:rPr>
            <w:rStyle w:val="Hyperlink"/>
            <w:rFonts w:eastAsiaTheme="majorEastAsia"/>
            <w:noProof/>
          </w:rPr>
          <w:t>-values presented in bold are significant comparisons, using Bonferroni corrected α = 0.0050 (Narum 2006) for comparisons between years (ten comparisons).</w:t>
        </w:r>
        <w:r>
          <w:rPr>
            <w:noProof/>
            <w:webHidden/>
          </w:rPr>
          <w:tab/>
        </w:r>
        <w:r>
          <w:rPr>
            <w:noProof/>
            <w:webHidden/>
          </w:rPr>
          <w:fldChar w:fldCharType="begin"/>
        </w:r>
        <w:r>
          <w:rPr>
            <w:noProof/>
            <w:webHidden/>
          </w:rPr>
          <w:instrText xml:space="preserve"> PAGEREF _Toc54612684 \h </w:instrText>
        </w:r>
        <w:r>
          <w:rPr>
            <w:noProof/>
            <w:webHidden/>
          </w:rPr>
        </w:r>
        <w:r>
          <w:rPr>
            <w:noProof/>
            <w:webHidden/>
          </w:rPr>
          <w:fldChar w:fldCharType="separate"/>
        </w:r>
        <w:r>
          <w:rPr>
            <w:noProof/>
            <w:webHidden/>
          </w:rPr>
          <w:t>109</w:t>
        </w:r>
        <w:r>
          <w:rPr>
            <w:noProof/>
            <w:webHidden/>
          </w:rPr>
          <w:fldChar w:fldCharType="end"/>
        </w:r>
      </w:hyperlink>
    </w:p>
    <w:p w14:paraId="13D6E11A" w14:textId="428107AE" w:rsidR="00A20F12" w:rsidRDefault="00A20F12">
      <w:pPr>
        <w:pStyle w:val="TableofFigures"/>
        <w:rPr>
          <w:rFonts w:asciiTheme="minorHAnsi" w:eastAsiaTheme="minorEastAsia" w:hAnsiTheme="minorHAnsi" w:cstheme="minorBidi"/>
          <w:noProof/>
          <w:color w:val="auto"/>
          <w:sz w:val="22"/>
          <w:szCs w:val="22"/>
        </w:rPr>
      </w:pPr>
      <w:hyperlink w:anchor="_Toc54612685" w:history="1">
        <w:r w:rsidRPr="00A7039D">
          <w:rPr>
            <w:rStyle w:val="Hyperlink"/>
            <w:rFonts w:eastAsiaTheme="majorEastAsia"/>
            <w:noProof/>
          </w:rPr>
          <w:t xml:space="preserve">Table 24. CEWO evaluation questions by indicators for the Lower Murray, which includes the Lower Murray River (LMR) and the Coorong, Lower Lakes and Murray Mouth (CLLMM). Evaluation questions are sourced or adapted from Gawne </w:t>
        </w:r>
        <w:r w:rsidRPr="00A7039D">
          <w:rPr>
            <w:rStyle w:val="Hyperlink"/>
            <w:rFonts w:eastAsiaTheme="majorEastAsia"/>
            <w:i/>
            <w:noProof/>
          </w:rPr>
          <w:t>et al.</w:t>
        </w:r>
        <w:r w:rsidRPr="00A7039D">
          <w:rPr>
            <w:rStyle w:val="Hyperlink"/>
            <w:rFonts w:eastAsiaTheme="majorEastAsia"/>
            <w:noProof/>
          </w:rPr>
          <w:t xml:space="preserve"> (2014). Evaluation of CEW for hydraulic and matter transport questions is based on modelled data. CEW = Commonwealth environmental water. Refer to the evaluation in respective indicator sections (Section 2) for more detail.</w:t>
        </w:r>
        <w:r>
          <w:rPr>
            <w:noProof/>
            <w:webHidden/>
          </w:rPr>
          <w:tab/>
        </w:r>
        <w:r>
          <w:rPr>
            <w:noProof/>
            <w:webHidden/>
          </w:rPr>
          <w:fldChar w:fldCharType="begin"/>
        </w:r>
        <w:r>
          <w:rPr>
            <w:noProof/>
            <w:webHidden/>
          </w:rPr>
          <w:instrText xml:space="preserve"> PAGEREF _Toc54612685 \h </w:instrText>
        </w:r>
        <w:r>
          <w:rPr>
            <w:noProof/>
            <w:webHidden/>
          </w:rPr>
        </w:r>
        <w:r>
          <w:rPr>
            <w:noProof/>
            <w:webHidden/>
          </w:rPr>
          <w:fldChar w:fldCharType="separate"/>
        </w:r>
        <w:r>
          <w:rPr>
            <w:noProof/>
            <w:webHidden/>
          </w:rPr>
          <w:t>120</w:t>
        </w:r>
        <w:r>
          <w:rPr>
            <w:noProof/>
            <w:webHidden/>
          </w:rPr>
          <w:fldChar w:fldCharType="end"/>
        </w:r>
      </w:hyperlink>
    </w:p>
    <w:p w14:paraId="7C8A29B2" w14:textId="6E58EB84" w:rsidR="005B0AA3" w:rsidRDefault="005B0AA3" w:rsidP="005B0AA3">
      <w:pPr>
        <w:pStyle w:val="TableofFigures"/>
        <w:ind w:left="907" w:hanging="907"/>
        <w:rPr>
          <w:noProof/>
        </w:rPr>
      </w:pPr>
      <w:r w:rsidRPr="00C04A54">
        <w:rPr>
          <w:noProof/>
        </w:rPr>
        <w:fldChar w:fldCharType="end"/>
      </w:r>
    </w:p>
    <w:p w14:paraId="5B6E7C96" w14:textId="77777777" w:rsidR="005B0AA3" w:rsidRDefault="005B0AA3" w:rsidP="005B0AA3">
      <w:pPr>
        <w:spacing w:before="0" w:after="200"/>
        <w:jc w:val="left"/>
        <w:rPr>
          <w:noProof/>
          <w:kern w:val="0"/>
          <w:lang w:eastAsia="en-AU"/>
        </w:rPr>
      </w:pPr>
      <w:r>
        <w:rPr>
          <w:noProof/>
        </w:rPr>
        <w:br w:type="page"/>
      </w:r>
    </w:p>
    <w:p w14:paraId="38AE6820" w14:textId="77777777" w:rsidR="005B0AA3" w:rsidRPr="00A67C76" w:rsidRDefault="005B0AA3" w:rsidP="005B0AA3">
      <w:pPr>
        <w:pStyle w:val="Heading1"/>
        <w:numPr>
          <w:ilvl w:val="0"/>
          <w:numId w:val="0"/>
        </w:numPr>
        <w:ind w:left="851" w:hanging="851"/>
      </w:pPr>
      <w:bookmarkStart w:id="7" w:name="_Toc441838722"/>
      <w:bookmarkStart w:id="8" w:name="_Toc54612586"/>
      <w:r w:rsidRPr="00A67C76">
        <w:lastRenderedPageBreak/>
        <w:t>Acknowledgements</w:t>
      </w:r>
      <w:bookmarkEnd w:id="7"/>
      <w:bookmarkEnd w:id="8"/>
    </w:p>
    <w:p w14:paraId="15DD611B" w14:textId="5D47F12A" w:rsidR="005B0AA3" w:rsidRPr="003D263B" w:rsidRDefault="005B0AA3" w:rsidP="005B0AA3">
      <w:pPr>
        <w:pStyle w:val="ListBullet"/>
        <w:numPr>
          <w:ilvl w:val="0"/>
          <w:numId w:val="0"/>
        </w:numPr>
        <w:rPr>
          <w:bCs/>
        </w:rPr>
      </w:pPr>
      <w:r w:rsidRPr="003D263B">
        <w:t xml:space="preserve">This study was funded by the Commonwealth Environmental Water Office (CEWO) </w:t>
      </w:r>
      <w:r w:rsidR="001B09A2">
        <w:t xml:space="preserve">from </w:t>
      </w:r>
      <w:r w:rsidRPr="003D263B">
        <w:t>201</w:t>
      </w:r>
      <w:r w:rsidR="00914358">
        <w:t>9</w:t>
      </w:r>
      <w:r w:rsidR="001B09A2">
        <w:t>–20</w:t>
      </w:r>
      <w:r w:rsidR="00914358">
        <w:t>22</w:t>
      </w:r>
      <w:r w:rsidRPr="003D263B">
        <w:t xml:space="preserve"> with in</w:t>
      </w:r>
      <w:r w:rsidR="00333722">
        <w:t>-</w:t>
      </w:r>
      <w:r w:rsidRPr="003D263B">
        <w:t xml:space="preserve">kind contributions from </w:t>
      </w:r>
      <w:r w:rsidR="001B09A2">
        <w:t xml:space="preserve">the </w:t>
      </w:r>
      <w:r w:rsidRPr="003D263B">
        <w:rPr>
          <w:bCs/>
        </w:rPr>
        <w:t>South Australian Research and Development Institute (SARDI</w:t>
      </w:r>
      <w:r w:rsidRPr="00591806">
        <w:rPr>
          <w:bCs/>
        </w:rPr>
        <w:t>)</w:t>
      </w:r>
      <w:r w:rsidR="001B09A2">
        <w:rPr>
          <w:bCs/>
        </w:rPr>
        <w:t xml:space="preserve"> </w:t>
      </w:r>
      <w:r w:rsidR="00914358">
        <w:rPr>
          <w:bCs/>
        </w:rPr>
        <w:t>and</w:t>
      </w:r>
      <w:r>
        <w:rPr>
          <w:bCs/>
        </w:rPr>
        <w:t xml:space="preserve"> </w:t>
      </w:r>
      <w:r w:rsidRPr="00591806">
        <w:rPr>
          <w:bCs/>
        </w:rPr>
        <w:t>South Australian Department for Environment and Water (DEW)</w:t>
      </w:r>
      <w:r>
        <w:rPr>
          <w:bCs/>
        </w:rPr>
        <w:t>.</w:t>
      </w:r>
      <w:r w:rsidRPr="00591806">
        <w:rPr>
          <w:bCs/>
        </w:rPr>
        <w:t xml:space="preserve"> </w:t>
      </w:r>
      <w:r w:rsidRPr="003D263B">
        <w:rPr>
          <w:bCs/>
        </w:rPr>
        <w:t>SARDI provided project leadership</w:t>
      </w:r>
      <w:r>
        <w:rPr>
          <w:bCs/>
        </w:rPr>
        <w:t>, undertook the fish</w:t>
      </w:r>
      <w:r w:rsidR="00C3442D">
        <w:rPr>
          <w:bCs/>
        </w:rPr>
        <w:t xml:space="preserve"> and vegetation</w:t>
      </w:r>
      <w:r>
        <w:rPr>
          <w:bCs/>
        </w:rPr>
        <w:t xml:space="preserve"> components of this project</w:t>
      </w:r>
      <w:r w:rsidRPr="003D263B">
        <w:rPr>
          <w:bCs/>
        </w:rPr>
        <w:t xml:space="preserve"> and sub-contracted </w:t>
      </w:r>
      <w:r>
        <w:rPr>
          <w:bCs/>
        </w:rPr>
        <w:t>other</w:t>
      </w:r>
      <w:r w:rsidRPr="003D263B">
        <w:rPr>
          <w:bCs/>
        </w:rPr>
        <w:t xml:space="preserve"> components to the University of Adelaide (UoA)</w:t>
      </w:r>
      <w:r>
        <w:rPr>
          <w:bCs/>
        </w:rPr>
        <w:t>,</w:t>
      </w:r>
      <w:r w:rsidRPr="003D263B">
        <w:rPr>
          <w:bCs/>
        </w:rPr>
        <w:t xml:space="preserve"> </w:t>
      </w:r>
      <w:r w:rsidR="001B09A2">
        <w:rPr>
          <w:bCs/>
        </w:rPr>
        <w:t xml:space="preserve">CSIRO, </w:t>
      </w:r>
      <w:r w:rsidRPr="003D263B">
        <w:rPr>
          <w:bCs/>
        </w:rPr>
        <w:t>The University of Western Australia and Australian Limnological Services (ALS) (Wetland Research and Management, WRM). SA Water</w:t>
      </w:r>
      <w:r>
        <w:rPr>
          <w:bCs/>
        </w:rPr>
        <w:t xml:space="preserve"> and</w:t>
      </w:r>
      <w:r w:rsidRPr="003D263B">
        <w:rPr>
          <w:bCs/>
        </w:rPr>
        <w:t xml:space="preserve"> </w:t>
      </w:r>
      <w:r>
        <w:rPr>
          <w:bCs/>
        </w:rPr>
        <w:t>DEW</w:t>
      </w:r>
      <w:r w:rsidRPr="003D263B">
        <w:rPr>
          <w:bCs/>
        </w:rPr>
        <w:t xml:space="preserve"> provided water quality data for the Matter Transport</w:t>
      </w:r>
      <w:r w:rsidR="00DE3CF4">
        <w:rPr>
          <w:bCs/>
        </w:rPr>
        <w:t xml:space="preserve"> and Coorong Habitat</w:t>
      </w:r>
      <w:r w:rsidRPr="003D263B">
        <w:rPr>
          <w:bCs/>
        </w:rPr>
        <w:t xml:space="preserve"> task</w:t>
      </w:r>
      <w:r w:rsidR="00600D79">
        <w:rPr>
          <w:bCs/>
        </w:rPr>
        <w:t xml:space="preserve"> and for Stream Metabolism</w:t>
      </w:r>
      <w:r w:rsidR="00C3442D">
        <w:rPr>
          <w:bCs/>
        </w:rPr>
        <w:t xml:space="preserve"> and Water Quality</w:t>
      </w:r>
      <w:r w:rsidRPr="003D263B">
        <w:rPr>
          <w:bCs/>
        </w:rPr>
        <w:t xml:space="preserve">. </w:t>
      </w:r>
    </w:p>
    <w:p w14:paraId="68E2F53D" w14:textId="2FC4365B" w:rsidR="005B0AA3" w:rsidRPr="009D2807" w:rsidRDefault="005B0AA3" w:rsidP="005B0AA3">
      <w:pPr>
        <w:pStyle w:val="ListBullet"/>
        <w:numPr>
          <w:ilvl w:val="0"/>
          <w:numId w:val="0"/>
        </w:numPr>
        <w:rPr>
          <w:highlight w:val="yellow"/>
        </w:rPr>
      </w:pPr>
      <w:r>
        <w:t>T</w:t>
      </w:r>
      <w:r w:rsidRPr="003D263B">
        <w:t xml:space="preserve">hanks to </w:t>
      </w:r>
      <w:r>
        <w:t xml:space="preserve">numerous </w:t>
      </w:r>
      <w:r w:rsidRPr="003D263B">
        <w:t>SARDI</w:t>
      </w:r>
      <w:r>
        <w:t xml:space="preserve"> staff</w:t>
      </w:r>
      <w:r w:rsidRPr="003D263B">
        <w:t xml:space="preserve"> for providing technical assistance in the field or laboratory. </w:t>
      </w:r>
      <w:r w:rsidRPr="00A460F4">
        <w:rPr>
          <w:highlight w:val="yellow"/>
        </w:rPr>
        <w:t xml:space="preserve">SA Water, Goulburn–Murray Water and Water NSW staff assisted with collecting water samples for </w:t>
      </w:r>
      <w:r w:rsidRPr="00A460F4">
        <w:rPr>
          <w:highlight w:val="yellow"/>
          <w:vertAlign w:val="superscript"/>
        </w:rPr>
        <w:t>87</w:t>
      </w:r>
      <w:r w:rsidRPr="00A460F4">
        <w:rPr>
          <w:highlight w:val="yellow"/>
        </w:rPr>
        <w:t>Sr/</w:t>
      </w:r>
      <w:r w:rsidRPr="00A460F4">
        <w:rPr>
          <w:highlight w:val="yellow"/>
          <w:vertAlign w:val="superscript"/>
        </w:rPr>
        <w:t>86</w:t>
      </w:r>
      <w:r w:rsidRPr="00A460F4">
        <w:rPr>
          <w:highlight w:val="yellow"/>
        </w:rPr>
        <w:t>Sr analysis. Thanks also to staff from The Arthur Rylah Institute for Environmental Research and NSW Department of Primary Industries for collecting additional water samples in the Murray, Goulburn, Murrumbidgee and Edward-Wakool river systems.</w:t>
      </w:r>
      <w:r w:rsidRPr="009C58AE">
        <w:t xml:space="preserve"> </w:t>
      </w:r>
      <w:r w:rsidRPr="00E16DDF">
        <w:t xml:space="preserve">Dr Daniel McCullough and Mahdi Montazeri </w:t>
      </w:r>
      <w:r>
        <w:t>(</w:t>
      </w:r>
      <w:r w:rsidRPr="00E16DDF">
        <w:t>DEW</w:t>
      </w:r>
      <w:r>
        <w:t>) provided</w:t>
      </w:r>
      <w:r w:rsidRPr="00E16DDF">
        <w:t xml:space="preserve"> hydraulic model outputs that support the analysis undertaken for the hydrological regime indicator.</w:t>
      </w:r>
      <w:r>
        <w:t xml:space="preserve"> </w:t>
      </w:r>
    </w:p>
    <w:p w14:paraId="65E71A59" w14:textId="677F4764" w:rsidR="005B0AA3" w:rsidRPr="00C757C7" w:rsidRDefault="005B0AA3" w:rsidP="005B0AA3">
      <w:pPr>
        <w:pStyle w:val="ListBullet"/>
        <w:numPr>
          <w:ilvl w:val="0"/>
          <w:numId w:val="0"/>
        </w:numPr>
        <w:sectPr w:rsidR="005B0AA3" w:rsidRPr="00C757C7" w:rsidSect="00D632F9">
          <w:footerReference w:type="default" r:id="rId31"/>
          <w:footnotePr>
            <w:numFmt w:val="lowerLetter"/>
          </w:footnotePr>
          <w:pgSz w:w="11900" w:h="16840" w:code="9"/>
          <w:pgMar w:top="1440" w:right="1440" w:bottom="1440" w:left="1440" w:header="709" w:footer="709" w:gutter="0"/>
          <w:pgNumType w:fmt="lowerRoman" w:start="1"/>
          <w:cols w:space="708"/>
          <w:docGrid w:linePitch="360"/>
        </w:sectPr>
      </w:pPr>
      <w:r w:rsidRPr="003D263B">
        <w:t xml:space="preserve">Thanks to </w:t>
      </w:r>
      <w:r w:rsidR="00DE3CF4" w:rsidRPr="00256F18">
        <w:t>Anthony Moore</w:t>
      </w:r>
      <w:r w:rsidRPr="00256F18">
        <w:t>,</w:t>
      </w:r>
      <w:r w:rsidR="00DE3CF4">
        <w:t xml:space="preserve"> and</w:t>
      </w:r>
      <w:r w:rsidRPr="00256F18">
        <w:t xml:space="preserve"> Michelle Campbell (CEWO</w:t>
      </w:r>
      <w:r w:rsidRPr="003D263B">
        <w:t>)</w:t>
      </w:r>
      <w:r w:rsidR="00EC21B8">
        <w:t xml:space="preserve"> </w:t>
      </w:r>
      <w:r w:rsidRPr="003D263B">
        <w:t xml:space="preserve">for providing project management and support to the Lower Murray Selected Area. </w:t>
      </w:r>
      <w:r w:rsidR="004B31F2">
        <w:t>Shane Brooks (</w:t>
      </w:r>
      <w:r w:rsidR="004B31F2" w:rsidRPr="00EC21B8">
        <w:t>LitePC Technologies</w:t>
      </w:r>
      <w:r w:rsidR="004B31F2">
        <w:t xml:space="preserve">), </w:t>
      </w:r>
      <w:r w:rsidRPr="00906BCD">
        <w:rPr>
          <w:highlight w:val="yellow"/>
        </w:rPr>
        <w:t>Karen Stuart-Williams</w:t>
      </w:r>
      <w:r w:rsidR="00F67183" w:rsidRPr="00906BCD">
        <w:rPr>
          <w:highlight w:val="yellow"/>
        </w:rPr>
        <w:t xml:space="preserve"> (CEWO)</w:t>
      </w:r>
      <w:r w:rsidR="00EC21B8" w:rsidRPr="00906BCD">
        <w:rPr>
          <w:highlight w:val="yellow"/>
        </w:rPr>
        <w:t>, Julia Mynott</w:t>
      </w:r>
      <w:r w:rsidR="00F67183" w:rsidRPr="00906BCD">
        <w:rPr>
          <w:highlight w:val="yellow"/>
        </w:rPr>
        <w:t xml:space="preserve"> (LaTrobe University)</w:t>
      </w:r>
      <w:r w:rsidR="004B31F2">
        <w:rPr>
          <w:highlight w:val="yellow"/>
        </w:rPr>
        <w:t xml:space="preserve"> and</w:t>
      </w:r>
      <w:r w:rsidRPr="00906BCD">
        <w:rPr>
          <w:highlight w:val="yellow"/>
        </w:rPr>
        <w:t xml:space="preserve"> Sam Roseby</w:t>
      </w:r>
      <w:r w:rsidR="00F67183" w:rsidRPr="00906BCD">
        <w:rPr>
          <w:highlight w:val="yellow"/>
        </w:rPr>
        <w:t xml:space="preserve"> (MDBA, formerly CEWO)</w:t>
      </w:r>
      <w:r w:rsidR="00EC21B8">
        <w:t xml:space="preserve"> </w:t>
      </w:r>
      <w:r w:rsidRPr="003D263B">
        <w:t xml:space="preserve">provided </w:t>
      </w:r>
      <w:r>
        <w:t>Monitoring Data Management System (</w:t>
      </w:r>
      <w:r w:rsidRPr="003D263B">
        <w:t>MDMS</w:t>
      </w:r>
      <w:r>
        <w:t>)</w:t>
      </w:r>
      <w:r w:rsidRPr="003D263B">
        <w:t xml:space="preserve"> data upload support. Jim Foreman </w:t>
      </w:r>
      <w:r>
        <w:t xml:space="preserve">and Aftab Ahmad </w:t>
      </w:r>
      <w:r w:rsidRPr="003D263B">
        <w:t xml:space="preserve">(MDBA) </w:t>
      </w:r>
      <w:r>
        <w:t>provided</w:t>
      </w:r>
      <w:r w:rsidRPr="003D263B">
        <w:t xml:space="preserve"> detailed flow and environmental flow data. The </w:t>
      </w:r>
      <w:r w:rsidR="00A01FD1">
        <w:t>Lower Murray</w:t>
      </w:r>
      <w:r w:rsidR="00A01FD1" w:rsidRPr="003D263B">
        <w:t xml:space="preserve"> </w:t>
      </w:r>
      <w:r w:rsidRPr="003D263B">
        <w:t xml:space="preserve">Selected Area Working Group </w:t>
      </w:r>
      <w:r w:rsidRPr="003D263B">
        <w:rPr>
          <w:color w:val="auto"/>
          <w:kern w:val="0"/>
        </w:rPr>
        <w:t xml:space="preserve">provided a forum for the exchange of information and intelligence that supported the CEWO </w:t>
      </w:r>
      <w:r w:rsidR="00906BCD">
        <w:rPr>
          <w:color w:val="auto"/>
          <w:kern w:val="0"/>
        </w:rPr>
        <w:t>MER</w:t>
      </w:r>
      <w:r w:rsidRPr="003D263B">
        <w:rPr>
          <w:color w:val="auto"/>
          <w:kern w:val="0"/>
        </w:rPr>
        <w:t xml:space="preserve"> </w:t>
      </w:r>
      <w:r w:rsidR="00003DB2">
        <w:rPr>
          <w:color w:val="auto"/>
          <w:kern w:val="0"/>
        </w:rPr>
        <w:t>P</w:t>
      </w:r>
      <w:r w:rsidRPr="003D263B">
        <w:rPr>
          <w:color w:val="auto"/>
          <w:kern w:val="0"/>
        </w:rPr>
        <w:t xml:space="preserve">roject, through effective coordination of environmental watering, and monitoring and </w:t>
      </w:r>
      <w:r w:rsidRPr="00591806">
        <w:rPr>
          <w:color w:val="auto"/>
          <w:kern w:val="0"/>
        </w:rPr>
        <w:t>evaluation</w:t>
      </w:r>
      <w:r w:rsidRPr="00641F2F">
        <w:rPr>
          <w:color w:val="auto"/>
          <w:kern w:val="0"/>
        </w:rPr>
        <w:t xml:space="preserve">. </w:t>
      </w:r>
      <w:r w:rsidRPr="00906BCD">
        <w:rPr>
          <w:highlight w:val="yellow"/>
        </w:rPr>
        <w:t>Anthony Moore</w:t>
      </w:r>
      <w:r w:rsidR="008729C7" w:rsidRPr="00906BCD">
        <w:rPr>
          <w:highlight w:val="yellow"/>
        </w:rPr>
        <w:t>,</w:t>
      </w:r>
      <w:r w:rsidRPr="00906BCD">
        <w:rPr>
          <w:highlight w:val="yellow"/>
        </w:rPr>
        <w:t xml:space="preserve"> Michelle Campbell</w:t>
      </w:r>
      <w:r w:rsidR="008729C7" w:rsidRPr="00906BCD">
        <w:rPr>
          <w:highlight w:val="yellow"/>
        </w:rPr>
        <w:t>, Lucy</w:t>
      </w:r>
      <w:r w:rsidR="00490C42" w:rsidRPr="00906BCD">
        <w:rPr>
          <w:highlight w:val="yellow"/>
        </w:rPr>
        <w:t xml:space="preserve"> Carlile</w:t>
      </w:r>
      <w:r w:rsidR="00E55C9C" w:rsidRPr="00906BCD">
        <w:rPr>
          <w:highlight w:val="yellow"/>
        </w:rPr>
        <w:t>,</w:t>
      </w:r>
      <w:r w:rsidR="00490C42" w:rsidRPr="00906BCD">
        <w:rPr>
          <w:highlight w:val="yellow"/>
        </w:rPr>
        <w:t xml:space="preserve"> Bill Mathews</w:t>
      </w:r>
      <w:r w:rsidRPr="00906BCD">
        <w:rPr>
          <w:highlight w:val="yellow"/>
        </w:rPr>
        <w:t xml:space="preserve"> (CEWO) and other members of the </w:t>
      </w:r>
      <w:r w:rsidR="00A01FD1" w:rsidRPr="00906BCD">
        <w:rPr>
          <w:highlight w:val="yellow"/>
        </w:rPr>
        <w:t>Lower Murray</w:t>
      </w:r>
      <w:r w:rsidRPr="00906BCD">
        <w:rPr>
          <w:highlight w:val="yellow"/>
        </w:rPr>
        <w:t xml:space="preserve"> Selected Area Working Group </w:t>
      </w:r>
      <w:r w:rsidR="00490C42" w:rsidRPr="00906BCD">
        <w:rPr>
          <w:highlight w:val="yellow"/>
        </w:rPr>
        <w:t xml:space="preserve">including Gill Whiting, Damian Green (MDBA), Tracey Steggles, Jane Whittle and Nathan Creeper </w:t>
      </w:r>
      <w:r w:rsidRPr="00906BCD">
        <w:rPr>
          <w:highlight w:val="yellow"/>
        </w:rPr>
        <w:t>(DEW</w:t>
      </w:r>
      <w:r w:rsidR="00490C42" w:rsidRPr="00906BCD">
        <w:rPr>
          <w:highlight w:val="yellow"/>
        </w:rPr>
        <w:t>)</w:t>
      </w:r>
      <w:r w:rsidRPr="00641F2F">
        <w:t xml:space="preserve"> provided comments on a draft version of this report. The authors also thank </w:t>
      </w:r>
      <w:r w:rsidRPr="00906BCD">
        <w:rPr>
          <w:highlight w:val="yellow"/>
        </w:rPr>
        <w:t>Anthony Moore</w:t>
      </w:r>
      <w:r w:rsidR="008729C7" w:rsidRPr="00906BCD">
        <w:rPr>
          <w:highlight w:val="yellow"/>
        </w:rPr>
        <w:t>,</w:t>
      </w:r>
      <w:r w:rsidRPr="00906BCD">
        <w:rPr>
          <w:highlight w:val="yellow"/>
        </w:rPr>
        <w:t xml:space="preserve"> </w:t>
      </w:r>
      <w:r w:rsidR="008729C7" w:rsidRPr="00906BCD">
        <w:rPr>
          <w:highlight w:val="yellow"/>
        </w:rPr>
        <w:t>Lucy Carli</w:t>
      </w:r>
      <w:r w:rsidR="00490C42" w:rsidRPr="00906BCD">
        <w:rPr>
          <w:highlight w:val="yellow"/>
        </w:rPr>
        <w:t>l</w:t>
      </w:r>
      <w:r w:rsidR="008729C7" w:rsidRPr="00906BCD">
        <w:rPr>
          <w:highlight w:val="yellow"/>
        </w:rPr>
        <w:t>e, Bill Mathews</w:t>
      </w:r>
      <w:r w:rsidR="00490C42" w:rsidRPr="00906BCD">
        <w:rPr>
          <w:highlight w:val="yellow"/>
        </w:rPr>
        <w:t>, Michelle Campbell</w:t>
      </w:r>
      <w:r w:rsidRPr="00906BCD">
        <w:rPr>
          <w:highlight w:val="yellow"/>
        </w:rPr>
        <w:t xml:space="preserve"> (CEWO), and </w:t>
      </w:r>
      <w:r w:rsidR="00906BCD" w:rsidRPr="00906BCD">
        <w:rPr>
          <w:highlight w:val="yellow"/>
        </w:rPr>
        <w:t>XX XX</w:t>
      </w:r>
      <w:r w:rsidR="003E3866" w:rsidRPr="008729C7">
        <w:t xml:space="preserve"> </w:t>
      </w:r>
      <w:r w:rsidRPr="008729C7">
        <w:t>(SARDI) for reviewing this report and providing most welcome and constructive feedback.</w:t>
      </w:r>
    </w:p>
    <w:p w14:paraId="6DEAA577" w14:textId="77777777" w:rsidR="005B0AA3" w:rsidRPr="00C757C7" w:rsidRDefault="005B0AA3" w:rsidP="005B0AA3">
      <w:pPr>
        <w:pStyle w:val="Heading1"/>
        <w:numPr>
          <w:ilvl w:val="0"/>
          <w:numId w:val="0"/>
        </w:numPr>
        <w:ind w:left="851" w:hanging="851"/>
      </w:pPr>
      <w:bookmarkStart w:id="9" w:name="_Toc441838723"/>
      <w:bookmarkStart w:id="10" w:name="_Toc54612587"/>
      <w:r w:rsidRPr="00C757C7">
        <w:lastRenderedPageBreak/>
        <w:t>Executive summary</w:t>
      </w:r>
      <w:bookmarkEnd w:id="9"/>
      <w:bookmarkEnd w:id="10"/>
    </w:p>
    <w:p w14:paraId="10541499" w14:textId="27B7AF2E" w:rsidR="002E7BE8" w:rsidRPr="0029627B" w:rsidRDefault="0086412D" w:rsidP="00BB7A7C">
      <w:pPr>
        <w:rPr>
          <w:szCs w:val="21"/>
        </w:rPr>
      </w:pPr>
      <w:r w:rsidRPr="0086412D">
        <w:rPr>
          <w:highlight w:val="yellow"/>
        </w:rPr>
        <w:t>To be updated</w:t>
      </w:r>
    </w:p>
    <w:p w14:paraId="09531595" w14:textId="77777777" w:rsidR="00986C11" w:rsidRPr="0029627B" w:rsidRDefault="00986C11">
      <w:pPr>
        <w:spacing w:before="0" w:after="160" w:line="259" w:lineRule="auto"/>
        <w:jc w:val="left"/>
        <w:rPr>
          <w:szCs w:val="21"/>
        </w:rPr>
      </w:pPr>
      <w:r w:rsidRPr="0029627B">
        <w:rPr>
          <w:szCs w:val="21"/>
        </w:rPr>
        <w:br w:type="page"/>
      </w:r>
    </w:p>
    <w:p w14:paraId="14FCE93B" w14:textId="77777777" w:rsidR="00986C11" w:rsidRPr="00C757C7" w:rsidRDefault="00986C11" w:rsidP="00986C11">
      <w:pPr>
        <w:pStyle w:val="Heading1"/>
      </w:pPr>
      <w:bookmarkStart w:id="11" w:name="_Toc3558331"/>
      <w:bookmarkStart w:id="12" w:name="_Toc381776097"/>
      <w:bookmarkStart w:id="13" w:name="_Toc441838725"/>
      <w:bookmarkStart w:id="14" w:name="_Toc3558332"/>
      <w:bookmarkStart w:id="15" w:name="_Toc54612588"/>
      <w:r w:rsidRPr="00C757C7">
        <w:lastRenderedPageBreak/>
        <w:t>Introduction</w:t>
      </w:r>
      <w:bookmarkEnd w:id="11"/>
      <w:bookmarkEnd w:id="15"/>
    </w:p>
    <w:p w14:paraId="6E151718" w14:textId="00B9BEEF" w:rsidR="00FE1764" w:rsidRDefault="00FE2195" w:rsidP="00986C11">
      <w:pPr>
        <w:pStyle w:val="Heading2"/>
      </w:pPr>
      <w:bookmarkStart w:id="16" w:name="_Ref25308922"/>
      <w:bookmarkStart w:id="17" w:name="_Toc54612589"/>
      <w:r>
        <w:t>Flow regimes and riverine ecology</w:t>
      </w:r>
      <w:bookmarkEnd w:id="16"/>
      <w:bookmarkEnd w:id="17"/>
    </w:p>
    <w:p w14:paraId="0A470812" w14:textId="2795A91D" w:rsidR="00FE1764" w:rsidRPr="005C7500" w:rsidRDefault="00AB3997" w:rsidP="00FE1764">
      <w:pPr>
        <w:rPr>
          <w:highlight w:val="yellow"/>
        </w:rPr>
      </w:pPr>
      <w:r w:rsidRPr="005C7500">
        <w:rPr>
          <w:highlight w:val="yellow"/>
        </w:rPr>
        <w:t xml:space="preserve">River regulation and flow modification have severely impacted riverine ecosystems throughout the world, including the Murray–Darling Basin (MDB) (Maheshwari </w:t>
      </w:r>
      <w:r w:rsidRPr="005C7500">
        <w:rPr>
          <w:i/>
          <w:highlight w:val="yellow"/>
        </w:rPr>
        <w:t>et al.</w:t>
      </w:r>
      <w:r w:rsidRPr="005C7500">
        <w:rPr>
          <w:highlight w:val="yellow"/>
        </w:rPr>
        <w:t xml:space="preserve"> 1995; Kingsford 2000). The southern MDB is highly regulated, where natural flow regimes have been substantially altered, leading to decreased hydrological (e.g. discharge) and hydraulic (e.g. water level and velocity) variability, and reduced floodplain inundation (Maheshwari </w:t>
      </w:r>
      <w:r w:rsidRPr="005C7500">
        <w:rPr>
          <w:i/>
          <w:highlight w:val="yellow"/>
        </w:rPr>
        <w:t>et al.</w:t>
      </w:r>
      <w:r w:rsidRPr="005C7500">
        <w:rPr>
          <w:highlight w:val="yellow"/>
        </w:rPr>
        <w:t xml:space="preserve"> 1995; Bice </w:t>
      </w:r>
      <w:r w:rsidRPr="005C7500">
        <w:rPr>
          <w:i/>
          <w:highlight w:val="yellow"/>
        </w:rPr>
        <w:t>et al.</w:t>
      </w:r>
      <w:r w:rsidRPr="005C7500">
        <w:rPr>
          <w:highlight w:val="yellow"/>
        </w:rPr>
        <w:t xml:space="preserve"> 2017).</w:t>
      </w:r>
      <w:r w:rsidR="008126EF" w:rsidRPr="005C7500">
        <w:rPr>
          <w:highlight w:val="yellow"/>
        </w:rPr>
        <w:t xml:space="preserve"> The Murray River downstream of the Darling River junction (herein, the lower River Murray) is modified by a series of low-level (&lt;3 m) weirs (</w:t>
      </w:r>
      <w:r w:rsidR="00C01115" w:rsidRPr="005C7500">
        <w:rPr>
          <w:highlight w:val="yellow"/>
        </w:rPr>
        <w:fldChar w:fldCharType="begin"/>
      </w:r>
      <w:r w:rsidR="00C01115" w:rsidRPr="005C7500">
        <w:rPr>
          <w:highlight w:val="yellow"/>
        </w:rPr>
        <w:instrText xml:space="preserve"> REF _Ref469926522 \h </w:instrText>
      </w:r>
      <w:r w:rsidR="00C01115" w:rsidRPr="005C7500">
        <w:rPr>
          <w:highlight w:val="yellow"/>
        </w:rPr>
      </w:r>
      <w:r w:rsidR="00C01115" w:rsidRPr="005C7500">
        <w:rPr>
          <w:highlight w:val="yellow"/>
        </w:rPr>
        <w:fldChar w:fldCharType="separate"/>
      </w:r>
      <w:r w:rsidR="00A20F12">
        <w:t xml:space="preserve">Figure </w:t>
      </w:r>
      <w:r w:rsidR="00A20F12">
        <w:rPr>
          <w:noProof/>
        </w:rPr>
        <w:t>1</w:t>
      </w:r>
      <w:r w:rsidR="00C01115" w:rsidRPr="005C7500">
        <w:rPr>
          <w:highlight w:val="yellow"/>
        </w:rPr>
        <w:fldChar w:fldCharType="end"/>
      </w:r>
      <w:r w:rsidR="008126EF" w:rsidRPr="005C7500">
        <w:rPr>
          <w:highlight w:val="yellow"/>
        </w:rPr>
        <w:t xml:space="preserve">), changing a connected flowing river to a series of weir pools (Walker 2006). The </w:t>
      </w:r>
      <w:r w:rsidR="002E5F65" w:rsidRPr="005C7500">
        <w:rPr>
          <w:highlight w:val="yellow"/>
        </w:rPr>
        <w:t>flow</w:t>
      </w:r>
      <w:r w:rsidR="008126EF" w:rsidRPr="005C7500">
        <w:rPr>
          <w:highlight w:val="yellow"/>
        </w:rPr>
        <w:t xml:space="preserve"> regime has been further exacerbated by upstream dive</w:t>
      </w:r>
      <w:r w:rsidR="008271EF" w:rsidRPr="005C7500">
        <w:rPr>
          <w:highlight w:val="yellow"/>
        </w:rPr>
        <w:t xml:space="preserve">rsions and increased extraction. </w:t>
      </w:r>
      <w:r w:rsidR="008126EF" w:rsidRPr="005C7500">
        <w:rPr>
          <w:highlight w:val="yellow"/>
        </w:rPr>
        <w:t xml:space="preserve">These have had profound impacts on riverine processes and ecosystems (Walker 1985; Walker and Thoms 1993; Wallace </w:t>
      </w:r>
      <w:r w:rsidR="008126EF" w:rsidRPr="005C7500">
        <w:rPr>
          <w:i/>
          <w:highlight w:val="yellow"/>
        </w:rPr>
        <w:t>et al.</w:t>
      </w:r>
      <w:r w:rsidR="008126EF" w:rsidRPr="005C7500">
        <w:rPr>
          <w:highlight w:val="yellow"/>
        </w:rPr>
        <w:t xml:space="preserve"> 2014).</w:t>
      </w:r>
    </w:p>
    <w:p w14:paraId="6CDA2A7A" w14:textId="19E94D51" w:rsidR="00924AAE" w:rsidRPr="005C7500" w:rsidRDefault="002E5F65" w:rsidP="00FE1764">
      <w:pPr>
        <w:rPr>
          <w:highlight w:val="yellow"/>
        </w:rPr>
      </w:pPr>
      <w:r w:rsidRPr="005C7500">
        <w:rPr>
          <w:highlight w:val="yellow"/>
        </w:rPr>
        <w:t xml:space="preserve">Natural flow regimes play a critical role in maintaining the distribution and abundance of </w:t>
      </w:r>
      <w:r w:rsidR="00985E52" w:rsidRPr="005C7500">
        <w:rPr>
          <w:highlight w:val="yellow"/>
        </w:rPr>
        <w:t xml:space="preserve">native </w:t>
      </w:r>
      <w:r w:rsidRPr="005C7500">
        <w:rPr>
          <w:highlight w:val="yellow"/>
        </w:rPr>
        <w:t xml:space="preserve">aquatic biota, and the ecological integrity of floodplain rivers (Junk </w:t>
      </w:r>
      <w:r w:rsidRPr="005C7500">
        <w:rPr>
          <w:i/>
          <w:highlight w:val="yellow"/>
        </w:rPr>
        <w:t>et al.</w:t>
      </w:r>
      <w:r w:rsidRPr="005C7500">
        <w:rPr>
          <w:highlight w:val="yellow"/>
        </w:rPr>
        <w:t xml:space="preserve"> 1989; Poff </w:t>
      </w:r>
      <w:r w:rsidRPr="005C7500">
        <w:rPr>
          <w:i/>
          <w:highlight w:val="yellow"/>
        </w:rPr>
        <w:t>et al.</w:t>
      </w:r>
      <w:r w:rsidRPr="005C7500">
        <w:rPr>
          <w:highlight w:val="yellow"/>
        </w:rPr>
        <w:t xml:space="preserve"> 1997; </w:t>
      </w:r>
      <w:r w:rsidR="001E24F9" w:rsidRPr="005C7500">
        <w:rPr>
          <w:highlight w:val="yellow"/>
        </w:rPr>
        <w:t>Bunn and</w:t>
      </w:r>
      <w:r w:rsidR="001D74F2" w:rsidRPr="005C7500">
        <w:rPr>
          <w:highlight w:val="yellow"/>
        </w:rPr>
        <w:t xml:space="preserve"> Arthington 2002</w:t>
      </w:r>
      <w:r w:rsidRPr="005C7500">
        <w:rPr>
          <w:highlight w:val="yellow"/>
        </w:rPr>
        <w:t>). Lotic (flowing water) habitats</w:t>
      </w:r>
      <w:r w:rsidR="00924AAE" w:rsidRPr="005C7500">
        <w:rPr>
          <w:highlight w:val="yellow"/>
        </w:rPr>
        <w:t xml:space="preserve"> are important for ecological and life history processes for many native biota that are adapted to flowing riverine environments. For example, they provide stimuli for spawning of flow-cued species (e.g. golden perch</w:t>
      </w:r>
      <w:r w:rsidR="001E24F9" w:rsidRPr="005C7500">
        <w:rPr>
          <w:highlight w:val="yellow"/>
        </w:rPr>
        <w:t xml:space="preserve"> </w:t>
      </w:r>
      <w:r w:rsidR="001E24F9" w:rsidRPr="005C7500">
        <w:rPr>
          <w:i/>
          <w:highlight w:val="yellow"/>
        </w:rPr>
        <w:t>Macquaria ambigua</w:t>
      </w:r>
      <w:r w:rsidR="00924AAE" w:rsidRPr="005C7500">
        <w:rPr>
          <w:highlight w:val="yellow"/>
        </w:rPr>
        <w:t xml:space="preserve">) (King </w:t>
      </w:r>
      <w:r w:rsidR="00924AAE" w:rsidRPr="005C7500">
        <w:rPr>
          <w:i/>
          <w:highlight w:val="yellow"/>
        </w:rPr>
        <w:t>et al.</w:t>
      </w:r>
      <w:r w:rsidR="00924AAE" w:rsidRPr="005C7500">
        <w:rPr>
          <w:highlight w:val="yellow"/>
        </w:rPr>
        <w:t xml:space="preserve"> 2016), facilitate downstream drift and transportation of plankton, macroinvertebrates and fish larvae, and provide diverse hydraulic habitats that are suitable for a range of species (e.g. Murray cod</w:t>
      </w:r>
      <w:r w:rsidR="001E24F9" w:rsidRPr="005C7500">
        <w:rPr>
          <w:highlight w:val="yellow"/>
        </w:rPr>
        <w:t xml:space="preserve">, </w:t>
      </w:r>
      <w:r w:rsidR="001E24F9" w:rsidRPr="005C7500">
        <w:rPr>
          <w:i/>
          <w:highlight w:val="yellow"/>
        </w:rPr>
        <w:t>Maccullochella peelii</w:t>
      </w:r>
      <w:r w:rsidR="00C834F8" w:rsidRPr="005C7500">
        <w:rPr>
          <w:highlight w:val="yellow"/>
        </w:rPr>
        <w:t xml:space="preserve"> and</w:t>
      </w:r>
      <w:r w:rsidR="00BF33CC" w:rsidRPr="005C7500">
        <w:rPr>
          <w:highlight w:val="yellow"/>
          <w:lang w:val="en-US"/>
        </w:rPr>
        <w:t xml:space="preserve"> Murray crayfish</w:t>
      </w:r>
      <w:r w:rsidR="00003D93" w:rsidRPr="005C7500">
        <w:rPr>
          <w:highlight w:val="yellow"/>
          <w:lang w:val="en-US"/>
        </w:rPr>
        <w:t>,</w:t>
      </w:r>
      <w:r w:rsidR="00BF33CC" w:rsidRPr="005C7500">
        <w:rPr>
          <w:highlight w:val="yellow"/>
          <w:lang w:val="en-US"/>
        </w:rPr>
        <w:t xml:space="preserve"> </w:t>
      </w:r>
      <w:r w:rsidR="00BF33CC" w:rsidRPr="005C7500">
        <w:rPr>
          <w:i/>
          <w:highlight w:val="yellow"/>
          <w:lang w:val="en-US"/>
        </w:rPr>
        <w:t>Euastacus armatus</w:t>
      </w:r>
      <w:r w:rsidR="00003D93" w:rsidRPr="005C7500">
        <w:rPr>
          <w:highlight w:val="yellow"/>
          <w:lang w:val="en-US"/>
        </w:rPr>
        <w:t>)</w:t>
      </w:r>
      <w:r w:rsidR="00924AAE" w:rsidRPr="005C7500">
        <w:rPr>
          <w:highlight w:val="yellow"/>
        </w:rPr>
        <w:t xml:space="preserve"> (</w:t>
      </w:r>
      <w:r w:rsidR="00C834F8" w:rsidRPr="005C7500">
        <w:rPr>
          <w:highlight w:val="yellow"/>
        </w:rPr>
        <w:t xml:space="preserve">Mallen-Cooper and </w:t>
      </w:r>
      <w:r w:rsidR="00354670" w:rsidRPr="005C7500">
        <w:rPr>
          <w:highlight w:val="yellow"/>
        </w:rPr>
        <w:t xml:space="preserve">Zampatti </w:t>
      </w:r>
      <w:r w:rsidR="00924AAE" w:rsidRPr="005C7500">
        <w:rPr>
          <w:highlight w:val="yellow"/>
        </w:rPr>
        <w:t>201</w:t>
      </w:r>
      <w:r w:rsidR="00C834F8" w:rsidRPr="005C7500">
        <w:rPr>
          <w:highlight w:val="yellow"/>
        </w:rPr>
        <w:t>8</w:t>
      </w:r>
      <w:r w:rsidR="00924AAE" w:rsidRPr="005C7500">
        <w:rPr>
          <w:highlight w:val="yellow"/>
        </w:rPr>
        <w:t xml:space="preserve">). </w:t>
      </w:r>
      <w:r w:rsidR="00493D35" w:rsidRPr="005C7500">
        <w:rPr>
          <w:highlight w:val="yellow"/>
        </w:rPr>
        <w:t>Increased variability in water levels improve lateral connectivity and</w:t>
      </w:r>
      <w:r w:rsidR="00F31343" w:rsidRPr="005C7500">
        <w:rPr>
          <w:highlight w:val="yellow"/>
        </w:rPr>
        <w:t xml:space="preserve"> increase</w:t>
      </w:r>
      <w:r w:rsidR="00493D35" w:rsidRPr="005C7500">
        <w:rPr>
          <w:highlight w:val="yellow"/>
        </w:rPr>
        <w:t xml:space="preserve"> transport of material from off-channel habitats</w:t>
      </w:r>
      <w:r w:rsidR="001E24F9" w:rsidRPr="005C7500">
        <w:rPr>
          <w:highlight w:val="yellow"/>
        </w:rPr>
        <w:t xml:space="preserve"> to enhance </w:t>
      </w:r>
      <w:r w:rsidR="00003D93" w:rsidRPr="005C7500">
        <w:rPr>
          <w:highlight w:val="yellow"/>
        </w:rPr>
        <w:t xml:space="preserve">productivity and support </w:t>
      </w:r>
      <w:r w:rsidR="001E24F9" w:rsidRPr="005C7500">
        <w:rPr>
          <w:highlight w:val="yellow"/>
        </w:rPr>
        <w:t>food webs (</w:t>
      </w:r>
      <w:r w:rsidR="00985E52" w:rsidRPr="005C7500">
        <w:rPr>
          <w:highlight w:val="yellow"/>
        </w:rPr>
        <w:t xml:space="preserve">Baldwin </w:t>
      </w:r>
      <w:r w:rsidR="00985E52" w:rsidRPr="005C7500">
        <w:rPr>
          <w:i/>
          <w:highlight w:val="yellow"/>
        </w:rPr>
        <w:t>et al.</w:t>
      </w:r>
      <w:r w:rsidR="00985E52" w:rsidRPr="005C7500">
        <w:rPr>
          <w:highlight w:val="yellow"/>
        </w:rPr>
        <w:t xml:space="preserve"> 2016</w:t>
      </w:r>
      <w:r w:rsidR="001E24F9" w:rsidRPr="005C7500">
        <w:rPr>
          <w:highlight w:val="yellow"/>
        </w:rPr>
        <w:t>)</w:t>
      </w:r>
      <w:r w:rsidR="00493D35" w:rsidRPr="005C7500">
        <w:rPr>
          <w:highlight w:val="yellow"/>
        </w:rPr>
        <w:t>, benefit fringing and floodplain vegetation (</w:t>
      </w:r>
      <w:r w:rsidR="00301B07" w:rsidRPr="005C7500">
        <w:rPr>
          <w:highlight w:val="yellow"/>
        </w:rPr>
        <w:t xml:space="preserve">e.g. </w:t>
      </w:r>
      <w:r w:rsidR="00985E52" w:rsidRPr="005C7500">
        <w:rPr>
          <w:highlight w:val="yellow"/>
        </w:rPr>
        <w:t xml:space="preserve">Cooling </w:t>
      </w:r>
      <w:r w:rsidR="00985E52" w:rsidRPr="005C7500">
        <w:rPr>
          <w:i/>
          <w:highlight w:val="yellow"/>
        </w:rPr>
        <w:t>et al.</w:t>
      </w:r>
      <w:r w:rsidR="00985E52" w:rsidRPr="005C7500">
        <w:rPr>
          <w:highlight w:val="yellow"/>
        </w:rPr>
        <w:t xml:space="preserve"> 2010</w:t>
      </w:r>
      <w:r w:rsidR="00493D35" w:rsidRPr="005C7500">
        <w:rPr>
          <w:highlight w:val="yellow"/>
        </w:rPr>
        <w:t>)</w:t>
      </w:r>
      <w:r w:rsidR="001E24F9" w:rsidRPr="005C7500">
        <w:rPr>
          <w:highlight w:val="yellow"/>
        </w:rPr>
        <w:t>, and assist</w:t>
      </w:r>
      <w:r w:rsidR="00924AAE" w:rsidRPr="005C7500">
        <w:rPr>
          <w:highlight w:val="yellow"/>
        </w:rPr>
        <w:t xml:space="preserve"> in the regular “re-setting” of biofil</w:t>
      </w:r>
      <w:r w:rsidRPr="005C7500">
        <w:rPr>
          <w:highlight w:val="yellow"/>
        </w:rPr>
        <w:t>ms (Steinman and McIntire 1990), which</w:t>
      </w:r>
      <w:r w:rsidR="00924AAE" w:rsidRPr="005C7500">
        <w:rPr>
          <w:highlight w:val="yellow"/>
        </w:rPr>
        <w:t xml:space="preserve"> a</w:t>
      </w:r>
      <w:r w:rsidRPr="005C7500">
        <w:rPr>
          <w:highlight w:val="yellow"/>
        </w:rPr>
        <w:t>re</w:t>
      </w:r>
      <w:r w:rsidR="00924AAE" w:rsidRPr="005C7500">
        <w:rPr>
          <w:highlight w:val="yellow"/>
        </w:rPr>
        <w:t xml:space="preserve"> key </w:t>
      </w:r>
      <w:r w:rsidRPr="005C7500">
        <w:rPr>
          <w:highlight w:val="yellow"/>
        </w:rPr>
        <w:t>component</w:t>
      </w:r>
      <w:r w:rsidR="003060EC" w:rsidRPr="005C7500">
        <w:rPr>
          <w:highlight w:val="yellow"/>
        </w:rPr>
        <w:t>s</w:t>
      </w:r>
      <w:r w:rsidRPr="005C7500">
        <w:rPr>
          <w:highlight w:val="yellow"/>
        </w:rPr>
        <w:t xml:space="preserve"> of riverine food webs.</w:t>
      </w:r>
    </w:p>
    <w:p w14:paraId="2F297AAE" w14:textId="3B6F7747" w:rsidR="00AB3997" w:rsidRDefault="00AB3997" w:rsidP="00FE1764">
      <w:r w:rsidRPr="005C7500">
        <w:rPr>
          <w:highlight w:val="yellow"/>
        </w:rPr>
        <w:t xml:space="preserve">Environmental flows have been used to re-establish key </w:t>
      </w:r>
      <w:r w:rsidR="003060EC" w:rsidRPr="005C7500">
        <w:rPr>
          <w:highlight w:val="yellow"/>
        </w:rPr>
        <w:t>features</w:t>
      </w:r>
      <w:r w:rsidRPr="005C7500">
        <w:rPr>
          <w:highlight w:val="yellow"/>
        </w:rPr>
        <w:t xml:space="preserve"> of the natural flow regime for ecological restoration of the MDB (MDBA 2012; Koehn </w:t>
      </w:r>
      <w:r w:rsidRPr="005C7500">
        <w:rPr>
          <w:i/>
          <w:highlight w:val="yellow"/>
        </w:rPr>
        <w:t>et al.</w:t>
      </w:r>
      <w:r w:rsidRPr="005C7500">
        <w:rPr>
          <w:highlight w:val="yellow"/>
        </w:rPr>
        <w:t xml:space="preserve"> 2014; Webb </w:t>
      </w:r>
      <w:r w:rsidRPr="005C7500">
        <w:rPr>
          <w:i/>
          <w:highlight w:val="yellow"/>
        </w:rPr>
        <w:t>et al.</w:t>
      </w:r>
      <w:r w:rsidRPr="005C7500">
        <w:rPr>
          <w:highlight w:val="yellow"/>
        </w:rPr>
        <w:t xml:space="preserve"> 2017). The main channel of the Murray River, which includes the South Australian section (</w:t>
      </w:r>
      <w:r w:rsidR="003060EC" w:rsidRPr="005C7500">
        <w:rPr>
          <w:highlight w:val="yellow"/>
        </w:rPr>
        <w:t>herein, Lower Murray River, LMR</w:t>
      </w:r>
      <w:r w:rsidR="0056123D" w:rsidRPr="005C7500">
        <w:rPr>
          <w:highlight w:val="yellow"/>
        </w:rPr>
        <w:t>), represents a significant ecological asset to be targeted for environmental watering (MDBC 2006</w:t>
      </w:r>
      <w:r w:rsidR="00E954E0" w:rsidRPr="005C7500">
        <w:rPr>
          <w:highlight w:val="yellow"/>
        </w:rPr>
        <w:t>; DEWNR 2015</w:t>
      </w:r>
      <w:r w:rsidR="0056123D" w:rsidRPr="005C7500">
        <w:rPr>
          <w:highlight w:val="yellow"/>
        </w:rPr>
        <w:t>)</w:t>
      </w:r>
      <w:r w:rsidRPr="005C7500">
        <w:rPr>
          <w:highlight w:val="yellow"/>
        </w:rPr>
        <w:t xml:space="preserve">. </w:t>
      </w:r>
      <w:r w:rsidR="00AB71EA" w:rsidRPr="005C7500">
        <w:rPr>
          <w:highlight w:val="yellow"/>
        </w:rPr>
        <w:t>To achieve the greatest ecological benefits from available environmental water, it is important to u</w:t>
      </w:r>
      <w:r w:rsidRPr="005C7500">
        <w:rPr>
          <w:highlight w:val="yellow"/>
        </w:rPr>
        <w:t>nderstand biological and ecological responses to flow regimes</w:t>
      </w:r>
      <w:r w:rsidR="00FE2195" w:rsidRPr="005C7500">
        <w:rPr>
          <w:highlight w:val="yellow"/>
        </w:rPr>
        <w:t>. This</w:t>
      </w:r>
      <w:r w:rsidRPr="005C7500">
        <w:rPr>
          <w:highlight w:val="yellow"/>
        </w:rPr>
        <w:t xml:space="preserve"> provides critical knowledge to underpin environmental flow management</w:t>
      </w:r>
      <w:r w:rsidR="00AB71EA" w:rsidRPr="005C7500">
        <w:rPr>
          <w:highlight w:val="yellow"/>
        </w:rPr>
        <w:t xml:space="preserve"> in the LMR.</w:t>
      </w:r>
      <w:r w:rsidRPr="00AB3997">
        <w:t xml:space="preserve"> </w:t>
      </w:r>
    </w:p>
    <w:p w14:paraId="40C89415" w14:textId="5FA7F716" w:rsidR="00986C11" w:rsidRPr="00C757C7" w:rsidRDefault="00AB3997" w:rsidP="00986C11">
      <w:pPr>
        <w:pStyle w:val="Heading2"/>
      </w:pPr>
      <w:bookmarkStart w:id="18" w:name="_Toc54612590"/>
      <w:bookmarkEnd w:id="12"/>
      <w:bookmarkEnd w:id="13"/>
      <w:bookmarkEnd w:id="14"/>
      <w:r>
        <w:t xml:space="preserve">CEWO </w:t>
      </w:r>
      <w:r w:rsidR="00FE2195">
        <w:t>Monitoring</w:t>
      </w:r>
      <w:r w:rsidR="00352806">
        <w:t>, Evaluation and Research</w:t>
      </w:r>
      <w:r w:rsidR="00FE1764">
        <w:t xml:space="preserve"> Project</w:t>
      </w:r>
      <w:bookmarkEnd w:id="18"/>
    </w:p>
    <w:p w14:paraId="69E5BD9F" w14:textId="3F02A3AF" w:rsidR="00986C11" w:rsidRDefault="006873BB" w:rsidP="00986C11">
      <w:r>
        <w:t xml:space="preserve">From </w:t>
      </w:r>
      <w:r w:rsidRPr="001C55E6">
        <w:t>2014-15</w:t>
      </w:r>
      <w:r>
        <w:t>–</w:t>
      </w:r>
      <w:r w:rsidRPr="001C55E6">
        <w:t>2018-19</w:t>
      </w:r>
      <w:r>
        <w:t xml:space="preserve">, </w:t>
      </w:r>
      <w:r w:rsidR="00986C11">
        <w:t>the five-year Commonwealth Environmental Water Office</w:t>
      </w:r>
      <w:r w:rsidR="00B057F4">
        <w:t xml:space="preserve"> (CEWO)</w:t>
      </w:r>
      <w:r w:rsidR="00986C11">
        <w:t xml:space="preserve"> Long-Term Intervention Monitoring (LTIM) </w:t>
      </w:r>
      <w:r w:rsidR="00B057F4">
        <w:t>P</w:t>
      </w:r>
      <w:r w:rsidR="00986C11">
        <w:t xml:space="preserve">roject was </w:t>
      </w:r>
      <w:r>
        <w:t xml:space="preserve">conducted </w:t>
      </w:r>
      <w:r w:rsidR="00986C11">
        <w:t xml:space="preserve">to monitor and evaluate ecological outcomes of Commonwealth environmental water delivery in the </w:t>
      </w:r>
      <w:r w:rsidR="00432774">
        <w:t>MDB</w:t>
      </w:r>
      <w:r w:rsidR="00986C11">
        <w:t xml:space="preserve">. The project was implemented across seven Selected Areas throughout the MDB, including the </w:t>
      </w:r>
      <w:r w:rsidR="006C282C">
        <w:t>Lower Murray</w:t>
      </w:r>
      <w:r w:rsidR="00986C11">
        <w:t xml:space="preserve">, to </w:t>
      </w:r>
      <w:r w:rsidR="004F7B70">
        <w:t xml:space="preserve">assess and </w:t>
      </w:r>
      <w:r w:rsidR="002E7BE8">
        <w:t xml:space="preserve">evaluate both </w:t>
      </w:r>
      <w:r w:rsidR="00986C11">
        <w:t xml:space="preserve">Basin-scale </w:t>
      </w:r>
      <w:r w:rsidR="002E7BE8">
        <w:t xml:space="preserve">and </w:t>
      </w:r>
      <w:r w:rsidR="00986C11">
        <w:t xml:space="preserve">Selected Area (local) </w:t>
      </w:r>
      <w:r w:rsidR="002E7BE8">
        <w:t>responses to environmental flows</w:t>
      </w:r>
      <w:r w:rsidR="00986C11">
        <w:t xml:space="preserve">. The </w:t>
      </w:r>
      <w:r w:rsidR="008830FF">
        <w:t xml:space="preserve">overall aim of this project was </w:t>
      </w:r>
      <w:r w:rsidR="00986C11">
        <w:t xml:space="preserve">to demonstrate the </w:t>
      </w:r>
      <w:r w:rsidR="00986C11">
        <w:lastRenderedPageBreak/>
        <w:t>ecological outcomes of Commonwealth environmental water delivery and support adaptive management.</w:t>
      </w:r>
      <w:r w:rsidR="00352806">
        <w:t xml:space="preserve"> </w:t>
      </w:r>
      <w:r w:rsidR="00352806" w:rsidRPr="00352806">
        <w:t>The current CEWO Monitoring, Evaluation and Research (MER) Project extend</w:t>
      </w:r>
      <w:r w:rsidR="00352806">
        <w:t>s</w:t>
      </w:r>
      <w:r w:rsidR="00352806" w:rsidRPr="00352806">
        <w:t xml:space="preserve"> the LTIM </w:t>
      </w:r>
      <w:r w:rsidR="00352806">
        <w:t>P</w:t>
      </w:r>
      <w:r w:rsidR="00352806" w:rsidRPr="00352806">
        <w:t xml:space="preserve">roject activities to June 2022. </w:t>
      </w:r>
    </w:p>
    <w:p w14:paraId="2DA86E5B" w14:textId="28C9113D" w:rsidR="00986C11" w:rsidRDefault="008830FF" w:rsidP="00986C11">
      <w:r>
        <w:t xml:space="preserve">In the </w:t>
      </w:r>
      <w:r w:rsidR="006C282C">
        <w:t>Lower Murray</w:t>
      </w:r>
      <w:r>
        <w:t>, t</w:t>
      </w:r>
      <w:r w:rsidR="00986C11">
        <w:t xml:space="preserve">he CEWO </w:t>
      </w:r>
      <w:r w:rsidR="00352806">
        <w:t xml:space="preserve">MER </w:t>
      </w:r>
      <w:r w:rsidR="00986C11">
        <w:t>Project</w:t>
      </w:r>
      <w:r w:rsidR="006D7405">
        <w:t xml:space="preserve"> (2019-20–2021-22)</w:t>
      </w:r>
      <w:r w:rsidR="00986C11">
        <w:t xml:space="preserve"> focuse</w:t>
      </w:r>
      <w:r w:rsidR="00352806">
        <w:t>s</w:t>
      </w:r>
      <w:r w:rsidR="00986C11">
        <w:t xml:space="preserve"> on the main </w:t>
      </w:r>
      <w:r w:rsidR="00977406">
        <w:t xml:space="preserve">river </w:t>
      </w:r>
      <w:r w:rsidR="00986C11">
        <w:t xml:space="preserve">channel </w:t>
      </w:r>
      <w:r w:rsidR="00986C11" w:rsidRPr="00E91802">
        <w:t xml:space="preserve">between the </w:t>
      </w:r>
      <w:r w:rsidR="00986C11">
        <w:t>South Australian</w:t>
      </w:r>
      <w:r w:rsidR="00986C11" w:rsidRPr="00E91802">
        <w:t xml:space="preserve"> border and Wellington</w:t>
      </w:r>
      <w:r w:rsidR="006C282C">
        <w:t xml:space="preserve"> (LMR)</w:t>
      </w:r>
      <w:r w:rsidR="00986C11">
        <w:t>, with one targeted investigation (i.e. Matter Transport</w:t>
      </w:r>
      <w:r w:rsidR="00352806">
        <w:t xml:space="preserve"> and Coorong Habitat</w:t>
      </w:r>
      <w:r w:rsidR="00986C11">
        <w:t xml:space="preserve">) extending to the Lower Lakes and Coorong </w:t>
      </w:r>
      <w:r w:rsidR="00986C11" w:rsidRPr="00C757C7">
        <w:t>(</w:t>
      </w:r>
      <w:r w:rsidR="00986C11">
        <w:fldChar w:fldCharType="begin"/>
      </w:r>
      <w:r w:rsidR="00986C11">
        <w:instrText xml:space="preserve"> REF _Ref469926522 \h </w:instrText>
      </w:r>
      <w:r w:rsidR="00986C11">
        <w:fldChar w:fldCharType="separate"/>
      </w:r>
      <w:r w:rsidR="00A20F12">
        <w:t xml:space="preserve">Figure </w:t>
      </w:r>
      <w:r w:rsidR="00A20F12">
        <w:rPr>
          <w:noProof/>
        </w:rPr>
        <w:t>1</w:t>
      </w:r>
      <w:r w:rsidR="00986C11">
        <w:fldChar w:fldCharType="end"/>
      </w:r>
      <w:r w:rsidR="00986C11" w:rsidRPr="00C757C7">
        <w:t>)</w:t>
      </w:r>
      <w:r w:rsidR="00986C11">
        <w:t xml:space="preserve">. </w:t>
      </w:r>
      <w:r w:rsidR="00856103">
        <w:t xml:space="preserve">The riverine monitoring sites </w:t>
      </w:r>
      <w:r w:rsidR="00986C11">
        <w:t xml:space="preserve">(for indicators) </w:t>
      </w:r>
      <w:r>
        <w:t xml:space="preserve">covered </w:t>
      </w:r>
      <w:r w:rsidR="00986C11">
        <w:t>three</w:t>
      </w:r>
      <w:r w:rsidR="00986C11" w:rsidRPr="00C757C7">
        <w:t xml:space="preserve"> geomorphic </w:t>
      </w:r>
      <w:r w:rsidR="00986C11">
        <w:t>zones (floodplain, gorge and swamplands) (</w:t>
      </w:r>
      <w:r w:rsidR="00986C11">
        <w:fldChar w:fldCharType="begin"/>
      </w:r>
      <w:r w:rsidR="00986C11">
        <w:instrText xml:space="preserve"> REF _Ref469926522 \h </w:instrText>
      </w:r>
      <w:r w:rsidR="00986C11">
        <w:fldChar w:fldCharType="separate"/>
      </w:r>
      <w:r w:rsidR="00A20F12">
        <w:t xml:space="preserve">Figure </w:t>
      </w:r>
      <w:r w:rsidR="00A20F12">
        <w:rPr>
          <w:noProof/>
        </w:rPr>
        <w:t>1</w:t>
      </w:r>
      <w:r w:rsidR="00986C11">
        <w:fldChar w:fldCharType="end"/>
      </w:r>
      <w:r w:rsidR="00986C11">
        <w:t>)</w:t>
      </w:r>
      <w:r w:rsidR="00986C11" w:rsidRPr="002C78BC">
        <w:t xml:space="preserve">. </w:t>
      </w:r>
    </w:p>
    <w:p w14:paraId="56771967" w14:textId="2A6BEE95" w:rsidR="00534FCD" w:rsidRPr="00130926" w:rsidRDefault="005F4115" w:rsidP="00986C11">
      <w:pPr>
        <w:rPr>
          <w:rFonts w:cstheme="minorHAnsi"/>
          <w:szCs w:val="24"/>
        </w:rPr>
      </w:pPr>
      <w:r>
        <w:t xml:space="preserve">A total of </w:t>
      </w:r>
      <w:r w:rsidR="00352806">
        <w:t xml:space="preserve">nine </w:t>
      </w:r>
      <w:r w:rsidR="00534FCD">
        <w:t xml:space="preserve">indicators were </w:t>
      </w:r>
      <w:r>
        <w:t>established</w:t>
      </w:r>
      <w:r w:rsidR="00534FCD">
        <w:t xml:space="preserve"> to assess ecological responses to environmental water delivery in the </w:t>
      </w:r>
      <w:r w:rsidR="006C282C">
        <w:t>Lower Murray</w:t>
      </w:r>
      <w:r w:rsidR="00534FCD">
        <w:t>. Three indicators (</w:t>
      </w:r>
      <w:r w:rsidR="00534FCD" w:rsidRPr="00B417DC">
        <w:rPr>
          <w:b/>
          <w:i/>
        </w:rPr>
        <w:t>Hydrology (channel)</w:t>
      </w:r>
      <w:r w:rsidR="00130926">
        <w:rPr>
          <w:rStyle w:val="FootnoteReference"/>
          <w:b/>
          <w:i/>
        </w:rPr>
        <w:footnoteReference w:id="2"/>
      </w:r>
      <w:r w:rsidR="00534FCD">
        <w:t xml:space="preserve">, </w:t>
      </w:r>
      <w:r w:rsidR="00534FCD" w:rsidRPr="00B417DC">
        <w:rPr>
          <w:b/>
          <w:i/>
        </w:rPr>
        <w:t>Stream Metabolism</w:t>
      </w:r>
      <w:r w:rsidR="00352806">
        <w:rPr>
          <w:b/>
          <w:i/>
        </w:rPr>
        <w:t xml:space="preserve"> and Water Quality</w:t>
      </w:r>
      <w:r w:rsidR="00534FCD" w:rsidRPr="00B417DC">
        <w:rPr>
          <w:b/>
          <w:i/>
        </w:rPr>
        <w:t xml:space="preserve"> </w:t>
      </w:r>
      <w:r w:rsidR="00534FCD">
        <w:t xml:space="preserve">and </w:t>
      </w:r>
      <w:r w:rsidR="00534FCD" w:rsidRPr="00B417DC">
        <w:rPr>
          <w:b/>
          <w:i/>
        </w:rPr>
        <w:t>Fish (channel)</w:t>
      </w:r>
      <w:r w:rsidR="00534FCD">
        <w:t xml:space="preserve">) followed standard protocols to support quantitative Basin-wide and Selected Area evaluation, where applicable (Hale </w:t>
      </w:r>
      <w:r w:rsidR="00534FCD" w:rsidRPr="00B73F5A">
        <w:rPr>
          <w:i/>
        </w:rPr>
        <w:t>et al.</w:t>
      </w:r>
      <w:r w:rsidR="00534FCD">
        <w:t xml:space="preserve"> 2014). </w:t>
      </w:r>
      <w:r w:rsidR="00A51D6D">
        <w:t>Six</w:t>
      </w:r>
      <w:r w:rsidR="00534FCD">
        <w:t xml:space="preserve"> indicators (</w:t>
      </w:r>
      <w:r w:rsidR="00534FCD" w:rsidRPr="00B417DC">
        <w:rPr>
          <w:b/>
          <w:i/>
        </w:rPr>
        <w:t>Hydr</w:t>
      </w:r>
      <w:r w:rsidR="006873BB">
        <w:rPr>
          <w:b/>
          <w:i/>
        </w:rPr>
        <w:t>aulic</w:t>
      </w:r>
      <w:r w:rsidR="00534FCD" w:rsidRPr="00B417DC">
        <w:rPr>
          <w:b/>
          <w:i/>
        </w:rPr>
        <w:t xml:space="preserve"> Regime</w:t>
      </w:r>
      <w:r w:rsidR="00534FCD">
        <w:t xml:space="preserve">, </w:t>
      </w:r>
      <w:r w:rsidR="00534FCD" w:rsidRPr="00B417DC">
        <w:rPr>
          <w:b/>
          <w:i/>
        </w:rPr>
        <w:t>Matter Transport</w:t>
      </w:r>
      <w:r w:rsidR="00352806">
        <w:rPr>
          <w:b/>
          <w:i/>
        </w:rPr>
        <w:t xml:space="preserve"> and Coorong Habitat</w:t>
      </w:r>
      <w:r w:rsidR="00534FCD">
        <w:t xml:space="preserve">, </w:t>
      </w:r>
      <w:r w:rsidR="00A51D6D">
        <w:rPr>
          <w:b/>
          <w:i/>
        </w:rPr>
        <w:t xml:space="preserve">Littoral Vegetation Diversity and Productivity, </w:t>
      </w:r>
      <w:r w:rsidR="00534FCD" w:rsidRPr="00B417DC">
        <w:rPr>
          <w:b/>
          <w:i/>
        </w:rPr>
        <w:t>Microinvertebrate</w:t>
      </w:r>
      <w:r w:rsidR="00352806">
        <w:rPr>
          <w:b/>
          <w:i/>
        </w:rPr>
        <w:t xml:space="preserve"> Assemblage</w:t>
      </w:r>
      <w:r w:rsidR="006873BB">
        <w:rPr>
          <w:b/>
          <w:i/>
        </w:rPr>
        <w:t>,</w:t>
      </w:r>
      <w:r w:rsidR="00534FCD">
        <w:t xml:space="preserve"> </w:t>
      </w:r>
      <w:r w:rsidR="00A51D6D">
        <w:rPr>
          <w:b/>
          <w:i/>
        </w:rPr>
        <w:t xml:space="preserve">Murray Cod Recruitment </w:t>
      </w:r>
      <w:r w:rsidR="00534FCD">
        <w:t xml:space="preserve">and </w:t>
      </w:r>
      <w:r w:rsidR="00534FCD" w:rsidRPr="00B417DC">
        <w:rPr>
          <w:b/>
          <w:i/>
        </w:rPr>
        <w:t>Fish Spawning and Recruitment</w:t>
      </w:r>
      <w:r w:rsidR="00534FCD">
        <w:t xml:space="preserve">) were developed to address </w:t>
      </w:r>
      <w:r w:rsidR="00F24595">
        <w:t xml:space="preserve">Selected Area-specific </w:t>
      </w:r>
      <w:r w:rsidR="00534FCD">
        <w:t xml:space="preserve">objectives and </w:t>
      </w:r>
      <w:r w:rsidR="00534FCD" w:rsidRPr="00C757C7">
        <w:t>test a series of</w:t>
      </w:r>
      <w:r w:rsidR="00534FCD">
        <w:t xml:space="preserve"> </w:t>
      </w:r>
      <w:r w:rsidR="00534FCD" w:rsidRPr="00C757C7">
        <w:t>hypotheses</w:t>
      </w:r>
      <w:r w:rsidR="00534FCD">
        <w:t xml:space="preserve"> with respect to biological/ecological response to environmental flows</w:t>
      </w:r>
      <w:r w:rsidR="00534FCD" w:rsidRPr="00374FAA">
        <w:t xml:space="preserve">. </w:t>
      </w:r>
      <w:r w:rsidR="00AC7B3D">
        <w:t>U</w:t>
      </w:r>
      <w:r w:rsidR="006D7405">
        <w:t>nder the MER Project, a</w:t>
      </w:r>
      <w:r w:rsidR="006D7405" w:rsidRPr="006D7405">
        <w:t>n integrated research project explore</w:t>
      </w:r>
      <w:r w:rsidR="00A45B90">
        <w:t>s</w:t>
      </w:r>
      <w:r w:rsidR="006D7405" w:rsidRPr="006D7405">
        <w:t xml:space="preserve"> the links between key indicators and improve our understanding of how flow influences the ecological processes that drive recruitment of key fish species (Murray cod). </w:t>
      </w:r>
      <w:r w:rsidR="00A45B90">
        <w:t>C</w:t>
      </w:r>
      <w:r w:rsidR="006D7405" w:rsidRPr="006D7405">
        <w:t xml:space="preserve">ontingency monitoring activities </w:t>
      </w:r>
      <w:r w:rsidR="00E12095">
        <w:t xml:space="preserve">are </w:t>
      </w:r>
      <w:r w:rsidR="00A45B90">
        <w:t>also</w:t>
      </w:r>
      <w:r w:rsidR="006D7405" w:rsidRPr="006D7405">
        <w:t xml:space="preserve"> undertaken </w:t>
      </w:r>
      <w:r w:rsidR="00B63449">
        <w:t xml:space="preserve">to </w:t>
      </w:r>
      <w:r w:rsidR="00A45B90">
        <w:t>support</w:t>
      </w:r>
      <w:r w:rsidR="00B63449">
        <w:t xml:space="preserve"> current monitoring </w:t>
      </w:r>
      <w:r w:rsidR="00E12095">
        <w:t xml:space="preserve">and/or </w:t>
      </w:r>
      <w:r w:rsidR="006D7405" w:rsidRPr="006D7405">
        <w:t>to inform environmental water use planning and management.</w:t>
      </w:r>
    </w:p>
    <w:p w14:paraId="5F1A12EA" w14:textId="19898B11" w:rsidR="00986C11" w:rsidRDefault="00074BE4" w:rsidP="00986C11">
      <w:pPr>
        <w:jc w:val="center"/>
      </w:pPr>
      <w:r w:rsidRPr="00DA1715">
        <w:rPr>
          <w:noProof/>
          <w:lang w:eastAsia="en-AU"/>
        </w:rPr>
        <w:lastRenderedPageBreak/>
        <w:drawing>
          <wp:inline distT="0" distB="0" distL="0" distR="0" wp14:anchorId="4CA8C672" wp14:editId="01D1D0E5">
            <wp:extent cx="5629275" cy="397419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29789" cy="3974556"/>
                    </a:xfrm>
                    <a:prstGeom prst="rect">
                      <a:avLst/>
                    </a:prstGeom>
                    <a:noFill/>
                    <a:ln>
                      <a:noFill/>
                    </a:ln>
                  </pic:spPr>
                </pic:pic>
              </a:graphicData>
            </a:graphic>
          </wp:inline>
        </w:drawing>
      </w:r>
    </w:p>
    <w:p w14:paraId="06548E40" w14:textId="0C549786" w:rsidR="00986C11" w:rsidRDefault="00986C11" w:rsidP="00986C11">
      <w:pPr>
        <w:pStyle w:val="Caption"/>
      </w:pPr>
      <w:bookmarkStart w:id="19" w:name="_Ref469926522"/>
      <w:bookmarkStart w:id="20" w:name="_Toc3558352"/>
      <w:bookmarkStart w:id="21" w:name="_Toc54612616"/>
      <w:r>
        <w:t xml:space="preserve">Figure </w:t>
      </w:r>
      <w:r w:rsidR="009008C8">
        <w:rPr>
          <w:noProof/>
        </w:rPr>
        <w:fldChar w:fldCharType="begin"/>
      </w:r>
      <w:r w:rsidR="009008C8">
        <w:rPr>
          <w:noProof/>
        </w:rPr>
        <w:instrText xml:space="preserve"> SEQ Figure \* ARABIC </w:instrText>
      </w:r>
      <w:r w:rsidR="009008C8">
        <w:rPr>
          <w:noProof/>
        </w:rPr>
        <w:fldChar w:fldCharType="separate"/>
      </w:r>
      <w:r w:rsidR="008A6C81">
        <w:rPr>
          <w:noProof/>
        </w:rPr>
        <w:t>1</w:t>
      </w:r>
      <w:r w:rsidR="009008C8">
        <w:rPr>
          <w:noProof/>
        </w:rPr>
        <w:fldChar w:fldCharType="end"/>
      </w:r>
      <w:bookmarkEnd w:id="19"/>
      <w:r>
        <w:t xml:space="preserve">. </w:t>
      </w:r>
      <w:r w:rsidRPr="00F33316">
        <w:t xml:space="preserve">Map of the </w:t>
      </w:r>
      <w:r w:rsidR="006C282C">
        <w:t>Lower Murray</w:t>
      </w:r>
      <w:r w:rsidR="006C282C" w:rsidRPr="00F33316">
        <w:t xml:space="preserve"> </w:t>
      </w:r>
      <w:r w:rsidRPr="00F33316">
        <w:t xml:space="preserve">Selected Area showing the </w:t>
      </w:r>
      <w:r w:rsidR="00A51D6D">
        <w:t xml:space="preserve">LMR </w:t>
      </w:r>
      <w:r w:rsidRPr="00F33316">
        <w:t>floodplain (blue), gorge (green) and swamplands (orange) geomorphic zones, and the Lower Lakes, Coorong and Murray Mouth (yellow). Sampling sites are indicated by coloured circles. Fish Spawning and Recruitment sites represent larval sampling only</w:t>
      </w:r>
      <w:r w:rsidRPr="009D11B1">
        <w:t>.</w:t>
      </w:r>
      <w:bookmarkEnd w:id="20"/>
      <w:bookmarkEnd w:id="21"/>
    </w:p>
    <w:p w14:paraId="1A8DB931" w14:textId="4F59E7F2" w:rsidR="00986C11" w:rsidRDefault="00986C11" w:rsidP="008756F6">
      <w:pPr>
        <w:pStyle w:val="Heading2"/>
      </w:pPr>
      <w:bookmarkStart w:id="22" w:name="_Toc54612591"/>
      <w:r w:rsidRPr="00C92154">
        <w:t>Expected outcomes</w:t>
      </w:r>
      <w:r w:rsidR="008756F6">
        <w:t xml:space="preserve"> in the </w:t>
      </w:r>
      <w:r w:rsidR="006C282C">
        <w:t>Lower Murray</w:t>
      </w:r>
      <w:bookmarkEnd w:id="22"/>
    </w:p>
    <w:p w14:paraId="683C3000" w14:textId="084CA3C2" w:rsidR="0054677D" w:rsidRDefault="00A51D6D" w:rsidP="008A5B20">
      <w:r w:rsidRPr="00A51D6D">
        <w:t>For the period of the MER Project (2019</w:t>
      </w:r>
      <w:r w:rsidR="00182F08">
        <w:t>-</w:t>
      </w:r>
      <w:r w:rsidRPr="00A51D6D">
        <w:t>20 to 2021</w:t>
      </w:r>
      <w:r w:rsidR="00182F08">
        <w:t>-</w:t>
      </w:r>
      <w:r w:rsidRPr="00A51D6D">
        <w:t>22), it is expected that the majority of the Commonwealth environmental water deliveries to the Lower Murray will continue to be</w:t>
      </w:r>
      <w:r w:rsidR="002C286B" w:rsidRPr="002C286B">
        <w:t xml:space="preserve"> used to contribute to</w:t>
      </w:r>
      <w:r w:rsidR="00F85100">
        <w:t xml:space="preserve"> baseflows and</w:t>
      </w:r>
      <w:r w:rsidR="002C286B" w:rsidRPr="002C286B">
        <w:t xml:space="preserve"> freshes</w:t>
      </w:r>
      <w:r w:rsidR="0054677D" w:rsidRPr="0054677D">
        <w:t xml:space="preserve"> in the </w:t>
      </w:r>
      <w:r w:rsidR="00553181">
        <w:t>LMR</w:t>
      </w:r>
      <w:r w:rsidR="0054677D" w:rsidRPr="0054677D">
        <w:t xml:space="preserve"> channel</w:t>
      </w:r>
      <w:r w:rsidR="00F24595">
        <w:t xml:space="preserve"> (</w:t>
      </w:r>
      <w:r w:rsidR="00F24595">
        <w:fldChar w:fldCharType="begin"/>
      </w:r>
      <w:r w:rsidR="00F24595">
        <w:instrText xml:space="preserve"> REF _Ref14098373 \h </w:instrText>
      </w:r>
      <w:r w:rsidR="00F24595">
        <w:fldChar w:fldCharType="separate"/>
      </w:r>
      <w:r w:rsidR="00A20F12">
        <w:t xml:space="preserve">Figure </w:t>
      </w:r>
      <w:r w:rsidR="00A20F12">
        <w:rPr>
          <w:noProof/>
        </w:rPr>
        <w:t>2</w:t>
      </w:r>
      <w:r w:rsidR="00F24595">
        <w:fldChar w:fldCharType="end"/>
      </w:r>
      <w:r w:rsidR="00F24595">
        <w:t>)</w:t>
      </w:r>
      <w:r w:rsidR="0054677D" w:rsidRPr="0054677D">
        <w:t xml:space="preserve">, and </w:t>
      </w:r>
      <w:r w:rsidR="007C505A">
        <w:t>maintain river</w:t>
      </w:r>
      <w:r w:rsidR="0054677D" w:rsidRPr="0054677D">
        <w:t xml:space="preserve"> flows </w:t>
      </w:r>
      <w:r w:rsidR="007C505A">
        <w:t>to</w:t>
      </w:r>
      <w:r w:rsidR="00D21A8F">
        <w:t xml:space="preserve"> the Lower Lakes and </w:t>
      </w:r>
      <w:r w:rsidR="0054677D" w:rsidRPr="0054677D">
        <w:t>Coorong</w:t>
      </w:r>
      <w:r w:rsidR="002C286B" w:rsidRPr="002C286B">
        <w:t>.</w:t>
      </w:r>
      <w:r w:rsidR="005D6662" w:rsidRPr="005D6662">
        <w:t xml:space="preserve"> </w:t>
      </w:r>
      <w:r w:rsidR="0054677D" w:rsidRPr="0054677D">
        <w:t xml:space="preserve">These particular flows </w:t>
      </w:r>
      <w:r w:rsidR="007C505A">
        <w:t>aim</w:t>
      </w:r>
      <w:r w:rsidR="0054677D" w:rsidRPr="0054677D">
        <w:t xml:space="preserve"> to achieve a variety of </w:t>
      </w:r>
      <w:r w:rsidR="007C505A">
        <w:t xml:space="preserve">environmental </w:t>
      </w:r>
      <w:r w:rsidR="0054677D" w:rsidRPr="0054677D">
        <w:t>outcomes including those relating to fish, vegetation,</w:t>
      </w:r>
      <w:r w:rsidR="007C505A">
        <w:t xml:space="preserve"> birds, water quality and</w:t>
      </w:r>
      <w:r w:rsidR="0054677D" w:rsidRPr="0054677D">
        <w:t xml:space="preserve"> river </w:t>
      </w:r>
      <w:r w:rsidR="0054677D" w:rsidRPr="00553181">
        <w:t>function, Lower Lakes water levels</w:t>
      </w:r>
      <w:r w:rsidR="00D21A8F" w:rsidRPr="00553181">
        <w:t>,</w:t>
      </w:r>
      <w:r w:rsidR="0054677D" w:rsidRPr="00553181">
        <w:t xml:space="preserve"> salt export</w:t>
      </w:r>
      <w:r w:rsidR="00D21A8F" w:rsidRPr="00553181">
        <w:t xml:space="preserve"> and connectivity between freshwater, estuarine and marine environment</w:t>
      </w:r>
      <w:r w:rsidR="0054677D">
        <w:t xml:space="preserve"> (</w:t>
      </w:r>
      <w:r w:rsidR="008849C5">
        <w:t>Appendix A</w:t>
      </w:r>
      <w:r w:rsidR="0054677D" w:rsidRPr="0054677D">
        <w:t xml:space="preserve">), although </w:t>
      </w:r>
      <w:r w:rsidR="00114345">
        <w:t xml:space="preserve">only some </w:t>
      </w:r>
      <w:r w:rsidR="0054677D" w:rsidRPr="0054677D">
        <w:t xml:space="preserve">of these </w:t>
      </w:r>
      <w:r w:rsidR="007C505A">
        <w:t>are</w:t>
      </w:r>
      <w:r w:rsidR="0013251B">
        <w:t xml:space="preserve"> </w:t>
      </w:r>
      <w:r w:rsidR="0054677D" w:rsidRPr="0054677D">
        <w:t>monitored through this project.</w:t>
      </w:r>
    </w:p>
    <w:p w14:paraId="6A5EAC22" w14:textId="7FA9C77A" w:rsidR="002C286B" w:rsidRDefault="009E24B1">
      <w:r w:rsidRPr="009E24B1">
        <w:rPr>
          <w:noProof/>
          <w:lang w:eastAsia="en-AU"/>
        </w:rPr>
        <w:lastRenderedPageBreak/>
        <w:drawing>
          <wp:inline distT="0" distB="0" distL="0" distR="0" wp14:anchorId="6688FB26" wp14:editId="3A449EDA">
            <wp:extent cx="5731510" cy="24722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472225"/>
                    </a:xfrm>
                    <a:prstGeom prst="rect">
                      <a:avLst/>
                    </a:prstGeom>
                    <a:noFill/>
                    <a:ln>
                      <a:noFill/>
                    </a:ln>
                  </pic:spPr>
                </pic:pic>
              </a:graphicData>
            </a:graphic>
          </wp:inline>
        </w:drawing>
      </w:r>
    </w:p>
    <w:p w14:paraId="38D66FBC" w14:textId="3D1B5247" w:rsidR="00503001" w:rsidRDefault="002C286B" w:rsidP="00782239">
      <w:pPr>
        <w:pStyle w:val="Captions"/>
      </w:pPr>
      <w:bookmarkStart w:id="23" w:name="_Ref14098373"/>
      <w:bookmarkStart w:id="24" w:name="_Toc54612617"/>
      <w:r>
        <w:t xml:space="preserve">Figure </w:t>
      </w:r>
      <w:r w:rsidR="00A465F5">
        <w:rPr>
          <w:noProof/>
        </w:rPr>
        <w:fldChar w:fldCharType="begin"/>
      </w:r>
      <w:r w:rsidR="00A465F5">
        <w:rPr>
          <w:noProof/>
        </w:rPr>
        <w:instrText xml:space="preserve"> SEQ Figure \* ARABIC </w:instrText>
      </w:r>
      <w:r w:rsidR="00A465F5">
        <w:rPr>
          <w:noProof/>
        </w:rPr>
        <w:fldChar w:fldCharType="separate"/>
      </w:r>
      <w:r w:rsidR="008A6C81">
        <w:rPr>
          <w:noProof/>
        </w:rPr>
        <w:t>2</w:t>
      </w:r>
      <w:r w:rsidR="00A465F5">
        <w:rPr>
          <w:noProof/>
        </w:rPr>
        <w:fldChar w:fldCharType="end"/>
      </w:r>
      <w:bookmarkEnd w:id="23"/>
      <w:r>
        <w:t xml:space="preserve">. </w:t>
      </w:r>
      <w:r w:rsidRPr="002C286B">
        <w:t xml:space="preserve">The various flow types </w:t>
      </w:r>
      <w:r w:rsidR="00C87E9E">
        <w:t>of the L</w:t>
      </w:r>
      <w:r w:rsidR="005E2E99">
        <w:t>MR</w:t>
      </w:r>
      <w:r w:rsidR="00C87E9E">
        <w:t xml:space="preserve"> </w:t>
      </w:r>
      <w:r w:rsidRPr="002C286B">
        <w:t xml:space="preserve">as described by the Murray–Darling Basin Plan and Gawne </w:t>
      </w:r>
      <w:r w:rsidRPr="004104A4">
        <w:rPr>
          <w:i/>
        </w:rPr>
        <w:t>et al.</w:t>
      </w:r>
      <w:r w:rsidRPr="002C286B">
        <w:t xml:space="preserve"> (2013).</w:t>
      </w:r>
      <w:bookmarkEnd w:id="24"/>
      <w:r w:rsidR="00503001" w:rsidRPr="00503001">
        <w:t xml:space="preserve"> </w:t>
      </w:r>
    </w:p>
    <w:p w14:paraId="41030ED9" w14:textId="3F4820F1" w:rsidR="00115809" w:rsidRDefault="00115809" w:rsidP="00115809">
      <w:r>
        <w:t xml:space="preserve">In the </w:t>
      </w:r>
      <w:r w:rsidR="00AA6B63">
        <w:t>Lower Murray</w:t>
      </w:r>
      <w:r>
        <w:t xml:space="preserve">, it </w:t>
      </w:r>
      <w:r w:rsidR="00DE56E1">
        <w:t xml:space="preserve">is </w:t>
      </w:r>
      <w:r>
        <w:t>anticipated that environmental water deliver</w:t>
      </w:r>
      <w:r w:rsidR="00994ED4">
        <w:t>y</w:t>
      </w:r>
      <w:r>
        <w:t xml:space="preserve"> (contributing to baseflows and freshes) would: increase stream velocity, mixing and dilution; increase variability in water levels; increase the inundated area of </w:t>
      </w:r>
      <w:r w:rsidR="00CB0178">
        <w:t xml:space="preserve">littoral zone of channels, </w:t>
      </w:r>
      <w:r>
        <w:t>low-lying wetlands and floodplains</w:t>
      </w:r>
      <w:r w:rsidR="00AA6B63">
        <w:t>; and improve connectivity</w:t>
      </w:r>
      <w:r w:rsidR="00AA6B63" w:rsidRPr="00AA6B63">
        <w:t xml:space="preserve"> between freshwater, estuarine and marine environments</w:t>
      </w:r>
      <w:r>
        <w:t>. These changes to hydrological</w:t>
      </w:r>
      <w:r w:rsidR="00FB5F10">
        <w:t>/hydraulic</w:t>
      </w:r>
      <w:r>
        <w:t xml:space="preserve"> conditions in the LMR </w:t>
      </w:r>
      <w:r w:rsidR="00DE56E1">
        <w:t xml:space="preserve">are </w:t>
      </w:r>
      <w:r>
        <w:t>expected to lead to:</w:t>
      </w:r>
    </w:p>
    <w:p w14:paraId="0902115D" w14:textId="0AC8ED2D" w:rsidR="00D84F83" w:rsidRDefault="00D84F83" w:rsidP="0088325F">
      <w:pPr>
        <w:pStyle w:val="ListParagraph"/>
        <w:numPr>
          <w:ilvl w:val="0"/>
          <w:numId w:val="5"/>
        </w:numPr>
      </w:pPr>
      <w:r>
        <w:t>Maintained dissolved oxygen and water quality due to increased mixing and discharge</w:t>
      </w:r>
    </w:p>
    <w:p w14:paraId="2D5D80BC" w14:textId="1F472FD0" w:rsidR="00115809" w:rsidRDefault="00115809" w:rsidP="0088325F">
      <w:pPr>
        <w:pStyle w:val="ListParagraph"/>
        <w:numPr>
          <w:ilvl w:val="0"/>
          <w:numId w:val="5"/>
        </w:numPr>
      </w:pPr>
      <w:r>
        <w:t xml:space="preserve">Increased productivity </w:t>
      </w:r>
      <w:r w:rsidR="00076584">
        <w:t xml:space="preserve">due to lateral </w:t>
      </w:r>
      <w:r>
        <w:t>transport of organic material</w:t>
      </w:r>
    </w:p>
    <w:p w14:paraId="77208755" w14:textId="11F4B79C" w:rsidR="00115809" w:rsidRDefault="00115809" w:rsidP="0088325F">
      <w:pPr>
        <w:pStyle w:val="ListParagraph"/>
        <w:numPr>
          <w:ilvl w:val="0"/>
          <w:numId w:val="5"/>
        </w:numPr>
      </w:pPr>
      <w:r>
        <w:t>Increased transport of dissolved and particulate matter (salt and nutrients) downstream due to mobilisation and increased discharge</w:t>
      </w:r>
    </w:p>
    <w:p w14:paraId="74348421" w14:textId="50D01526" w:rsidR="004D4CA4" w:rsidRDefault="004D4CA4" w:rsidP="004D4CA4">
      <w:pPr>
        <w:pStyle w:val="ListParagraph"/>
        <w:numPr>
          <w:ilvl w:val="0"/>
          <w:numId w:val="5"/>
        </w:numPr>
      </w:pPr>
      <w:r w:rsidRPr="004D4CA4">
        <w:t>Increased littoral understorey vegetation diversity, productivity and community resilience</w:t>
      </w:r>
      <w:r w:rsidR="00E376F1">
        <w:t xml:space="preserve"> due to increased water levels.</w:t>
      </w:r>
    </w:p>
    <w:p w14:paraId="35F4BC52" w14:textId="3679AD25" w:rsidR="00115809" w:rsidRDefault="00115809" w:rsidP="0088325F">
      <w:pPr>
        <w:pStyle w:val="ListParagraph"/>
        <w:numPr>
          <w:ilvl w:val="0"/>
          <w:numId w:val="5"/>
        </w:numPr>
      </w:pPr>
      <w:r>
        <w:t>Increased diversity and abundance</w:t>
      </w:r>
      <w:r w:rsidR="00076584">
        <w:t xml:space="preserve"> </w:t>
      </w:r>
      <w:r w:rsidR="004D4CA4">
        <w:t xml:space="preserve">of microinvertebrates and their egg-bank </w:t>
      </w:r>
      <w:r w:rsidR="00076584">
        <w:t xml:space="preserve">due to higher water residence times </w:t>
      </w:r>
      <w:r w:rsidR="00794A20">
        <w:t xml:space="preserve">in littoral and off-channel habitats </w:t>
      </w:r>
      <w:r w:rsidR="00076584">
        <w:t>from increased water levels and discharge</w:t>
      </w:r>
      <w:r w:rsidR="00E950B0">
        <w:t>.</w:t>
      </w:r>
    </w:p>
    <w:p w14:paraId="08E953C2" w14:textId="7EC4C1B9" w:rsidR="00115809" w:rsidRDefault="00115809" w:rsidP="0088325F">
      <w:pPr>
        <w:pStyle w:val="ListParagraph"/>
        <w:numPr>
          <w:ilvl w:val="0"/>
          <w:numId w:val="5"/>
        </w:numPr>
      </w:pPr>
      <w:r>
        <w:t xml:space="preserve">Increased larval abundance of flow-dependent fish species </w:t>
      </w:r>
      <w:r w:rsidR="004D4CA4">
        <w:t xml:space="preserve">(golden perch) </w:t>
      </w:r>
      <w:r>
        <w:t>due to the provision of flow-cues for spawning and increased larval drift and dispersion</w:t>
      </w:r>
      <w:r w:rsidR="005D4EE4">
        <w:t>.</w:t>
      </w:r>
    </w:p>
    <w:p w14:paraId="7A3EF544" w14:textId="5687C9E1" w:rsidR="00115809" w:rsidRDefault="00115809" w:rsidP="0088325F">
      <w:pPr>
        <w:pStyle w:val="ListParagraph"/>
        <w:numPr>
          <w:ilvl w:val="0"/>
          <w:numId w:val="5"/>
        </w:numPr>
      </w:pPr>
      <w:r>
        <w:t>Increased recruitment of flow-dependent fish species due to increased spawning and larval drift, and enhanced survival rate due to increased productivity</w:t>
      </w:r>
      <w:r w:rsidR="005D4EE4">
        <w:t>.</w:t>
      </w:r>
    </w:p>
    <w:p w14:paraId="5A56DEEF" w14:textId="3936A918" w:rsidR="004D4CA4" w:rsidRDefault="004D4CA4" w:rsidP="004D4CA4">
      <w:pPr>
        <w:pStyle w:val="ListParagraph"/>
        <w:numPr>
          <w:ilvl w:val="0"/>
          <w:numId w:val="5"/>
        </w:numPr>
      </w:pPr>
      <w:r w:rsidRPr="004D4CA4">
        <w:t>Improved recruitment and population resilience of main channel specialist fish species (Murray cod)</w:t>
      </w:r>
      <w:r>
        <w:t xml:space="preserve"> due to</w:t>
      </w:r>
      <w:r w:rsidR="00E376F1">
        <w:t xml:space="preserve"> increase in lotic habitat and </w:t>
      </w:r>
      <w:r>
        <w:t>productivity.</w:t>
      </w:r>
    </w:p>
    <w:p w14:paraId="438E06B2" w14:textId="383514C2" w:rsidR="004D4CA4" w:rsidRDefault="004D4CA4" w:rsidP="004D4CA4">
      <w:pPr>
        <w:pStyle w:val="ListParagraph"/>
        <w:numPr>
          <w:ilvl w:val="0"/>
          <w:numId w:val="5"/>
        </w:numPr>
      </w:pPr>
      <w:r w:rsidRPr="004D4CA4">
        <w:t xml:space="preserve">Increased salt export out of the MDB; and reduced salinities and improved fish habitats in the Coorong, and </w:t>
      </w:r>
      <w:r w:rsidRPr="004D4CA4">
        <w:rPr>
          <w:i/>
        </w:rPr>
        <w:t>Ruppia tuberosa</w:t>
      </w:r>
      <w:r w:rsidRPr="004D4CA4">
        <w:t xml:space="preserve"> habitats in the Coorong</w:t>
      </w:r>
      <w:r>
        <w:t>,</w:t>
      </w:r>
      <w:r w:rsidRPr="004D4CA4">
        <w:t xml:space="preserve"> at higher flow discharges.</w:t>
      </w:r>
    </w:p>
    <w:p w14:paraId="040A1906" w14:textId="46254C65" w:rsidR="00503001" w:rsidRDefault="00503001" w:rsidP="00503001">
      <w:pPr>
        <w:rPr>
          <w:rFonts w:asciiTheme="minorHAnsi" w:hAnsiTheme="minorHAnsi"/>
        </w:rPr>
      </w:pPr>
      <w:r w:rsidRPr="00503001">
        <w:t>Over the long-term</w:t>
      </w:r>
      <w:r w:rsidR="00F65A33">
        <w:t xml:space="preserve"> (decades)</w:t>
      </w:r>
      <w:r w:rsidRPr="00503001">
        <w:t xml:space="preserve">, environmental water delivery </w:t>
      </w:r>
      <w:r w:rsidR="00E954E0">
        <w:t>i</w:t>
      </w:r>
      <w:r w:rsidRPr="00503001">
        <w:t>s expected to make a significant contribution to achieving eco</w:t>
      </w:r>
      <w:r w:rsidR="00994ED4">
        <w:t xml:space="preserve">system </w:t>
      </w:r>
      <w:r w:rsidRPr="00503001">
        <w:t xml:space="preserve">outcomes in the </w:t>
      </w:r>
      <w:r w:rsidR="00DE56E1">
        <w:t>Lower Murray</w:t>
      </w:r>
      <w:r w:rsidRPr="00503001">
        <w:t xml:space="preserve">, through restoring ecological processes and improving habitat for biota in the main channel and </w:t>
      </w:r>
      <w:r w:rsidRPr="00503001">
        <w:lastRenderedPageBreak/>
        <w:t xml:space="preserve">floodplain/wetlands. A consolidated view of the expected outcomes </w:t>
      </w:r>
      <w:r w:rsidR="005E2E99">
        <w:t xml:space="preserve">driven by flow </w:t>
      </w:r>
      <w:r w:rsidRPr="00503001">
        <w:t xml:space="preserve">for the </w:t>
      </w:r>
      <w:r w:rsidR="00DE56E1">
        <w:t>Lower Murray</w:t>
      </w:r>
      <w:r w:rsidR="00DE56E1" w:rsidRPr="00503001">
        <w:t xml:space="preserve"> </w:t>
      </w:r>
      <w:r w:rsidRPr="00503001">
        <w:t xml:space="preserve">is presented in </w:t>
      </w:r>
      <w:r w:rsidRPr="00503001">
        <w:fldChar w:fldCharType="begin"/>
      </w:r>
      <w:r w:rsidRPr="00503001">
        <w:instrText xml:space="preserve"> REF _Ref15999013 \h  \* MERGEFORMAT </w:instrText>
      </w:r>
      <w:r w:rsidRPr="00503001">
        <w:fldChar w:fldCharType="separate"/>
      </w:r>
      <w:r w:rsidR="00A20F12">
        <w:t xml:space="preserve">Figure </w:t>
      </w:r>
      <w:r w:rsidR="00A20F12">
        <w:rPr>
          <w:noProof/>
        </w:rPr>
        <w:t>3</w:t>
      </w:r>
      <w:r w:rsidRPr="00503001">
        <w:fldChar w:fldCharType="end"/>
      </w:r>
      <w:r w:rsidRPr="00503001">
        <w:t xml:space="preserve"> below, which includes core monitoring indicators of the </w:t>
      </w:r>
      <w:r w:rsidR="00DE56E1">
        <w:t>MER</w:t>
      </w:r>
      <w:r w:rsidRPr="00503001">
        <w:t xml:space="preserve"> Project</w:t>
      </w:r>
      <w:r w:rsidR="005F4769">
        <w:t xml:space="preserve">. The conceptual diagram </w:t>
      </w:r>
      <w:r w:rsidR="00353D1D">
        <w:t xml:space="preserve">demonstrates the inter-relationships between </w:t>
      </w:r>
      <w:r w:rsidR="005F4769">
        <w:t xml:space="preserve">the changes of </w:t>
      </w:r>
      <w:r w:rsidR="00353D1D">
        <w:t>hydrological</w:t>
      </w:r>
      <w:r w:rsidR="005F4769">
        <w:t xml:space="preserve">/hydraulic regime and </w:t>
      </w:r>
      <w:r w:rsidR="00353D1D">
        <w:t xml:space="preserve">riverine productivity (stream metabolism, </w:t>
      </w:r>
      <w:r w:rsidR="00412AC1">
        <w:t xml:space="preserve">vegetation, </w:t>
      </w:r>
      <w:r w:rsidR="00353D1D">
        <w:t>microinvertebrates) and</w:t>
      </w:r>
      <w:r w:rsidR="005F4769">
        <w:t xml:space="preserve"> matter transport, and </w:t>
      </w:r>
      <w:r w:rsidR="00353D1D">
        <w:t>how these may influence</w:t>
      </w:r>
      <w:r w:rsidR="00412AC1">
        <w:t xml:space="preserve"> fish</w:t>
      </w:r>
      <w:r w:rsidR="00353D1D">
        <w:t xml:space="preserve"> spawning and recruitment </w:t>
      </w:r>
      <w:r w:rsidR="005F4769">
        <w:t xml:space="preserve">and the overall fish assemblage in the </w:t>
      </w:r>
      <w:r w:rsidR="00412AC1">
        <w:t>Lower Murray</w:t>
      </w:r>
      <w:r w:rsidRPr="00503001">
        <w:t>.</w:t>
      </w:r>
    </w:p>
    <w:p w14:paraId="0A2EB9FC" w14:textId="2782C059" w:rsidR="00A940FE" w:rsidRDefault="00A940FE" w:rsidP="00A940FE">
      <w:pPr>
        <w:jc w:val="center"/>
        <w:rPr>
          <w:kern w:val="0"/>
          <w:lang w:val="en-US"/>
        </w:rPr>
      </w:pPr>
      <w:bookmarkStart w:id="25" w:name="_Ref391538119"/>
      <w:r>
        <w:rPr>
          <w:kern w:val="0"/>
          <w:lang w:val="en-US"/>
        </w:rPr>
        <w:t xml:space="preserve">     </w:t>
      </w:r>
      <w:r w:rsidR="004D4CA4" w:rsidRPr="004D4CA4">
        <w:rPr>
          <w:noProof/>
          <w:lang w:eastAsia="en-AU"/>
        </w:rPr>
        <w:drawing>
          <wp:inline distT="0" distB="0" distL="0" distR="0" wp14:anchorId="233078F7" wp14:editId="10291BFD">
            <wp:extent cx="3049006" cy="38284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8401" cy="3840212"/>
                    </a:xfrm>
                    <a:prstGeom prst="rect">
                      <a:avLst/>
                    </a:prstGeom>
                    <a:noFill/>
                    <a:ln>
                      <a:noFill/>
                    </a:ln>
                  </pic:spPr>
                </pic:pic>
              </a:graphicData>
            </a:graphic>
          </wp:inline>
        </w:drawing>
      </w:r>
    </w:p>
    <w:p w14:paraId="0E596A44" w14:textId="4514DF13" w:rsidR="00817AE3" w:rsidRPr="00817AE3" w:rsidRDefault="00A940FE" w:rsidP="00A940FE">
      <w:pPr>
        <w:pStyle w:val="Caption"/>
      </w:pPr>
      <w:bookmarkStart w:id="26" w:name="_Ref15999013"/>
      <w:bookmarkStart w:id="27" w:name="_Toc12630431"/>
      <w:bookmarkStart w:id="28" w:name="_Toc54612618"/>
      <w:bookmarkEnd w:id="25"/>
      <w:r>
        <w:t xml:space="preserve">Figure </w:t>
      </w:r>
      <w:r w:rsidR="009008C8">
        <w:rPr>
          <w:noProof/>
        </w:rPr>
        <w:fldChar w:fldCharType="begin"/>
      </w:r>
      <w:r w:rsidR="009008C8">
        <w:rPr>
          <w:noProof/>
        </w:rPr>
        <w:instrText xml:space="preserve"> SEQ Figure \* ARABIC </w:instrText>
      </w:r>
      <w:r w:rsidR="009008C8">
        <w:rPr>
          <w:noProof/>
        </w:rPr>
        <w:fldChar w:fldCharType="separate"/>
      </w:r>
      <w:r w:rsidR="008A6C81">
        <w:rPr>
          <w:noProof/>
        </w:rPr>
        <w:t>3</w:t>
      </w:r>
      <w:r w:rsidR="009008C8">
        <w:rPr>
          <w:noProof/>
        </w:rPr>
        <w:fldChar w:fldCharType="end"/>
      </w:r>
      <w:bookmarkEnd w:id="26"/>
      <w:r>
        <w:t xml:space="preserve">. </w:t>
      </w:r>
      <w:bookmarkEnd w:id="27"/>
      <w:r w:rsidRPr="00A940FE">
        <w:rPr>
          <w:rFonts w:eastAsiaTheme="minorEastAsia"/>
          <w:kern w:val="24"/>
          <w:lang w:val="en-US"/>
        </w:rPr>
        <w:t xml:space="preserve">Cause and effect diagram of flow for the main channel of the </w:t>
      </w:r>
      <w:r w:rsidR="00314F1A">
        <w:rPr>
          <w:rFonts w:eastAsiaTheme="minorEastAsia"/>
          <w:kern w:val="24"/>
          <w:lang w:val="en-US"/>
        </w:rPr>
        <w:t>Lower Murray</w:t>
      </w:r>
      <w:r w:rsidR="00314F1A" w:rsidRPr="00A940FE">
        <w:rPr>
          <w:rFonts w:eastAsiaTheme="minorEastAsia"/>
          <w:kern w:val="24"/>
          <w:lang w:val="en-US"/>
        </w:rPr>
        <w:t xml:space="preserve"> </w:t>
      </w:r>
      <w:r w:rsidRPr="00A940FE">
        <w:rPr>
          <w:rFonts w:eastAsiaTheme="minorEastAsia"/>
          <w:kern w:val="24"/>
          <w:lang w:val="en-US"/>
        </w:rPr>
        <w:t>with respect to the proposed indicators. Magnitude, timing and duration are factors of flow (in black).</w:t>
      </w:r>
      <w:r w:rsidR="003B7B0C">
        <w:rPr>
          <w:rFonts w:eastAsiaTheme="minorEastAsia"/>
          <w:kern w:val="24"/>
          <w:lang w:val="en-US"/>
        </w:rPr>
        <w:t xml:space="preserve"> </w:t>
      </w:r>
      <w:r w:rsidR="00C87E9E">
        <w:rPr>
          <w:rFonts w:eastAsiaTheme="minorEastAsia"/>
          <w:kern w:val="24"/>
          <w:lang w:val="en-US"/>
        </w:rPr>
        <w:t>Yellow</w:t>
      </w:r>
      <w:r w:rsidR="003B7B0C" w:rsidRPr="003B7B0C">
        <w:rPr>
          <w:rFonts w:eastAsiaTheme="minorEastAsia"/>
          <w:kern w:val="24"/>
          <w:lang w:val="en-US"/>
        </w:rPr>
        <w:t xml:space="preserve"> indicators followed standard protocols to support quantitative Basin-wide and Selected Ar</w:t>
      </w:r>
      <w:r w:rsidR="003B7B0C">
        <w:rPr>
          <w:rFonts w:eastAsiaTheme="minorEastAsia"/>
          <w:kern w:val="24"/>
          <w:lang w:val="en-US"/>
        </w:rPr>
        <w:t xml:space="preserve">ea evaluation, where applicable. </w:t>
      </w:r>
      <w:r w:rsidR="00C87E9E">
        <w:rPr>
          <w:rFonts w:eastAsiaTheme="minorEastAsia"/>
          <w:kern w:val="24"/>
          <w:lang w:val="en-US"/>
        </w:rPr>
        <w:t>Purple</w:t>
      </w:r>
      <w:r w:rsidR="003B7B0C" w:rsidRPr="003B7B0C">
        <w:rPr>
          <w:rFonts w:eastAsiaTheme="minorEastAsia"/>
          <w:kern w:val="24"/>
          <w:lang w:val="en-US"/>
        </w:rPr>
        <w:t xml:space="preserve"> indicators were developed to address objectives and test a series of Selected Area-specific hypotheses with respect to biological/ecological response to environmental flows.</w:t>
      </w:r>
      <w:bookmarkEnd w:id="28"/>
    </w:p>
    <w:p w14:paraId="56067737" w14:textId="77777777" w:rsidR="00986C11" w:rsidRDefault="00986C11" w:rsidP="008756F6">
      <w:pPr>
        <w:pStyle w:val="Heading2"/>
      </w:pPr>
      <w:bookmarkStart w:id="29" w:name="_Ref25159400"/>
      <w:bookmarkStart w:id="30" w:name="_Ref25159866"/>
      <w:bookmarkStart w:id="31" w:name="_Ref25331850"/>
      <w:bookmarkStart w:id="32" w:name="_Ref25846459"/>
      <w:bookmarkStart w:id="33" w:name="_Ref30588609"/>
      <w:bookmarkStart w:id="34" w:name="_Toc54612592"/>
      <w:r>
        <w:t>Environmental water delivery</w:t>
      </w:r>
      <w:bookmarkEnd w:id="29"/>
      <w:bookmarkEnd w:id="30"/>
      <w:bookmarkEnd w:id="31"/>
      <w:bookmarkEnd w:id="32"/>
      <w:bookmarkEnd w:id="33"/>
      <w:bookmarkEnd w:id="34"/>
    </w:p>
    <w:p w14:paraId="43547D1D" w14:textId="77777777" w:rsidR="00A20F12" w:rsidRDefault="00FB5172" w:rsidP="00857106">
      <w:pPr>
        <w:pStyle w:val="Caption"/>
      </w:pPr>
      <w:r>
        <w:t>Since 2011-</w:t>
      </w:r>
      <w:r w:rsidRPr="00FB5172">
        <w:t xml:space="preserve">12, </w:t>
      </w:r>
      <w:r>
        <w:t xml:space="preserve">environmental water </w:t>
      </w:r>
      <w:r w:rsidR="00BC1C9E">
        <w:t>has</w:t>
      </w:r>
      <w:r>
        <w:t xml:space="preserve"> been delivered to the </w:t>
      </w:r>
      <w:r w:rsidR="0061508A">
        <w:t>Lower Murray</w:t>
      </w:r>
      <w:r w:rsidR="009C3951">
        <w:t xml:space="preserve"> </w:t>
      </w:r>
      <w:r w:rsidRPr="00FB5172">
        <w:t xml:space="preserve">to facilitate ecosystem recovery post </w:t>
      </w:r>
      <w:r w:rsidR="00676B77">
        <w:t>ten years</w:t>
      </w:r>
      <w:r w:rsidR="009F1410">
        <w:t xml:space="preserve"> (2001</w:t>
      </w:r>
      <w:r w:rsidR="009F1410">
        <w:sym w:font="Symbol" w:char="F02D"/>
      </w:r>
      <w:r w:rsidR="009F1410">
        <w:t>2010)</w:t>
      </w:r>
      <w:r w:rsidR="00676B77">
        <w:t xml:space="preserve"> of </w:t>
      </w:r>
      <w:r w:rsidRPr="00FB5172">
        <w:t>drought</w:t>
      </w:r>
      <w:r w:rsidR="00347637">
        <w:t xml:space="preserve"> (</w:t>
      </w:r>
      <w:r w:rsidR="00347637">
        <w:fldChar w:fldCharType="begin"/>
      </w:r>
      <w:r w:rsidR="00347637">
        <w:instrText xml:space="preserve"> REF _Ref416335393 \h </w:instrText>
      </w:r>
      <w:r w:rsidR="00347637">
        <w:fldChar w:fldCharType="separate"/>
      </w:r>
      <w:r w:rsidR="00A20F12" w:rsidRPr="0007443D">
        <w:t xml:space="preserve">Figure </w:t>
      </w:r>
      <w:r w:rsidR="00A20F12">
        <w:rPr>
          <w:noProof/>
        </w:rPr>
        <w:t>4</w:t>
      </w:r>
      <w:r w:rsidR="00347637">
        <w:fldChar w:fldCharType="end"/>
      </w:r>
      <w:r w:rsidR="00347637">
        <w:t>)</w:t>
      </w:r>
      <w:r w:rsidRPr="00FB5172">
        <w:t xml:space="preserve"> and restore ecological health (</w:t>
      </w:r>
      <w:hyperlink r:id="rId35" w:history="1">
        <w:r w:rsidR="00892AAB" w:rsidRPr="002C24A3">
          <w:rPr>
            <w:rStyle w:val="Hyperlink"/>
          </w:rPr>
          <w:t>www.environment.gov.au/water/cewo</w:t>
        </w:r>
      </w:hyperlink>
      <w:r w:rsidR="00892AAB">
        <w:t>)</w:t>
      </w:r>
      <w:r w:rsidRPr="00FB5172">
        <w:t xml:space="preserve">. </w:t>
      </w:r>
      <w:r w:rsidR="002C286B">
        <w:t>During the LTIM</w:t>
      </w:r>
      <w:r w:rsidR="003A7A72">
        <w:t xml:space="preserve"> and MER</w:t>
      </w:r>
      <w:r w:rsidR="002C286B">
        <w:t xml:space="preserve"> </w:t>
      </w:r>
      <w:r w:rsidR="003A7A72">
        <w:t>p</w:t>
      </w:r>
      <w:r w:rsidR="002C286B">
        <w:t>roject</w:t>
      </w:r>
      <w:r w:rsidR="003A7A72">
        <w:t>s</w:t>
      </w:r>
      <w:r w:rsidR="002C286B">
        <w:t xml:space="preserve"> (2014-15 to 2019</w:t>
      </w:r>
      <w:r w:rsidR="003A7A72">
        <w:t>-20</w:t>
      </w:r>
      <w:r w:rsidR="002C286B">
        <w:t xml:space="preserve">), </w:t>
      </w:r>
      <w:r w:rsidR="00676B77">
        <w:t>a</w:t>
      </w:r>
      <w:r w:rsidR="009F092A">
        <w:t xml:space="preserve"> total </w:t>
      </w:r>
      <w:r w:rsidR="009F092A" w:rsidRPr="004F3F0F">
        <w:t>of ~</w:t>
      </w:r>
      <w:r w:rsidR="00A77980" w:rsidRPr="00A77980">
        <w:rPr>
          <w:highlight w:val="yellow"/>
        </w:rPr>
        <w:t>X</w:t>
      </w:r>
      <w:r w:rsidR="009F092A" w:rsidRPr="004F3F0F">
        <w:t xml:space="preserve"> GL of</w:t>
      </w:r>
      <w:r w:rsidR="009F092A">
        <w:t xml:space="preserve"> </w:t>
      </w:r>
      <w:r w:rsidR="002C286B">
        <w:t xml:space="preserve">Commonwealth environmental water </w:t>
      </w:r>
      <w:r w:rsidR="003A7A72">
        <w:t>has been</w:t>
      </w:r>
      <w:r w:rsidR="002C286B">
        <w:t xml:space="preserve"> delivered to the L</w:t>
      </w:r>
      <w:r w:rsidR="00676B77">
        <w:t>MR</w:t>
      </w:r>
      <w:r w:rsidR="004F3F0F">
        <w:t xml:space="preserve"> channel</w:t>
      </w:r>
      <w:r w:rsidR="002C286B">
        <w:t>, in conjunction with other environmental flows (i.e. The Living Murray (TLM) Initiative, Victorian Environmental Water Holder</w:t>
      </w:r>
      <w:r w:rsidR="00676B77">
        <w:t xml:space="preserve">, </w:t>
      </w:r>
      <w:r w:rsidR="00ED2CD6">
        <w:t>River Murray Increased Flows</w:t>
      </w:r>
      <w:r w:rsidR="005B06B4">
        <w:t xml:space="preserve">, and </w:t>
      </w:r>
      <w:r w:rsidR="005B06B4" w:rsidRPr="005B06B4">
        <w:t xml:space="preserve">New South </w:t>
      </w:r>
      <w:r w:rsidR="005B06B4" w:rsidRPr="005B06B4">
        <w:lastRenderedPageBreak/>
        <w:t>Wales Department of Planning, Industry and Environment</w:t>
      </w:r>
      <w:r w:rsidR="00ED2CD6">
        <w:t>)</w:t>
      </w:r>
      <w:r w:rsidR="008C269D">
        <w:t xml:space="preserve"> (</w:t>
      </w:r>
      <w:r w:rsidR="008C269D">
        <w:fldChar w:fldCharType="begin"/>
      </w:r>
      <w:r w:rsidR="008C269D">
        <w:instrText xml:space="preserve"> REF _Ref15997729 \h </w:instrText>
      </w:r>
      <w:r w:rsidR="008C269D">
        <w:fldChar w:fldCharType="separate"/>
      </w:r>
      <w:r w:rsidR="00A20F12" w:rsidRPr="001056C6">
        <w:rPr>
          <w:noProof/>
          <w:lang w:eastAsia="en-AU"/>
        </w:rPr>
        <w:drawing>
          <wp:inline distT="0" distB="0" distL="0" distR="0" wp14:anchorId="50EB6A22" wp14:editId="72536DE5">
            <wp:extent cx="5613991" cy="3265061"/>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539" r="2040" b="-1"/>
                    <a:stretch/>
                  </pic:blipFill>
                  <pic:spPr bwMode="auto">
                    <a:xfrm>
                      <a:off x="0" y="0"/>
                      <a:ext cx="5614613" cy="3265423"/>
                    </a:xfrm>
                    <a:prstGeom prst="rect">
                      <a:avLst/>
                    </a:prstGeom>
                    <a:noFill/>
                    <a:ln>
                      <a:noFill/>
                    </a:ln>
                    <a:extLst>
                      <a:ext uri="{53640926-AAD7-44D8-BBD7-CCE9431645EC}">
                        <a14:shadowObscured xmlns:a14="http://schemas.microsoft.com/office/drawing/2010/main"/>
                      </a:ext>
                    </a:extLst>
                  </pic:spPr>
                </pic:pic>
              </a:graphicData>
            </a:graphic>
          </wp:inline>
        </w:drawing>
      </w:r>
    </w:p>
    <w:p w14:paraId="1B508D11" w14:textId="77777777" w:rsidR="00A20F12" w:rsidRDefault="00A20F12" w:rsidP="00857106">
      <w:pPr>
        <w:pStyle w:val="Captions"/>
      </w:pPr>
      <w:r w:rsidRPr="0007443D">
        <w:t xml:space="preserve">Figure </w:t>
      </w:r>
      <w:r>
        <w:rPr>
          <w:noProof/>
        </w:rPr>
        <w:t>4</w:t>
      </w:r>
      <w:r w:rsidRPr="0007443D">
        <w:rPr>
          <w:noProof/>
        </w:rPr>
        <w:t>.</w:t>
      </w:r>
      <w:r w:rsidRPr="0007443D">
        <w:t xml:space="preserve"> </w:t>
      </w:r>
      <w:r w:rsidRPr="00952C29">
        <w:t>Daily flow (ML/d) in the LMR at the South Australian border (blue solid line) from January 1996 to July 20</w:t>
      </w:r>
      <w:r>
        <w:t>20</w:t>
      </w:r>
      <w:r w:rsidRPr="00952C29">
        <w:t>, compared to</w:t>
      </w:r>
      <w:r w:rsidRPr="0007443D">
        <w:t xml:space="preserve"> modelled flow under natural conditions (grey dashed line). Approximate bankfull flow in the main channel of the LMR is shown (black dashed line).</w:t>
      </w:r>
    </w:p>
    <w:p w14:paraId="00381542" w14:textId="5643400F" w:rsidR="002C286B" w:rsidRDefault="00A20F12" w:rsidP="002C286B">
      <w:r>
        <w:t xml:space="preserve">Table </w:t>
      </w:r>
      <w:r>
        <w:rPr>
          <w:noProof/>
        </w:rPr>
        <w:t>1</w:t>
      </w:r>
      <w:r w:rsidR="008C269D">
        <w:fldChar w:fldCharType="end"/>
      </w:r>
      <w:r w:rsidR="003B08B0">
        <w:t xml:space="preserve">; </w:t>
      </w:r>
      <w:r w:rsidR="003B08B0">
        <w:fldChar w:fldCharType="begin"/>
      </w:r>
      <w:r w:rsidR="003B08B0">
        <w:instrText xml:space="preserve"> REF _Ref416335496 \h </w:instrText>
      </w:r>
      <w:r w:rsidR="003B08B0">
        <w:fldChar w:fldCharType="separate"/>
      </w:r>
      <w:r w:rsidRPr="00E56F42">
        <w:t xml:space="preserve">Figure </w:t>
      </w:r>
      <w:r>
        <w:rPr>
          <w:noProof/>
        </w:rPr>
        <w:t>5</w:t>
      </w:r>
      <w:r w:rsidR="003B08B0">
        <w:fldChar w:fldCharType="end"/>
      </w:r>
      <w:r w:rsidR="00AF54C8">
        <w:t xml:space="preserve">; Ye </w:t>
      </w:r>
      <w:r w:rsidR="00AF54C8" w:rsidRPr="00E17CBE">
        <w:rPr>
          <w:i/>
        </w:rPr>
        <w:t>et al.</w:t>
      </w:r>
      <w:r w:rsidR="00AF54C8">
        <w:t xml:space="preserve"> 2020</w:t>
      </w:r>
      <w:r w:rsidR="008C269D">
        <w:t>)</w:t>
      </w:r>
      <w:r w:rsidR="003B08B0">
        <w:t xml:space="preserve">, with </w:t>
      </w:r>
      <w:r w:rsidR="00864240">
        <w:t>~</w:t>
      </w:r>
      <w:r w:rsidR="00A77980" w:rsidRPr="00A77980">
        <w:rPr>
          <w:highlight w:val="yellow"/>
        </w:rPr>
        <w:t>X</w:t>
      </w:r>
      <w:r w:rsidR="003B08B0">
        <w:t xml:space="preserve"> GL of Commonwealth environmental water </w:t>
      </w:r>
      <w:r w:rsidR="00864240">
        <w:t>flowing</w:t>
      </w:r>
      <w:r w:rsidR="003B08B0">
        <w:t xml:space="preserve"> over the barrages into the Coorong</w:t>
      </w:r>
      <w:r w:rsidR="003A7A72">
        <w:t xml:space="preserve"> during this period</w:t>
      </w:r>
      <w:r w:rsidR="003B08B0">
        <w:t xml:space="preserve"> (</w:t>
      </w:r>
      <w:r w:rsidR="003B08B0">
        <w:fldChar w:fldCharType="begin"/>
      </w:r>
      <w:r w:rsidR="003B08B0">
        <w:instrText xml:space="preserve"> REF _Ref30779384 \h </w:instrText>
      </w:r>
      <w:r w:rsidR="003B08B0">
        <w:fldChar w:fldCharType="separate"/>
      </w:r>
      <w:r w:rsidRPr="00521E10">
        <w:t xml:space="preserve">Table </w:t>
      </w:r>
      <w:r>
        <w:rPr>
          <w:noProof/>
        </w:rPr>
        <w:t>2</w:t>
      </w:r>
      <w:r w:rsidR="003B08B0">
        <w:fldChar w:fldCharType="end"/>
      </w:r>
      <w:r w:rsidR="003B08B0">
        <w:t>)</w:t>
      </w:r>
      <w:r w:rsidR="00A430AA">
        <w:t xml:space="preserve">. </w:t>
      </w:r>
      <w:r w:rsidR="003A7A72">
        <w:t>D</w:t>
      </w:r>
      <w:r w:rsidR="00ED2CD6">
        <w:t>eliveries</w:t>
      </w:r>
      <w:r w:rsidR="003A7A72">
        <w:t xml:space="preserve"> </w:t>
      </w:r>
      <w:r w:rsidR="00F92CF2">
        <w:t xml:space="preserve">to </w:t>
      </w:r>
      <w:r w:rsidR="003A7A72">
        <w:t>the LMR</w:t>
      </w:r>
      <w:r w:rsidR="002C286B">
        <w:t xml:space="preserve"> largely </w:t>
      </w:r>
      <w:r w:rsidR="00ED2CD6">
        <w:t xml:space="preserve">occurred </w:t>
      </w:r>
      <w:r w:rsidR="002C286B">
        <w:t>as return flows through coordinated watering events across the southern connected Basin to achieve multi-site environmental outcomes. Direct orders of environmental water to the South Australian border also occurred for specific purposes, often during summer</w:t>
      </w:r>
      <w:r w:rsidR="00676B77">
        <w:sym w:font="Symbol" w:char="F02D"/>
      </w:r>
      <w:r w:rsidR="002C286B">
        <w:t xml:space="preserve">autumn, to provide flow for the Lakes and Coorong. </w:t>
      </w:r>
    </w:p>
    <w:p w14:paraId="11F90B7F" w14:textId="77777777" w:rsidR="00857106" w:rsidRDefault="00857106" w:rsidP="00857106">
      <w:pPr>
        <w:pStyle w:val="Caption"/>
      </w:pPr>
      <w:bookmarkStart w:id="35" w:name="_Ref15997729"/>
      <w:bookmarkStart w:id="36" w:name="_Ref27394892"/>
      <w:bookmarkStart w:id="37" w:name="_Ref34296992"/>
      <w:r w:rsidRPr="001056C6">
        <w:rPr>
          <w:noProof/>
          <w:lang w:eastAsia="en-AU"/>
        </w:rPr>
        <w:drawing>
          <wp:inline distT="0" distB="0" distL="0" distR="0" wp14:anchorId="5CF5C999" wp14:editId="5C43DF27">
            <wp:extent cx="5613991" cy="3265061"/>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539" r="2040" b="-1"/>
                    <a:stretch/>
                  </pic:blipFill>
                  <pic:spPr bwMode="auto">
                    <a:xfrm>
                      <a:off x="0" y="0"/>
                      <a:ext cx="5614613" cy="3265423"/>
                    </a:xfrm>
                    <a:prstGeom prst="rect">
                      <a:avLst/>
                    </a:prstGeom>
                    <a:noFill/>
                    <a:ln>
                      <a:noFill/>
                    </a:ln>
                    <a:extLst>
                      <a:ext uri="{53640926-AAD7-44D8-BBD7-CCE9431645EC}">
                        <a14:shadowObscured xmlns:a14="http://schemas.microsoft.com/office/drawing/2010/main"/>
                      </a:ext>
                    </a:extLst>
                  </pic:spPr>
                </pic:pic>
              </a:graphicData>
            </a:graphic>
          </wp:inline>
        </w:drawing>
      </w:r>
    </w:p>
    <w:p w14:paraId="1A3ACDCC" w14:textId="45B22CEB" w:rsidR="00857106" w:rsidRDefault="00857106" w:rsidP="00857106">
      <w:pPr>
        <w:pStyle w:val="Captions"/>
      </w:pPr>
      <w:bookmarkStart w:id="38" w:name="_Ref416335393"/>
      <w:bookmarkStart w:id="39" w:name="_Toc442173724"/>
      <w:bookmarkStart w:id="40" w:name="_Toc3558353"/>
      <w:bookmarkStart w:id="41" w:name="_Toc54612619"/>
      <w:r w:rsidRPr="0007443D">
        <w:lastRenderedPageBreak/>
        <w:t xml:space="preserve">Figure </w:t>
      </w:r>
      <w:r>
        <w:rPr>
          <w:noProof/>
        </w:rPr>
        <w:fldChar w:fldCharType="begin"/>
      </w:r>
      <w:r>
        <w:rPr>
          <w:noProof/>
        </w:rPr>
        <w:instrText xml:space="preserve"> SEQ Figure \* ARABIC </w:instrText>
      </w:r>
      <w:r>
        <w:rPr>
          <w:noProof/>
        </w:rPr>
        <w:fldChar w:fldCharType="separate"/>
      </w:r>
      <w:r w:rsidR="008A6C81">
        <w:rPr>
          <w:noProof/>
        </w:rPr>
        <w:t>4</w:t>
      </w:r>
      <w:r>
        <w:rPr>
          <w:noProof/>
        </w:rPr>
        <w:fldChar w:fldCharType="end"/>
      </w:r>
      <w:bookmarkEnd w:id="38"/>
      <w:r w:rsidRPr="0007443D">
        <w:rPr>
          <w:noProof/>
        </w:rPr>
        <w:t>.</w:t>
      </w:r>
      <w:r w:rsidRPr="0007443D">
        <w:t xml:space="preserve"> </w:t>
      </w:r>
      <w:r w:rsidRPr="00952C29">
        <w:t>Daily flow (ML/d) in the LMR at the South Australian border (blue solid line) from January 1996 to July 20</w:t>
      </w:r>
      <w:r>
        <w:t>20</w:t>
      </w:r>
      <w:r w:rsidRPr="00952C29">
        <w:t>, compared to</w:t>
      </w:r>
      <w:r w:rsidRPr="0007443D">
        <w:t xml:space="preserve"> modelled flow under natural conditions (grey dashed line). Approximate bankfull flow in the main channel of the </w:t>
      </w:r>
      <w:bookmarkEnd w:id="39"/>
      <w:r w:rsidRPr="0007443D">
        <w:t>LMR is shown (black dashed line).</w:t>
      </w:r>
      <w:bookmarkEnd w:id="40"/>
      <w:bookmarkEnd w:id="41"/>
    </w:p>
    <w:p w14:paraId="05B226D0" w14:textId="4D38E2E1" w:rsidR="00432774" w:rsidRDefault="00432774" w:rsidP="00432774">
      <w:pPr>
        <w:pStyle w:val="Caption"/>
      </w:pPr>
      <w:bookmarkStart w:id="42" w:name="_Ref50048539"/>
      <w:bookmarkStart w:id="43" w:name="_Toc54612661"/>
      <w:r>
        <w:t xml:space="preserve">Table </w:t>
      </w:r>
      <w:r w:rsidR="009008C8">
        <w:rPr>
          <w:noProof/>
        </w:rPr>
        <w:fldChar w:fldCharType="begin"/>
      </w:r>
      <w:r w:rsidR="009008C8">
        <w:rPr>
          <w:noProof/>
        </w:rPr>
        <w:instrText xml:space="preserve"> SEQ Table \* ARABIC </w:instrText>
      </w:r>
      <w:r w:rsidR="009008C8">
        <w:rPr>
          <w:noProof/>
        </w:rPr>
        <w:fldChar w:fldCharType="separate"/>
      </w:r>
      <w:r w:rsidR="00A20F12">
        <w:rPr>
          <w:noProof/>
        </w:rPr>
        <w:t>1</w:t>
      </w:r>
      <w:r w:rsidR="009008C8">
        <w:rPr>
          <w:noProof/>
        </w:rPr>
        <w:fldChar w:fldCharType="end"/>
      </w:r>
      <w:bookmarkEnd w:id="35"/>
      <w:bookmarkEnd w:id="36"/>
      <w:bookmarkEnd w:id="37"/>
      <w:bookmarkEnd w:id="42"/>
      <w:r>
        <w:t>.</w:t>
      </w:r>
      <w:r w:rsidRPr="009E24AC">
        <w:t xml:space="preserve"> </w:t>
      </w:r>
      <w:r w:rsidR="0056123D">
        <w:t xml:space="preserve">Total </w:t>
      </w:r>
      <w:r w:rsidRPr="009E24AC">
        <w:t>annual volumes (gigalitres) of environmental water</w:t>
      </w:r>
      <w:r w:rsidR="008C0947">
        <w:t xml:space="preserve"> (eWater)</w:t>
      </w:r>
      <w:r w:rsidRPr="009E24AC">
        <w:t>, including Commonwealth environmental water (CEW), delivered to the LMR (excludes wetland watering)</w:t>
      </w:r>
      <w:r w:rsidR="00FF6C90">
        <w:t xml:space="preserve"> and the proportion contribution towards total flow to the LMR (QSA)</w:t>
      </w:r>
      <w:r w:rsidRPr="009E24AC">
        <w:t xml:space="preserve">. </w:t>
      </w:r>
      <w:r w:rsidRPr="00542D50">
        <w:t xml:space="preserve">Volumes are </w:t>
      </w:r>
      <w:r w:rsidR="00D330F1" w:rsidRPr="00542D50">
        <w:t>provided by</w:t>
      </w:r>
      <w:r w:rsidRPr="00542D50">
        <w:t xml:space="preserve"> the CEWO</w:t>
      </w:r>
      <w:r w:rsidRPr="009E24AC">
        <w:t xml:space="preserve"> and include the environmental components of the South Australian entitlement. TLM = The Living Murray, VEWH = Victorian Environmental Water Holder, RMIF = River Murray Increased Flows</w:t>
      </w:r>
      <w:r w:rsidR="00676B77">
        <w:t xml:space="preserve">, NSW </w:t>
      </w:r>
      <w:r w:rsidR="008A70C9">
        <w:t>DPIE</w:t>
      </w:r>
      <w:r w:rsidR="00676B77">
        <w:t xml:space="preserve"> = New South Wales </w:t>
      </w:r>
      <w:r w:rsidR="008A70C9">
        <w:t>Department of Planning, Industry and Environment</w:t>
      </w:r>
      <w:r w:rsidRPr="009E24AC">
        <w:t>.</w:t>
      </w:r>
      <w:bookmarkEnd w:id="43"/>
    </w:p>
    <w:tbl>
      <w:tblPr>
        <w:tblW w:w="8956" w:type="dxa"/>
        <w:jc w:val="center"/>
        <w:tblLayout w:type="fixed"/>
        <w:tblLook w:val="04A0" w:firstRow="1" w:lastRow="0" w:firstColumn="1" w:lastColumn="0" w:noHBand="0" w:noVBand="1"/>
      </w:tblPr>
      <w:tblGrid>
        <w:gridCol w:w="1474"/>
        <w:gridCol w:w="1247"/>
        <w:gridCol w:w="1247"/>
        <w:gridCol w:w="1247"/>
        <w:gridCol w:w="1247"/>
        <w:gridCol w:w="1247"/>
        <w:gridCol w:w="1247"/>
      </w:tblGrid>
      <w:tr w:rsidR="00694C2C" w:rsidRPr="009E24AC" w14:paraId="1C4C524E" w14:textId="7DC04561" w:rsidTr="00E17CBE">
        <w:trPr>
          <w:trHeight w:val="283"/>
          <w:jc w:val="center"/>
        </w:trPr>
        <w:tc>
          <w:tcPr>
            <w:tcW w:w="1474" w:type="dxa"/>
            <w:tcBorders>
              <w:top w:val="single" w:sz="4" w:space="0" w:color="auto"/>
              <w:bottom w:val="single" w:sz="4" w:space="0" w:color="auto"/>
            </w:tcBorders>
            <w:vAlign w:val="center"/>
          </w:tcPr>
          <w:p w14:paraId="1E879DAE" w14:textId="77777777" w:rsidR="00694C2C" w:rsidRPr="003A6966" w:rsidRDefault="00694C2C" w:rsidP="00A465F5">
            <w:pPr>
              <w:contextualSpacing/>
              <w:jc w:val="left"/>
              <w:rPr>
                <w:sz w:val="20"/>
              </w:rPr>
            </w:pPr>
            <w:r w:rsidRPr="003A6966">
              <w:rPr>
                <w:sz w:val="20"/>
              </w:rPr>
              <w:t>Water year</w:t>
            </w:r>
          </w:p>
        </w:tc>
        <w:tc>
          <w:tcPr>
            <w:tcW w:w="1247" w:type="dxa"/>
            <w:tcBorders>
              <w:top w:val="single" w:sz="4" w:space="0" w:color="auto"/>
              <w:bottom w:val="single" w:sz="4" w:space="0" w:color="auto"/>
            </w:tcBorders>
            <w:vAlign w:val="center"/>
          </w:tcPr>
          <w:p w14:paraId="6B2B234A" w14:textId="77777777" w:rsidR="00694C2C" w:rsidRPr="003A6966" w:rsidRDefault="00694C2C" w:rsidP="00A465F5">
            <w:pPr>
              <w:contextualSpacing/>
              <w:jc w:val="center"/>
              <w:rPr>
                <w:sz w:val="20"/>
              </w:rPr>
            </w:pPr>
            <w:r w:rsidRPr="003A6966">
              <w:rPr>
                <w:sz w:val="20"/>
              </w:rPr>
              <w:t>2014-15</w:t>
            </w:r>
          </w:p>
        </w:tc>
        <w:tc>
          <w:tcPr>
            <w:tcW w:w="1247" w:type="dxa"/>
            <w:tcBorders>
              <w:top w:val="single" w:sz="4" w:space="0" w:color="auto"/>
              <w:bottom w:val="single" w:sz="4" w:space="0" w:color="auto"/>
            </w:tcBorders>
            <w:vAlign w:val="center"/>
          </w:tcPr>
          <w:p w14:paraId="70F5CB4F" w14:textId="77777777" w:rsidR="00694C2C" w:rsidRPr="003A6966" w:rsidRDefault="00694C2C" w:rsidP="00A465F5">
            <w:pPr>
              <w:contextualSpacing/>
              <w:jc w:val="center"/>
              <w:rPr>
                <w:sz w:val="20"/>
              </w:rPr>
            </w:pPr>
            <w:r w:rsidRPr="003A6966">
              <w:rPr>
                <w:sz w:val="20"/>
              </w:rPr>
              <w:t>2015-16</w:t>
            </w:r>
          </w:p>
        </w:tc>
        <w:tc>
          <w:tcPr>
            <w:tcW w:w="1247" w:type="dxa"/>
            <w:tcBorders>
              <w:top w:val="single" w:sz="4" w:space="0" w:color="auto"/>
              <w:bottom w:val="single" w:sz="4" w:space="0" w:color="auto"/>
            </w:tcBorders>
            <w:vAlign w:val="center"/>
          </w:tcPr>
          <w:p w14:paraId="2085989A" w14:textId="77777777" w:rsidR="00694C2C" w:rsidRPr="003A6966" w:rsidRDefault="00694C2C" w:rsidP="00A465F5">
            <w:pPr>
              <w:contextualSpacing/>
              <w:jc w:val="center"/>
              <w:rPr>
                <w:sz w:val="20"/>
              </w:rPr>
            </w:pPr>
            <w:r w:rsidRPr="003A6966">
              <w:rPr>
                <w:sz w:val="20"/>
              </w:rPr>
              <w:t>2016-17</w:t>
            </w:r>
          </w:p>
        </w:tc>
        <w:tc>
          <w:tcPr>
            <w:tcW w:w="1247" w:type="dxa"/>
            <w:tcBorders>
              <w:top w:val="single" w:sz="4" w:space="0" w:color="auto"/>
              <w:bottom w:val="single" w:sz="4" w:space="0" w:color="auto"/>
            </w:tcBorders>
            <w:vAlign w:val="center"/>
          </w:tcPr>
          <w:p w14:paraId="403C0C02" w14:textId="77777777" w:rsidR="00694C2C" w:rsidRPr="003A6966" w:rsidRDefault="00694C2C" w:rsidP="00A465F5">
            <w:pPr>
              <w:contextualSpacing/>
              <w:jc w:val="center"/>
              <w:rPr>
                <w:sz w:val="20"/>
              </w:rPr>
            </w:pPr>
            <w:r w:rsidRPr="003A6966">
              <w:rPr>
                <w:sz w:val="20"/>
              </w:rPr>
              <w:t>2017-18</w:t>
            </w:r>
          </w:p>
        </w:tc>
        <w:tc>
          <w:tcPr>
            <w:tcW w:w="1247" w:type="dxa"/>
            <w:tcBorders>
              <w:top w:val="single" w:sz="4" w:space="0" w:color="auto"/>
              <w:bottom w:val="single" w:sz="4" w:space="0" w:color="auto"/>
            </w:tcBorders>
            <w:vAlign w:val="center"/>
          </w:tcPr>
          <w:p w14:paraId="5AA58E2E" w14:textId="77777777" w:rsidR="00694C2C" w:rsidRPr="003A6966" w:rsidRDefault="00694C2C" w:rsidP="00A465F5">
            <w:pPr>
              <w:contextualSpacing/>
              <w:jc w:val="center"/>
              <w:rPr>
                <w:sz w:val="20"/>
              </w:rPr>
            </w:pPr>
            <w:r w:rsidRPr="003A6966">
              <w:rPr>
                <w:sz w:val="20"/>
              </w:rPr>
              <w:t>2018-19</w:t>
            </w:r>
          </w:p>
        </w:tc>
        <w:tc>
          <w:tcPr>
            <w:tcW w:w="1247" w:type="dxa"/>
            <w:tcBorders>
              <w:top w:val="single" w:sz="4" w:space="0" w:color="auto"/>
              <w:bottom w:val="single" w:sz="4" w:space="0" w:color="auto"/>
            </w:tcBorders>
            <w:vAlign w:val="center"/>
          </w:tcPr>
          <w:p w14:paraId="54328B14" w14:textId="608DE454" w:rsidR="00694C2C" w:rsidRPr="0061508A" w:rsidRDefault="00694C2C" w:rsidP="0044531A">
            <w:pPr>
              <w:contextualSpacing/>
              <w:jc w:val="center"/>
              <w:rPr>
                <w:sz w:val="20"/>
                <w:highlight w:val="yellow"/>
              </w:rPr>
            </w:pPr>
            <w:r w:rsidRPr="0061508A">
              <w:rPr>
                <w:sz w:val="20"/>
                <w:highlight w:val="yellow"/>
              </w:rPr>
              <w:t>2019-20</w:t>
            </w:r>
          </w:p>
        </w:tc>
      </w:tr>
      <w:tr w:rsidR="00694C2C" w:rsidRPr="009E24AC" w14:paraId="1B4DA465" w14:textId="320E6D63" w:rsidTr="00E17CBE">
        <w:trPr>
          <w:trHeight w:val="283"/>
          <w:jc w:val="center"/>
        </w:trPr>
        <w:tc>
          <w:tcPr>
            <w:tcW w:w="1474" w:type="dxa"/>
            <w:tcBorders>
              <w:top w:val="single" w:sz="4" w:space="0" w:color="auto"/>
            </w:tcBorders>
            <w:vAlign w:val="center"/>
          </w:tcPr>
          <w:p w14:paraId="36FE3AC6" w14:textId="77777777" w:rsidR="00694C2C" w:rsidRPr="003A6966" w:rsidRDefault="00694C2C" w:rsidP="00A465F5">
            <w:pPr>
              <w:contextualSpacing/>
              <w:jc w:val="left"/>
              <w:rPr>
                <w:sz w:val="20"/>
              </w:rPr>
            </w:pPr>
            <w:r w:rsidRPr="003A6966">
              <w:rPr>
                <w:sz w:val="20"/>
              </w:rPr>
              <w:t>CEW</w:t>
            </w:r>
          </w:p>
        </w:tc>
        <w:tc>
          <w:tcPr>
            <w:tcW w:w="1247" w:type="dxa"/>
            <w:tcBorders>
              <w:top w:val="single" w:sz="4" w:space="0" w:color="auto"/>
            </w:tcBorders>
            <w:vAlign w:val="center"/>
          </w:tcPr>
          <w:p w14:paraId="66F7F06B" w14:textId="77777777" w:rsidR="00694C2C" w:rsidRPr="003A6966" w:rsidRDefault="00694C2C" w:rsidP="00A465F5">
            <w:pPr>
              <w:contextualSpacing/>
              <w:jc w:val="center"/>
              <w:rPr>
                <w:sz w:val="20"/>
              </w:rPr>
            </w:pPr>
            <w:r w:rsidRPr="003A6966">
              <w:rPr>
                <w:sz w:val="20"/>
              </w:rPr>
              <w:t>581</w:t>
            </w:r>
          </w:p>
        </w:tc>
        <w:tc>
          <w:tcPr>
            <w:tcW w:w="1247" w:type="dxa"/>
            <w:tcBorders>
              <w:top w:val="single" w:sz="4" w:space="0" w:color="auto"/>
            </w:tcBorders>
            <w:vAlign w:val="center"/>
          </w:tcPr>
          <w:p w14:paraId="50CF3540" w14:textId="77777777" w:rsidR="00694C2C" w:rsidRPr="003A6966" w:rsidRDefault="00694C2C" w:rsidP="00A465F5">
            <w:pPr>
              <w:contextualSpacing/>
              <w:jc w:val="center"/>
              <w:rPr>
                <w:sz w:val="20"/>
              </w:rPr>
            </w:pPr>
            <w:r w:rsidRPr="003A6966">
              <w:rPr>
                <w:sz w:val="20"/>
              </w:rPr>
              <w:t>798</w:t>
            </w:r>
          </w:p>
        </w:tc>
        <w:tc>
          <w:tcPr>
            <w:tcW w:w="1247" w:type="dxa"/>
            <w:tcBorders>
              <w:top w:val="single" w:sz="4" w:space="0" w:color="auto"/>
            </w:tcBorders>
            <w:vAlign w:val="center"/>
          </w:tcPr>
          <w:p w14:paraId="383AC62C" w14:textId="77777777" w:rsidR="00694C2C" w:rsidRPr="003A6966" w:rsidRDefault="00694C2C" w:rsidP="00A465F5">
            <w:pPr>
              <w:contextualSpacing/>
              <w:jc w:val="center"/>
              <w:rPr>
                <w:sz w:val="20"/>
              </w:rPr>
            </w:pPr>
            <w:r w:rsidRPr="003A6966">
              <w:rPr>
                <w:sz w:val="20"/>
              </w:rPr>
              <w:t>618</w:t>
            </w:r>
          </w:p>
        </w:tc>
        <w:tc>
          <w:tcPr>
            <w:tcW w:w="1247" w:type="dxa"/>
            <w:tcBorders>
              <w:top w:val="single" w:sz="4" w:space="0" w:color="auto"/>
            </w:tcBorders>
            <w:vAlign w:val="center"/>
          </w:tcPr>
          <w:p w14:paraId="41D14B5E" w14:textId="77777777" w:rsidR="00694C2C" w:rsidRPr="003A6966" w:rsidRDefault="00694C2C" w:rsidP="00A465F5">
            <w:pPr>
              <w:contextualSpacing/>
              <w:jc w:val="center"/>
              <w:rPr>
                <w:sz w:val="20"/>
              </w:rPr>
            </w:pPr>
            <w:r w:rsidRPr="003A6966">
              <w:rPr>
                <w:sz w:val="20"/>
              </w:rPr>
              <w:t>894</w:t>
            </w:r>
          </w:p>
        </w:tc>
        <w:tc>
          <w:tcPr>
            <w:tcW w:w="1247" w:type="dxa"/>
            <w:tcBorders>
              <w:top w:val="single" w:sz="4" w:space="0" w:color="auto"/>
            </w:tcBorders>
            <w:vAlign w:val="center"/>
          </w:tcPr>
          <w:p w14:paraId="154536A2" w14:textId="1F1A15A9" w:rsidR="00694C2C" w:rsidRPr="003A6966" w:rsidRDefault="00694C2C" w:rsidP="00A465F5">
            <w:pPr>
              <w:contextualSpacing/>
              <w:jc w:val="center"/>
              <w:rPr>
                <w:sz w:val="20"/>
              </w:rPr>
            </w:pPr>
            <w:r w:rsidRPr="003A6966">
              <w:rPr>
                <w:sz w:val="20"/>
              </w:rPr>
              <w:t>549</w:t>
            </w:r>
          </w:p>
        </w:tc>
        <w:tc>
          <w:tcPr>
            <w:tcW w:w="1247" w:type="dxa"/>
            <w:tcBorders>
              <w:top w:val="single" w:sz="4" w:space="0" w:color="auto"/>
            </w:tcBorders>
          </w:tcPr>
          <w:p w14:paraId="6E8730C0" w14:textId="11465226" w:rsidR="00694C2C" w:rsidRPr="0061508A" w:rsidRDefault="00694C2C" w:rsidP="00A465F5">
            <w:pPr>
              <w:contextualSpacing/>
              <w:jc w:val="center"/>
              <w:rPr>
                <w:sz w:val="20"/>
                <w:highlight w:val="yellow"/>
              </w:rPr>
            </w:pPr>
            <w:r w:rsidRPr="0061508A">
              <w:rPr>
                <w:sz w:val="20"/>
                <w:highlight w:val="yellow"/>
              </w:rPr>
              <w:t>X</w:t>
            </w:r>
          </w:p>
        </w:tc>
      </w:tr>
      <w:tr w:rsidR="00694C2C" w:rsidRPr="009E24AC" w14:paraId="5C397B47" w14:textId="53662205" w:rsidTr="00E17CBE">
        <w:trPr>
          <w:trHeight w:val="283"/>
          <w:jc w:val="center"/>
        </w:trPr>
        <w:tc>
          <w:tcPr>
            <w:tcW w:w="1474" w:type="dxa"/>
            <w:vAlign w:val="center"/>
          </w:tcPr>
          <w:p w14:paraId="0CA86B5F" w14:textId="77777777" w:rsidR="00694C2C" w:rsidRPr="003A6966" w:rsidRDefault="00694C2C" w:rsidP="00A465F5">
            <w:pPr>
              <w:contextualSpacing/>
              <w:jc w:val="left"/>
              <w:rPr>
                <w:sz w:val="20"/>
              </w:rPr>
            </w:pPr>
            <w:r w:rsidRPr="003A6966">
              <w:rPr>
                <w:sz w:val="20"/>
              </w:rPr>
              <w:t>TLM</w:t>
            </w:r>
          </w:p>
        </w:tc>
        <w:tc>
          <w:tcPr>
            <w:tcW w:w="1247" w:type="dxa"/>
            <w:vAlign w:val="center"/>
          </w:tcPr>
          <w:p w14:paraId="0577BEB6" w14:textId="77777777" w:rsidR="00694C2C" w:rsidRPr="003A6966" w:rsidRDefault="00694C2C" w:rsidP="00A465F5">
            <w:pPr>
              <w:contextualSpacing/>
              <w:jc w:val="center"/>
              <w:rPr>
                <w:sz w:val="20"/>
              </w:rPr>
            </w:pPr>
            <w:r w:rsidRPr="003A6966">
              <w:rPr>
                <w:sz w:val="20"/>
              </w:rPr>
              <w:t>107</w:t>
            </w:r>
          </w:p>
        </w:tc>
        <w:tc>
          <w:tcPr>
            <w:tcW w:w="1247" w:type="dxa"/>
            <w:vAlign w:val="center"/>
          </w:tcPr>
          <w:p w14:paraId="5DDC0151" w14:textId="77777777" w:rsidR="00694C2C" w:rsidRPr="003A6966" w:rsidRDefault="00694C2C" w:rsidP="00A465F5">
            <w:pPr>
              <w:contextualSpacing/>
              <w:jc w:val="center"/>
              <w:rPr>
                <w:sz w:val="20"/>
              </w:rPr>
            </w:pPr>
            <w:r w:rsidRPr="003A6966">
              <w:rPr>
                <w:sz w:val="20"/>
              </w:rPr>
              <w:t>101</w:t>
            </w:r>
          </w:p>
        </w:tc>
        <w:tc>
          <w:tcPr>
            <w:tcW w:w="1247" w:type="dxa"/>
            <w:vAlign w:val="center"/>
          </w:tcPr>
          <w:p w14:paraId="5C2B58EA" w14:textId="77777777" w:rsidR="00694C2C" w:rsidRPr="003A6966" w:rsidRDefault="00694C2C" w:rsidP="00A465F5">
            <w:pPr>
              <w:contextualSpacing/>
              <w:jc w:val="center"/>
              <w:rPr>
                <w:sz w:val="20"/>
              </w:rPr>
            </w:pPr>
            <w:r w:rsidRPr="003A6966">
              <w:rPr>
                <w:sz w:val="20"/>
              </w:rPr>
              <w:t>234</w:t>
            </w:r>
          </w:p>
        </w:tc>
        <w:tc>
          <w:tcPr>
            <w:tcW w:w="1247" w:type="dxa"/>
            <w:vAlign w:val="center"/>
          </w:tcPr>
          <w:p w14:paraId="05FEF6B5" w14:textId="77777777" w:rsidR="00694C2C" w:rsidRPr="003A6966" w:rsidRDefault="00694C2C" w:rsidP="00A465F5">
            <w:pPr>
              <w:contextualSpacing/>
              <w:jc w:val="center"/>
              <w:rPr>
                <w:sz w:val="20"/>
              </w:rPr>
            </w:pPr>
            <w:r w:rsidRPr="003A6966">
              <w:rPr>
                <w:sz w:val="20"/>
              </w:rPr>
              <w:t>176</w:t>
            </w:r>
          </w:p>
        </w:tc>
        <w:tc>
          <w:tcPr>
            <w:tcW w:w="1247" w:type="dxa"/>
            <w:vAlign w:val="center"/>
          </w:tcPr>
          <w:p w14:paraId="214B2E3C" w14:textId="75FBDD49" w:rsidR="00694C2C" w:rsidRPr="003A6966" w:rsidRDefault="00694C2C" w:rsidP="00A465F5">
            <w:pPr>
              <w:contextualSpacing/>
              <w:jc w:val="center"/>
              <w:rPr>
                <w:sz w:val="20"/>
              </w:rPr>
            </w:pPr>
            <w:r w:rsidRPr="003A6966">
              <w:rPr>
                <w:sz w:val="20"/>
              </w:rPr>
              <w:t>51</w:t>
            </w:r>
          </w:p>
        </w:tc>
        <w:tc>
          <w:tcPr>
            <w:tcW w:w="1247" w:type="dxa"/>
          </w:tcPr>
          <w:p w14:paraId="103405CB" w14:textId="27DD8A90" w:rsidR="00694C2C" w:rsidRPr="0061508A" w:rsidRDefault="00694C2C" w:rsidP="00A465F5">
            <w:pPr>
              <w:contextualSpacing/>
              <w:jc w:val="center"/>
              <w:rPr>
                <w:sz w:val="20"/>
                <w:highlight w:val="yellow"/>
              </w:rPr>
            </w:pPr>
            <w:r w:rsidRPr="0061508A">
              <w:rPr>
                <w:sz w:val="20"/>
                <w:highlight w:val="yellow"/>
              </w:rPr>
              <w:t>X</w:t>
            </w:r>
          </w:p>
        </w:tc>
      </w:tr>
      <w:tr w:rsidR="00694C2C" w:rsidRPr="009E24AC" w14:paraId="6B53ED2F" w14:textId="36CEE668" w:rsidTr="00E17CBE">
        <w:trPr>
          <w:trHeight w:val="283"/>
          <w:jc w:val="center"/>
        </w:trPr>
        <w:tc>
          <w:tcPr>
            <w:tcW w:w="1474" w:type="dxa"/>
            <w:vAlign w:val="center"/>
          </w:tcPr>
          <w:p w14:paraId="243B3793" w14:textId="77777777" w:rsidR="00694C2C" w:rsidRPr="003A6966" w:rsidRDefault="00694C2C" w:rsidP="00A465F5">
            <w:pPr>
              <w:contextualSpacing/>
              <w:jc w:val="left"/>
              <w:rPr>
                <w:sz w:val="20"/>
              </w:rPr>
            </w:pPr>
            <w:r w:rsidRPr="003A6966">
              <w:rPr>
                <w:sz w:val="20"/>
              </w:rPr>
              <w:t>VEWH</w:t>
            </w:r>
          </w:p>
        </w:tc>
        <w:tc>
          <w:tcPr>
            <w:tcW w:w="1247" w:type="dxa"/>
            <w:vAlign w:val="center"/>
          </w:tcPr>
          <w:p w14:paraId="6093C0D4" w14:textId="77777777" w:rsidR="00694C2C" w:rsidRPr="003A6966" w:rsidRDefault="00694C2C" w:rsidP="00A465F5">
            <w:pPr>
              <w:contextualSpacing/>
              <w:jc w:val="center"/>
              <w:rPr>
                <w:sz w:val="20"/>
              </w:rPr>
            </w:pPr>
            <w:r w:rsidRPr="003A6966">
              <w:rPr>
                <w:sz w:val="20"/>
              </w:rPr>
              <w:t>26</w:t>
            </w:r>
          </w:p>
        </w:tc>
        <w:tc>
          <w:tcPr>
            <w:tcW w:w="1247" w:type="dxa"/>
            <w:vAlign w:val="center"/>
          </w:tcPr>
          <w:p w14:paraId="1F596753" w14:textId="77777777" w:rsidR="00694C2C" w:rsidRPr="003A6966" w:rsidRDefault="00694C2C" w:rsidP="00A465F5">
            <w:pPr>
              <w:contextualSpacing/>
              <w:jc w:val="center"/>
              <w:rPr>
                <w:sz w:val="20"/>
              </w:rPr>
            </w:pPr>
            <w:r w:rsidRPr="003A6966">
              <w:rPr>
                <w:sz w:val="20"/>
              </w:rPr>
              <w:t>15</w:t>
            </w:r>
          </w:p>
        </w:tc>
        <w:tc>
          <w:tcPr>
            <w:tcW w:w="1247" w:type="dxa"/>
            <w:vAlign w:val="center"/>
          </w:tcPr>
          <w:p w14:paraId="43DD9A9E" w14:textId="77777777" w:rsidR="00694C2C" w:rsidRPr="003A6966" w:rsidRDefault="00694C2C" w:rsidP="00A465F5">
            <w:pPr>
              <w:contextualSpacing/>
              <w:jc w:val="center"/>
              <w:rPr>
                <w:sz w:val="20"/>
              </w:rPr>
            </w:pPr>
            <w:r w:rsidRPr="003A6966">
              <w:rPr>
                <w:sz w:val="20"/>
              </w:rPr>
              <w:t>43</w:t>
            </w:r>
          </w:p>
        </w:tc>
        <w:tc>
          <w:tcPr>
            <w:tcW w:w="1247" w:type="dxa"/>
            <w:vAlign w:val="center"/>
          </w:tcPr>
          <w:p w14:paraId="27817378" w14:textId="13D472BF" w:rsidR="00694C2C" w:rsidRPr="003A6966" w:rsidRDefault="00694C2C" w:rsidP="00E45B53">
            <w:pPr>
              <w:contextualSpacing/>
              <w:jc w:val="center"/>
              <w:rPr>
                <w:sz w:val="20"/>
              </w:rPr>
            </w:pPr>
            <w:r>
              <w:rPr>
                <w:sz w:val="20"/>
              </w:rPr>
              <w:t>30</w:t>
            </w:r>
          </w:p>
        </w:tc>
        <w:tc>
          <w:tcPr>
            <w:tcW w:w="1247" w:type="dxa"/>
            <w:vAlign w:val="center"/>
          </w:tcPr>
          <w:p w14:paraId="2C3794CB" w14:textId="5125948D" w:rsidR="00694C2C" w:rsidRPr="003A6966" w:rsidRDefault="00694C2C" w:rsidP="00A465F5">
            <w:pPr>
              <w:contextualSpacing/>
              <w:jc w:val="center"/>
              <w:rPr>
                <w:sz w:val="20"/>
              </w:rPr>
            </w:pPr>
            <w:r w:rsidRPr="003A6966">
              <w:rPr>
                <w:sz w:val="20"/>
              </w:rPr>
              <w:t>35</w:t>
            </w:r>
          </w:p>
        </w:tc>
        <w:tc>
          <w:tcPr>
            <w:tcW w:w="1247" w:type="dxa"/>
          </w:tcPr>
          <w:p w14:paraId="3A69FD52" w14:textId="4F18C1C8" w:rsidR="00694C2C" w:rsidRPr="0061508A" w:rsidRDefault="00694C2C" w:rsidP="00A465F5">
            <w:pPr>
              <w:contextualSpacing/>
              <w:jc w:val="center"/>
              <w:rPr>
                <w:sz w:val="20"/>
                <w:highlight w:val="yellow"/>
              </w:rPr>
            </w:pPr>
            <w:r w:rsidRPr="0061508A">
              <w:rPr>
                <w:sz w:val="20"/>
                <w:highlight w:val="yellow"/>
              </w:rPr>
              <w:t>X</w:t>
            </w:r>
          </w:p>
        </w:tc>
      </w:tr>
      <w:tr w:rsidR="00694C2C" w:rsidRPr="009E24AC" w14:paraId="17C63C24" w14:textId="0F280EF4" w:rsidTr="00E17CBE">
        <w:trPr>
          <w:trHeight w:val="283"/>
          <w:jc w:val="center"/>
        </w:trPr>
        <w:tc>
          <w:tcPr>
            <w:tcW w:w="1474" w:type="dxa"/>
            <w:vAlign w:val="center"/>
          </w:tcPr>
          <w:p w14:paraId="0DBF222F" w14:textId="77777777" w:rsidR="00694C2C" w:rsidRPr="003A6966" w:rsidRDefault="00694C2C" w:rsidP="00A465F5">
            <w:pPr>
              <w:contextualSpacing/>
              <w:jc w:val="left"/>
              <w:rPr>
                <w:sz w:val="20"/>
              </w:rPr>
            </w:pPr>
            <w:r w:rsidRPr="003A6966">
              <w:rPr>
                <w:sz w:val="20"/>
              </w:rPr>
              <w:t>RMIF</w:t>
            </w:r>
          </w:p>
        </w:tc>
        <w:tc>
          <w:tcPr>
            <w:tcW w:w="1247" w:type="dxa"/>
            <w:vAlign w:val="center"/>
          </w:tcPr>
          <w:p w14:paraId="5F13FF46" w14:textId="77777777" w:rsidR="00694C2C" w:rsidRPr="003A6966" w:rsidRDefault="00694C2C" w:rsidP="00A465F5">
            <w:pPr>
              <w:contextualSpacing/>
              <w:jc w:val="center"/>
              <w:rPr>
                <w:sz w:val="20"/>
              </w:rPr>
            </w:pPr>
          </w:p>
        </w:tc>
        <w:tc>
          <w:tcPr>
            <w:tcW w:w="1247" w:type="dxa"/>
            <w:vAlign w:val="center"/>
          </w:tcPr>
          <w:p w14:paraId="1D350882" w14:textId="77777777" w:rsidR="00694C2C" w:rsidRPr="003A6966" w:rsidRDefault="00694C2C" w:rsidP="00A465F5">
            <w:pPr>
              <w:contextualSpacing/>
              <w:jc w:val="center"/>
              <w:rPr>
                <w:sz w:val="20"/>
              </w:rPr>
            </w:pPr>
          </w:p>
        </w:tc>
        <w:tc>
          <w:tcPr>
            <w:tcW w:w="1247" w:type="dxa"/>
            <w:vAlign w:val="center"/>
          </w:tcPr>
          <w:p w14:paraId="1694222B" w14:textId="77777777" w:rsidR="00694C2C" w:rsidRPr="003A6966" w:rsidRDefault="00694C2C" w:rsidP="00A465F5">
            <w:pPr>
              <w:contextualSpacing/>
              <w:jc w:val="center"/>
              <w:rPr>
                <w:sz w:val="20"/>
              </w:rPr>
            </w:pPr>
            <w:r w:rsidRPr="003A6966">
              <w:rPr>
                <w:sz w:val="20"/>
              </w:rPr>
              <w:t>100</w:t>
            </w:r>
          </w:p>
        </w:tc>
        <w:tc>
          <w:tcPr>
            <w:tcW w:w="1247" w:type="dxa"/>
            <w:vAlign w:val="center"/>
          </w:tcPr>
          <w:p w14:paraId="4BEF9546" w14:textId="77777777" w:rsidR="00694C2C" w:rsidRPr="003A6966" w:rsidRDefault="00694C2C" w:rsidP="00A465F5">
            <w:pPr>
              <w:contextualSpacing/>
              <w:jc w:val="center"/>
              <w:rPr>
                <w:sz w:val="20"/>
              </w:rPr>
            </w:pPr>
            <w:r w:rsidRPr="003A6966">
              <w:rPr>
                <w:sz w:val="20"/>
              </w:rPr>
              <w:t>53</w:t>
            </w:r>
          </w:p>
        </w:tc>
        <w:tc>
          <w:tcPr>
            <w:tcW w:w="1247" w:type="dxa"/>
            <w:vAlign w:val="center"/>
          </w:tcPr>
          <w:p w14:paraId="413E8D79" w14:textId="7BB9ABF5" w:rsidR="00694C2C" w:rsidRPr="003A6966" w:rsidRDefault="00694C2C" w:rsidP="00A465F5">
            <w:pPr>
              <w:contextualSpacing/>
              <w:jc w:val="center"/>
              <w:rPr>
                <w:sz w:val="20"/>
              </w:rPr>
            </w:pPr>
            <w:r w:rsidRPr="003A6966">
              <w:rPr>
                <w:sz w:val="20"/>
              </w:rPr>
              <w:t>111</w:t>
            </w:r>
          </w:p>
        </w:tc>
        <w:tc>
          <w:tcPr>
            <w:tcW w:w="1247" w:type="dxa"/>
          </w:tcPr>
          <w:p w14:paraId="0ED26A28" w14:textId="77777777" w:rsidR="00694C2C" w:rsidRPr="0061508A" w:rsidRDefault="00694C2C" w:rsidP="00A465F5">
            <w:pPr>
              <w:contextualSpacing/>
              <w:jc w:val="center"/>
              <w:rPr>
                <w:sz w:val="20"/>
                <w:highlight w:val="yellow"/>
              </w:rPr>
            </w:pPr>
          </w:p>
        </w:tc>
      </w:tr>
      <w:tr w:rsidR="00694C2C" w:rsidRPr="009E24AC" w14:paraId="36BD0FFC" w14:textId="393F26E5" w:rsidTr="00E17CBE">
        <w:trPr>
          <w:trHeight w:val="283"/>
          <w:jc w:val="center"/>
        </w:trPr>
        <w:tc>
          <w:tcPr>
            <w:tcW w:w="1474" w:type="dxa"/>
            <w:vAlign w:val="center"/>
          </w:tcPr>
          <w:p w14:paraId="2AFDFB1C" w14:textId="1DCC88CA" w:rsidR="00694C2C" w:rsidRPr="003A6966" w:rsidRDefault="00694C2C" w:rsidP="008A70C9">
            <w:pPr>
              <w:contextualSpacing/>
              <w:jc w:val="left"/>
              <w:rPr>
                <w:sz w:val="20"/>
              </w:rPr>
            </w:pPr>
            <w:r w:rsidRPr="003A6966">
              <w:rPr>
                <w:sz w:val="20"/>
              </w:rPr>
              <w:t xml:space="preserve">NSW </w:t>
            </w:r>
            <w:r>
              <w:rPr>
                <w:sz w:val="20"/>
              </w:rPr>
              <w:t>DPIE</w:t>
            </w:r>
          </w:p>
        </w:tc>
        <w:tc>
          <w:tcPr>
            <w:tcW w:w="1247" w:type="dxa"/>
            <w:vAlign w:val="center"/>
          </w:tcPr>
          <w:p w14:paraId="54740283" w14:textId="77777777" w:rsidR="00694C2C" w:rsidRPr="003A6966" w:rsidRDefault="00694C2C" w:rsidP="00A465F5">
            <w:pPr>
              <w:contextualSpacing/>
              <w:jc w:val="center"/>
              <w:rPr>
                <w:sz w:val="20"/>
              </w:rPr>
            </w:pPr>
          </w:p>
        </w:tc>
        <w:tc>
          <w:tcPr>
            <w:tcW w:w="1247" w:type="dxa"/>
            <w:vAlign w:val="center"/>
          </w:tcPr>
          <w:p w14:paraId="01913309" w14:textId="77777777" w:rsidR="00694C2C" w:rsidRPr="003A6966" w:rsidRDefault="00694C2C" w:rsidP="00A465F5">
            <w:pPr>
              <w:contextualSpacing/>
              <w:jc w:val="center"/>
              <w:rPr>
                <w:sz w:val="20"/>
              </w:rPr>
            </w:pPr>
          </w:p>
        </w:tc>
        <w:tc>
          <w:tcPr>
            <w:tcW w:w="1247" w:type="dxa"/>
            <w:vAlign w:val="center"/>
          </w:tcPr>
          <w:p w14:paraId="3A5F92C6" w14:textId="77777777" w:rsidR="00694C2C" w:rsidRPr="003A6966" w:rsidRDefault="00694C2C" w:rsidP="00A465F5">
            <w:pPr>
              <w:contextualSpacing/>
              <w:jc w:val="center"/>
              <w:rPr>
                <w:sz w:val="20"/>
              </w:rPr>
            </w:pPr>
          </w:p>
        </w:tc>
        <w:tc>
          <w:tcPr>
            <w:tcW w:w="1247" w:type="dxa"/>
            <w:vAlign w:val="center"/>
          </w:tcPr>
          <w:p w14:paraId="7F8E79BD" w14:textId="77777777" w:rsidR="00694C2C" w:rsidRPr="003A6966" w:rsidRDefault="00694C2C" w:rsidP="00A465F5">
            <w:pPr>
              <w:contextualSpacing/>
              <w:jc w:val="center"/>
              <w:rPr>
                <w:sz w:val="20"/>
              </w:rPr>
            </w:pPr>
            <w:r w:rsidRPr="003A6966">
              <w:rPr>
                <w:sz w:val="20"/>
              </w:rPr>
              <w:t>9</w:t>
            </w:r>
          </w:p>
        </w:tc>
        <w:tc>
          <w:tcPr>
            <w:tcW w:w="1247" w:type="dxa"/>
            <w:vAlign w:val="center"/>
          </w:tcPr>
          <w:p w14:paraId="17E13BBA" w14:textId="77777777" w:rsidR="00694C2C" w:rsidRPr="003A6966" w:rsidRDefault="00694C2C" w:rsidP="00A465F5">
            <w:pPr>
              <w:contextualSpacing/>
              <w:jc w:val="center"/>
              <w:rPr>
                <w:sz w:val="20"/>
              </w:rPr>
            </w:pPr>
          </w:p>
        </w:tc>
        <w:tc>
          <w:tcPr>
            <w:tcW w:w="1247" w:type="dxa"/>
          </w:tcPr>
          <w:p w14:paraId="46C3F908" w14:textId="77777777" w:rsidR="00694C2C" w:rsidRPr="0061508A" w:rsidRDefault="00694C2C" w:rsidP="00A465F5">
            <w:pPr>
              <w:contextualSpacing/>
              <w:jc w:val="center"/>
              <w:rPr>
                <w:sz w:val="20"/>
                <w:highlight w:val="yellow"/>
              </w:rPr>
            </w:pPr>
          </w:p>
        </w:tc>
      </w:tr>
      <w:tr w:rsidR="00694C2C" w:rsidRPr="009E24AC" w14:paraId="7F8930E6" w14:textId="67357993" w:rsidTr="00E17CBE">
        <w:trPr>
          <w:trHeight w:val="283"/>
          <w:jc w:val="center"/>
        </w:trPr>
        <w:tc>
          <w:tcPr>
            <w:tcW w:w="1474" w:type="dxa"/>
            <w:tcBorders>
              <w:bottom w:val="single" w:sz="4" w:space="0" w:color="auto"/>
            </w:tcBorders>
            <w:vAlign w:val="center"/>
          </w:tcPr>
          <w:p w14:paraId="0E1AFFFB" w14:textId="61C4F3C3" w:rsidR="00694C2C" w:rsidRPr="003A6966" w:rsidRDefault="00694C2C" w:rsidP="00A465F5">
            <w:pPr>
              <w:contextualSpacing/>
              <w:jc w:val="left"/>
              <w:rPr>
                <w:sz w:val="20"/>
              </w:rPr>
            </w:pPr>
            <w:r w:rsidRPr="003A6966">
              <w:rPr>
                <w:sz w:val="20"/>
              </w:rPr>
              <w:t>Total</w:t>
            </w:r>
            <w:r>
              <w:rPr>
                <w:sz w:val="20"/>
              </w:rPr>
              <w:t xml:space="preserve"> eWater</w:t>
            </w:r>
          </w:p>
        </w:tc>
        <w:tc>
          <w:tcPr>
            <w:tcW w:w="1247" w:type="dxa"/>
            <w:tcBorders>
              <w:bottom w:val="single" w:sz="4" w:space="0" w:color="auto"/>
            </w:tcBorders>
            <w:vAlign w:val="center"/>
          </w:tcPr>
          <w:p w14:paraId="624C46B6" w14:textId="2C4DDB8E" w:rsidR="00694C2C" w:rsidRPr="003A6966" w:rsidRDefault="00694C2C" w:rsidP="00E02136">
            <w:pPr>
              <w:contextualSpacing/>
              <w:jc w:val="center"/>
              <w:rPr>
                <w:sz w:val="20"/>
              </w:rPr>
            </w:pPr>
            <w:r w:rsidRPr="003A6966">
              <w:rPr>
                <w:sz w:val="20"/>
              </w:rPr>
              <w:t>714</w:t>
            </w:r>
            <w:r w:rsidR="00E02136">
              <w:rPr>
                <w:sz w:val="20"/>
              </w:rPr>
              <w:t xml:space="preserve"> </w:t>
            </w:r>
            <w:r>
              <w:rPr>
                <w:sz w:val="20"/>
              </w:rPr>
              <w:t>(25%)</w:t>
            </w:r>
          </w:p>
        </w:tc>
        <w:tc>
          <w:tcPr>
            <w:tcW w:w="1247" w:type="dxa"/>
            <w:tcBorders>
              <w:bottom w:val="single" w:sz="4" w:space="0" w:color="auto"/>
            </w:tcBorders>
            <w:vAlign w:val="center"/>
          </w:tcPr>
          <w:p w14:paraId="23419826" w14:textId="6DAE36B7" w:rsidR="00694C2C" w:rsidRPr="003A6966" w:rsidRDefault="00694C2C" w:rsidP="00A465F5">
            <w:pPr>
              <w:contextualSpacing/>
              <w:jc w:val="center"/>
              <w:rPr>
                <w:sz w:val="20"/>
              </w:rPr>
            </w:pPr>
            <w:r w:rsidRPr="003A6966">
              <w:rPr>
                <w:sz w:val="20"/>
              </w:rPr>
              <w:t>914</w:t>
            </w:r>
            <w:r w:rsidR="00E02136">
              <w:rPr>
                <w:sz w:val="20"/>
              </w:rPr>
              <w:t xml:space="preserve"> </w:t>
            </w:r>
            <w:r>
              <w:rPr>
                <w:sz w:val="20"/>
              </w:rPr>
              <w:t>(37%)</w:t>
            </w:r>
          </w:p>
        </w:tc>
        <w:tc>
          <w:tcPr>
            <w:tcW w:w="1247" w:type="dxa"/>
            <w:tcBorders>
              <w:bottom w:val="single" w:sz="4" w:space="0" w:color="auto"/>
            </w:tcBorders>
            <w:vAlign w:val="center"/>
          </w:tcPr>
          <w:p w14:paraId="2676B017" w14:textId="74D7094D" w:rsidR="00694C2C" w:rsidRPr="003A6966" w:rsidRDefault="00694C2C" w:rsidP="00A465F5">
            <w:pPr>
              <w:contextualSpacing/>
              <w:jc w:val="center"/>
              <w:rPr>
                <w:sz w:val="20"/>
              </w:rPr>
            </w:pPr>
            <w:r w:rsidRPr="003A6966">
              <w:rPr>
                <w:sz w:val="20"/>
              </w:rPr>
              <w:t>995</w:t>
            </w:r>
            <w:r w:rsidR="00E02136">
              <w:rPr>
                <w:sz w:val="20"/>
              </w:rPr>
              <w:t xml:space="preserve"> </w:t>
            </w:r>
            <w:r>
              <w:rPr>
                <w:sz w:val="20"/>
              </w:rPr>
              <w:t>(11%)</w:t>
            </w:r>
          </w:p>
        </w:tc>
        <w:tc>
          <w:tcPr>
            <w:tcW w:w="1247" w:type="dxa"/>
            <w:tcBorders>
              <w:bottom w:val="single" w:sz="4" w:space="0" w:color="auto"/>
            </w:tcBorders>
            <w:vAlign w:val="center"/>
          </w:tcPr>
          <w:p w14:paraId="324E245E" w14:textId="1523AD0C" w:rsidR="00694C2C" w:rsidRPr="003A6966" w:rsidRDefault="00694C2C" w:rsidP="00A465F5">
            <w:pPr>
              <w:contextualSpacing/>
              <w:jc w:val="center"/>
              <w:rPr>
                <w:sz w:val="20"/>
              </w:rPr>
            </w:pPr>
            <w:r w:rsidRPr="003A6966">
              <w:rPr>
                <w:sz w:val="20"/>
              </w:rPr>
              <w:t>1162</w:t>
            </w:r>
            <w:r w:rsidR="00E02136">
              <w:rPr>
                <w:sz w:val="20"/>
              </w:rPr>
              <w:t xml:space="preserve"> </w:t>
            </w:r>
            <w:r>
              <w:rPr>
                <w:sz w:val="20"/>
              </w:rPr>
              <w:t>(43%)</w:t>
            </w:r>
          </w:p>
        </w:tc>
        <w:tc>
          <w:tcPr>
            <w:tcW w:w="1247" w:type="dxa"/>
            <w:tcBorders>
              <w:bottom w:val="single" w:sz="4" w:space="0" w:color="auto"/>
            </w:tcBorders>
            <w:vAlign w:val="center"/>
          </w:tcPr>
          <w:p w14:paraId="7AD604F5" w14:textId="0633A073" w:rsidR="00694C2C" w:rsidRPr="003A6966" w:rsidRDefault="00694C2C" w:rsidP="00A465F5">
            <w:pPr>
              <w:contextualSpacing/>
              <w:jc w:val="center"/>
              <w:rPr>
                <w:sz w:val="20"/>
              </w:rPr>
            </w:pPr>
            <w:r w:rsidRPr="003A6966">
              <w:rPr>
                <w:sz w:val="20"/>
              </w:rPr>
              <w:t>747</w:t>
            </w:r>
            <w:r w:rsidR="00E02136">
              <w:rPr>
                <w:sz w:val="20"/>
              </w:rPr>
              <w:t xml:space="preserve"> </w:t>
            </w:r>
            <w:r>
              <w:rPr>
                <w:sz w:val="20"/>
              </w:rPr>
              <w:t>(31%)</w:t>
            </w:r>
          </w:p>
        </w:tc>
        <w:tc>
          <w:tcPr>
            <w:tcW w:w="1247" w:type="dxa"/>
            <w:tcBorders>
              <w:bottom w:val="single" w:sz="4" w:space="0" w:color="auto"/>
            </w:tcBorders>
          </w:tcPr>
          <w:p w14:paraId="0985FC29" w14:textId="5B6E93AA" w:rsidR="00694C2C" w:rsidRPr="0061508A" w:rsidRDefault="00694C2C" w:rsidP="00E02136">
            <w:pPr>
              <w:contextualSpacing/>
              <w:jc w:val="center"/>
              <w:rPr>
                <w:sz w:val="20"/>
                <w:highlight w:val="yellow"/>
              </w:rPr>
            </w:pPr>
            <w:r w:rsidRPr="0061508A">
              <w:rPr>
                <w:sz w:val="20"/>
                <w:highlight w:val="yellow"/>
              </w:rPr>
              <w:t>X</w:t>
            </w:r>
            <w:r w:rsidR="00E02136">
              <w:rPr>
                <w:sz w:val="20"/>
                <w:highlight w:val="yellow"/>
              </w:rPr>
              <w:t xml:space="preserve"> </w:t>
            </w:r>
            <w:r w:rsidRPr="0061508A">
              <w:rPr>
                <w:sz w:val="20"/>
                <w:highlight w:val="yellow"/>
              </w:rPr>
              <w:t>(X%)</w:t>
            </w:r>
          </w:p>
        </w:tc>
      </w:tr>
    </w:tbl>
    <w:p w14:paraId="24C7B6F4" w14:textId="77777777" w:rsidR="009F092A" w:rsidRDefault="009F092A" w:rsidP="009F092A"/>
    <w:p w14:paraId="1BFED295" w14:textId="51A73767" w:rsidR="002E40C5" w:rsidRDefault="002E40C5" w:rsidP="002E40C5">
      <w:pPr>
        <w:pStyle w:val="Caption"/>
      </w:pPr>
      <w:bookmarkStart w:id="44" w:name="_Ref30779384"/>
      <w:bookmarkStart w:id="45" w:name="_Toc54612662"/>
      <w:r w:rsidRPr="00521E10">
        <w:t xml:space="preserve">Table </w:t>
      </w:r>
      <w:r w:rsidRPr="00521E10">
        <w:rPr>
          <w:noProof/>
        </w:rPr>
        <w:fldChar w:fldCharType="begin"/>
      </w:r>
      <w:r w:rsidRPr="00521E10">
        <w:rPr>
          <w:noProof/>
        </w:rPr>
        <w:instrText xml:space="preserve"> SEQ Table \* ARABIC </w:instrText>
      </w:r>
      <w:r w:rsidRPr="00521E10">
        <w:rPr>
          <w:noProof/>
        </w:rPr>
        <w:fldChar w:fldCharType="separate"/>
      </w:r>
      <w:r w:rsidR="00A20F12">
        <w:rPr>
          <w:noProof/>
        </w:rPr>
        <w:t>2</w:t>
      </w:r>
      <w:r w:rsidRPr="00521E10">
        <w:rPr>
          <w:noProof/>
        </w:rPr>
        <w:fldChar w:fldCharType="end"/>
      </w:r>
      <w:bookmarkEnd w:id="44"/>
      <w:r w:rsidRPr="00521E10">
        <w:t>. Annual flow over the Murray barrages (total volume, GL) from 2014–20</w:t>
      </w:r>
      <w:r w:rsidR="001056C6">
        <w:t>20</w:t>
      </w:r>
      <w:r>
        <w:t xml:space="preserve">, showing contribution by Commonwealth environmental water (CEW). </w:t>
      </w:r>
      <w:r w:rsidR="009A6818">
        <w:t>CEW and total flow volumes are based on SA barrage dashboard accounting data</w:t>
      </w:r>
      <w:r>
        <w:t>.</w:t>
      </w:r>
      <w:r w:rsidR="00BF2504">
        <w:t xml:space="preserve"> </w:t>
      </w:r>
      <w:r w:rsidR="005B6C4B">
        <w:t>Matter transport r</w:t>
      </w:r>
      <w:r w:rsidR="00F30A23">
        <w:t>esults</w:t>
      </w:r>
      <w:r w:rsidR="00BF2504">
        <w:t xml:space="preserve"> in Section </w:t>
      </w:r>
      <w:r w:rsidR="00BF2504">
        <w:fldChar w:fldCharType="begin"/>
      </w:r>
      <w:r w:rsidR="00BF2504">
        <w:instrText xml:space="preserve"> REF _Ref35855504 \r \h </w:instrText>
      </w:r>
      <w:r w:rsidR="00BF2504">
        <w:fldChar w:fldCharType="separate"/>
      </w:r>
      <w:r w:rsidR="00A20F12">
        <w:t>2.3</w:t>
      </w:r>
      <w:r w:rsidR="00BF2504">
        <w:fldChar w:fldCharType="end"/>
      </w:r>
      <w:r w:rsidR="00F30A23">
        <w:t xml:space="preserve"> are</w:t>
      </w:r>
      <w:r w:rsidR="00BF2504">
        <w:t xml:space="preserve"> based on </w:t>
      </w:r>
      <w:r w:rsidR="00F30A23">
        <w:t>different model</w:t>
      </w:r>
      <w:r w:rsidR="009108F6">
        <w:t xml:space="preserve">led </w:t>
      </w:r>
      <w:r w:rsidR="005F1566">
        <w:t>data,</w:t>
      </w:r>
      <w:r w:rsidR="00F30A23">
        <w:t xml:space="preserve"> </w:t>
      </w:r>
      <w:r w:rsidR="00BF2504">
        <w:t xml:space="preserve">and may not </w:t>
      </w:r>
      <w:r w:rsidR="00F30A23">
        <w:t>necessarily reflect the accounted data presented here.</w:t>
      </w:r>
      <w:bookmarkEnd w:id="45"/>
      <w:r w:rsidR="00F30A23">
        <w:t xml:space="preserve"> </w:t>
      </w:r>
    </w:p>
    <w:tbl>
      <w:tblPr>
        <w:tblW w:w="0" w:type="auto"/>
        <w:jc w:val="center"/>
        <w:tblLook w:val="04A0" w:firstRow="1" w:lastRow="0" w:firstColumn="1" w:lastColumn="0" w:noHBand="0" w:noVBand="1"/>
      </w:tblPr>
      <w:tblGrid>
        <w:gridCol w:w="1418"/>
        <w:gridCol w:w="1369"/>
        <w:gridCol w:w="1134"/>
        <w:gridCol w:w="1134"/>
        <w:gridCol w:w="1134"/>
        <w:gridCol w:w="1134"/>
        <w:gridCol w:w="1134"/>
      </w:tblGrid>
      <w:tr w:rsidR="0044531A" w:rsidRPr="005135BF" w14:paraId="1E49FB95" w14:textId="15A5534B" w:rsidTr="003B08B0">
        <w:trPr>
          <w:trHeight w:val="283"/>
          <w:jc w:val="center"/>
        </w:trPr>
        <w:tc>
          <w:tcPr>
            <w:tcW w:w="1418" w:type="dxa"/>
            <w:tcBorders>
              <w:top w:val="single" w:sz="4" w:space="0" w:color="auto"/>
              <w:bottom w:val="single" w:sz="4" w:space="0" w:color="auto"/>
            </w:tcBorders>
            <w:vAlign w:val="bottom"/>
          </w:tcPr>
          <w:p w14:paraId="77078219" w14:textId="77777777" w:rsidR="0044531A" w:rsidRPr="005135BF" w:rsidRDefault="0044531A" w:rsidP="00CA55E8">
            <w:pPr>
              <w:contextualSpacing/>
              <w:jc w:val="left"/>
              <w:rPr>
                <w:sz w:val="20"/>
              </w:rPr>
            </w:pPr>
            <w:r w:rsidRPr="005135BF">
              <w:rPr>
                <w:sz w:val="20"/>
              </w:rPr>
              <w:t>Water year</w:t>
            </w:r>
          </w:p>
        </w:tc>
        <w:tc>
          <w:tcPr>
            <w:tcW w:w="1369" w:type="dxa"/>
            <w:tcBorders>
              <w:top w:val="single" w:sz="4" w:space="0" w:color="auto"/>
              <w:bottom w:val="single" w:sz="4" w:space="0" w:color="auto"/>
            </w:tcBorders>
            <w:vAlign w:val="bottom"/>
          </w:tcPr>
          <w:p w14:paraId="7616F28A" w14:textId="77777777" w:rsidR="0044531A" w:rsidRPr="005135BF" w:rsidRDefault="0044531A" w:rsidP="00CA55E8">
            <w:pPr>
              <w:contextualSpacing/>
              <w:jc w:val="center"/>
              <w:rPr>
                <w:sz w:val="20"/>
              </w:rPr>
            </w:pPr>
            <w:r w:rsidRPr="005135BF">
              <w:rPr>
                <w:sz w:val="20"/>
              </w:rPr>
              <w:t>2014-15</w:t>
            </w:r>
          </w:p>
        </w:tc>
        <w:tc>
          <w:tcPr>
            <w:tcW w:w="1134" w:type="dxa"/>
            <w:tcBorders>
              <w:top w:val="single" w:sz="4" w:space="0" w:color="auto"/>
              <w:bottom w:val="single" w:sz="4" w:space="0" w:color="auto"/>
            </w:tcBorders>
            <w:vAlign w:val="bottom"/>
          </w:tcPr>
          <w:p w14:paraId="696382E7" w14:textId="77777777" w:rsidR="0044531A" w:rsidRPr="005135BF" w:rsidRDefault="0044531A" w:rsidP="00CA55E8">
            <w:pPr>
              <w:contextualSpacing/>
              <w:jc w:val="center"/>
              <w:rPr>
                <w:sz w:val="20"/>
              </w:rPr>
            </w:pPr>
            <w:r w:rsidRPr="005135BF">
              <w:rPr>
                <w:sz w:val="20"/>
              </w:rPr>
              <w:t>2015-16</w:t>
            </w:r>
          </w:p>
        </w:tc>
        <w:tc>
          <w:tcPr>
            <w:tcW w:w="1134" w:type="dxa"/>
            <w:tcBorders>
              <w:top w:val="single" w:sz="4" w:space="0" w:color="auto"/>
              <w:bottom w:val="single" w:sz="4" w:space="0" w:color="auto"/>
            </w:tcBorders>
            <w:vAlign w:val="bottom"/>
          </w:tcPr>
          <w:p w14:paraId="29A1D1FA" w14:textId="77777777" w:rsidR="0044531A" w:rsidRPr="005135BF" w:rsidRDefault="0044531A" w:rsidP="00CA55E8">
            <w:pPr>
              <w:contextualSpacing/>
              <w:jc w:val="center"/>
              <w:rPr>
                <w:sz w:val="20"/>
              </w:rPr>
            </w:pPr>
            <w:r w:rsidRPr="005135BF">
              <w:rPr>
                <w:sz w:val="20"/>
              </w:rPr>
              <w:t>2016-17</w:t>
            </w:r>
          </w:p>
        </w:tc>
        <w:tc>
          <w:tcPr>
            <w:tcW w:w="1134" w:type="dxa"/>
            <w:tcBorders>
              <w:top w:val="single" w:sz="4" w:space="0" w:color="auto"/>
              <w:bottom w:val="single" w:sz="4" w:space="0" w:color="auto"/>
            </w:tcBorders>
            <w:vAlign w:val="bottom"/>
          </w:tcPr>
          <w:p w14:paraId="4001398A" w14:textId="77777777" w:rsidR="0044531A" w:rsidRPr="005135BF" w:rsidRDefault="0044531A" w:rsidP="00CA55E8">
            <w:pPr>
              <w:contextualSpacing/>
              <w:jc w:val="center"/>
              <w:rPr>
                <w:sz w:val="20"/>
              </w:rPr>
            </w:pPr>
            <w:r w:rsidRPr="005135BF">
              <w:rPr>
                <w:sz w:val="20"/>
              </w:rPr>
              <w:t>2017-18</w:t>
            </w:r>
          </w:p>
        </w:tc>
        <w:tc>
          <w:tcPr>
            <w:tcW w:w="1134" w:type="dxa"/>
            <w:tcBorders>
              <w:top w:val="single" w:sz="4" w:space="0" w:color="auto"/>
              <w:bottom w:val="single" w:sz="4" w:space="0" w:color="auto"/>
            </w:tcBorders>
            <w:vAlign w:val="bottom"/>
          </w:tcPr>
          <w:p w14:paraId="0A09352F" w14:textId="77777777" w:rsidR="0044531A" w:rsidRPr="005135BF" w:rsidRDefault="0044531A" w:rsidP="00CA55E8">
            <w:pPr>
              <w:contextualSpacing/>
              <w:jc w:val="center"/>
              <w:rPr>
                <w:sz w:val="20"/>
              </w:rPr>
            </w:pPr>
            <w:r w:rsidRPr="005135BF">
              <w:rPr>
                <w:sz w:val="20"/>
              </w:rPr>
              <w:t>2018-19</w:t>
            </w:r>
          </w:p>
        </w:tc>
        <w:tc>
          <w:tcPr>
            <w:tcW w:w="1134" w:type="dxa"/>
            <w:tcBorders>
              <w:top w:val="single" w:sz="4" w:space="0" w:color="auto"/>
              <w:bottom w:val="single" w:sz="4" w:space="0" w:color="auto"/>
            </w:tcBorders>
            <w:vAlign w:val="bottom"/>
          </w:tcPr>
          <w:p w14:paraId="027931E0" w14:textId="27CE1A6D" w:rsidR="0044531A" w:rsidRPr="005135BF" w:rsidRDefault="0044531A" w:rsidP="003B08B0">
            <w:pPr>
              <w:contextualSpacing/>
              <w:jc w:val="center"/>
              <w:rPr>
                <w:sz w:val="20"/>
              </w:rPr>
            </w:pPr>
            <w:r>
              <w:rPr>
                <w:sz w:val="20"/>
              </w:rPr>
              <w:t>2019-20</w:t>
            </w:r>
          </w:p>
        </w:tc>
      </w:tr>
      <w:tr w:rsidR="0044531A" w:rsidRPr="005135BF" w14:paraId="1511D6B2" w14:textId="7E7B18BE" w:rsidTr="0044531A">
        <w:trPr>
          <w:trHeight w:val="283"/>
          <w:jc w:val="center"/>
        </w:trPr>
        <w:tc>
          <w:tcPr>
            <w:tcW w:w="1418" w:type="dxa"/>
            <w:vAlign w:val="center"/>
          </w:tcPr>
          <w:p w14:paraId="49FCE0D1" w14:textId="105E3817" w:rsidR="0044531A" w:rsidRPr="005135BF" w:rsidRDefault="0044531A" w:rsidP="000936DE">
            <w:pPr>
              <w:contextualSpacing/>
              <w:jc w:val="left"/>
              <w:rPr>
                <w:sz w:val="20"/>
              </w:rPr>
            </w:pPr>
            <w:r>
              <w:rPr>
                <w:sz w:val="20"/>
              </w:rPr>
              <w:t>Total</w:t>
            </w:r>
          </w:p>
        </w:tc>
        <w:tc>
          <w:tcPr>
            <w:tcW w:w="1369" w:type="dxa"/>
            <w:vAlign w:val="center"/>
          </w:tcPr>
          <w:p w14:paraId="05497F7B" w14:textId="77777777" w:rsidR="0044531A" w:rsidRPr="005135BF" w:rsidRDefault="0044531A" w:rsidP="00CA55E8">
            <w:pPr>
              <w:contextualSpacing/>
              <w:jc w:val="center"/>
              <w:rPr>
                <w:sz w:val="20"/>
              </w:rPr>
            </w:pPr>
            <w:r>
              <w:rPr>
                <w:sz w:val="20"/>
              </w:rPr>
              <w:t>987.1</w:t>
            </w:r>
          </w:p>
        </w:tc>
        <w:tc>
          <w:tcPr>
            <w:tcW w:w="1134" w:type="dxa"/>
            <w:vAlign w:val="center"/>
          </w:tcPr>
          <w:p w14:paraId="6FAC4515" w14:textId="77777777" w:rsidR="0044531A" w:rsidRPr="005135BF" w:rsidRDefault="0044531A" w:rsidP="00CA55E8">
            <w:pPr>
              <w:contextualSpacing/>
              <w:jc w:val="center"/>
              <w:rPr>
                <w:sz w:val="20"/>
              </w:rPr>
            </w:pPr>
            <w:r>
              <w:rPr>
                <w:sz w:val="20"/>
              </w:rPr>
              <w:t>561.0</w:t>
            </w:r>
          </w:p>
        </w:tc>
        <w:tc>
          <w:tcPr>
            <w:tcW w:w="1134" w:type="dxa"/>
            <w:vAlign w:val="center"/>
          </w:tcPr>
          <w:p w14:paraId="3EE327B2" w14:textId="77777777" w:rsidR="0044531A" w:rsidRPr="005135BF" w:rsidRDefault="0044531A" w:rsidP="00CA55E8">
            <w:pPr>
              <w:contextualSpacing/>
              <w:jc w:val="center"/>
              <w:rPr>
                <w:sz w:val="20"/>
              </w:rPr>
            </w:pPr>
            <w:r>
              <w:rPr>
                <w:sz w:val="20"/>
              </w:rPr>
              <w:t>6483.9</w:t>
            </w:r>
          </w:p>
        </w:tc>
        <w:tc>
          <w:tcPr>
            <w:tcW w:w="1134" w:type="dxa"/>
            <w:vAlign w:val="center"/>
          </w:tcPr>
          <w:p w14:paraId="2B76B540" w14:textId="77777777" w:rsidR="0044531A" w:rsidRPr="005135BF" w:rsidRDefault="0044531A" w:rsidP="00CA55E8">
            <w:pPr>
              <w:contextualSpacing/>
              <w:jc w:val="center"/>
              <w:rPr>
                <w:sz w:val="20"/>
              </w:rPr>
            </w:pPr>
            <w:r>
              <w:rPr>
                <w:sz w:val="20"/>
              </w:rPr>
              <w:t>854.0</w:t>
            </w:r>
          </w:p>
        </w:tc>
        <w:tc>
          <w:tcPr>
            <w:tcW w:w="1134" w:type="dxa"/>
            <w:vAlign w:val="center"/>
          </w:tcPr>
          <w:p w14:paraId="04142D13" w14:textId="77777777" w:rsidR="0044531A" w:rsidRPr="005135BF" w:rsidRDefault="0044531A" w:rsidP="00CA55E8">
            <w:pPr>
              <w:contextualSpacing/>
              <w:jc w:val="center"/>
              <w:rPr>
                <w:sz w:val="20"/>
              </w:rPr>
            </w:pPr>
            <w:r>
              <w:rPr>
                <w:sz w:val="20"/>
              </w:rPr>
              <w:t>377.2</w:t>
            </w:r>
          </w:p>
        </w:tc>
        <w:tc>
          <w:tcPr>
            <w:tcW w:w="1134" w:type="dxa"/>
          </w:tcPr>
          <w:p w14:paraId="53711DF8" w14:textId="77777777" w:rsidR="0044531A" w:rsidRDefault="0044531A" w:rsidP="00CA55E8">
            <w:pPr>
              <w:contextualSpacing/>
              <w:jc w:val="center"/>
              <w:rPr>
                <w:sz w:val="20"/>
              </w:rPr>
            </w:pPr>
          </w:p>
        </w:tc>
      </w:tr>
      <w:tr w:rsidR="0044531A" w:rsidRPr="005135BF" w14:paraId="5BB0886F" w14:textId="3597A80F" w:rsidTr="0044531A">
        <w:trPr>
          <w:trHeight w:val="283"/>
          <w:jc w:val="center"/>
        </w:trPr>
        <w:tc>
          <w:tcPr>
            <w:tcW w:w="1418" w:type="dxa"/>
            <w:tcBorders>
              <w:bottom w:val="single" w:sz="4" w:space="0" w:color="auto"/>
            </w:tcBorders>
            <w:vAlign w:val="center"/>
          </w:tcPr>
          <w:p w14:paraId="68662541" w14:textId="77777777" w:rsidR="0044531A" w:rsidRPr="005135BF" w:rsidRDefault="0044531A" w:rsidP="00CA55E8">
            <w:pPr>
              <w:contextualSpacing/>
              <w:jc w:val="left"/>
              <w:rPr>
                <w:sz w:val="20"/>
              </w:rPr>
            </w:pPr>
            <w:r w:rsidRPr="005135BF">
              <w:rPr>
                <w:sz w:val="20"/>
              </w:rPr>
              <w:t>CEW</w:t>
            </w:r>
          </w:p>
        </w:tc>
        <w:tc>
          <w:tcPr>
            <w:tcW w:w="1369" w:type="dxa"/>
            <w:tcBorders>
              <w:bottom w:val="single" w:sz="4" w:space="0" w:color="auto"/>
            </w:tcBorders>
            <w:vAlign w:val="center"/>
          </w:tcPr>
          <w:p w14:paraId="31B03077" w14:textId="597EC30F" w:rsidR="0044531A" w:rsidRPr="005135BF" w:rsidRDefault="0044531A" w:rsidP="00CA55E8">
            <w:pPr>
              <w:contextualSpacing/>
              <w:jc w:val="center"/>
              <w:rPr>
                <w:sz w:val="20"/>
              </w:rPr>
            </w:pPr>
            <w:r>
              <w:rPr>
                <w:sz w:val="20"/>
              </w:rPr>
              <w:t>453.8</w:t>
            </w:r>
          </w:p>
        </w:tc>
        <w:tc>
          <w:tcPr>
            <w:tcW w:w="1134" w:type="dxa"/>
            <w:tcBorders>
              <w:bottom w:val="single" w:sz="4" w:space="0" w:color="auto"/>
            </w:tcBorders>
            <w:vAlign w:val="center"/>
          </w:tcPr>
          <w:p w14:paraId="4F4016C0" w14:textId="1EC451FB" w:rsidR="0044531A" w:rsidRPr="005135BF" w:rsidRDefault="0044531A" w:rsidP="00CA55E8">
            <w:pPr>
              <w:contextualSpacing/>
              <w:jc w:val="center"/>
              <w:rPr>
                <w:sz w:val="20"/>
              </w:rPr>
            </w:pPr>
            <w:r>
              <w:rPr>
                <w:sz w:val="20"/>
              </w:rPr>
              <w:t>561.0</w:t>
            </w:r>
          </w:p>
        </w:tc>
        <w:tc>
          <w:tcPr>
            <w:tcW w:w="1134" w:type="dxa"/>
            <w:tcBorders>
              <w:bottom w:val="single" w:sz="4" w:space="0" w:color="auto"/>
            </w:tcBorders>
            <w:vAlign w:val="center"/>
          </w:tcPr>
          <w:p w14:paraId="68B5B590" w14:textId="3249D01B" w:rsidR="0044531A" w:rsidRPr="005135BF" w:rsidRDefault="0044531A" w:rsidP="009A6818">
            <w:pPr>
              <w:contextualSpacing/>
              <w:jc w:val="center"/>
              <w:rPr>
                <w:sz w:val="20"/>
              </w:rPr>
            </w:pPr>
            <w:r>
              <w:rPr>
                <w:sz w:val="20"/>
              </w:rPr>
              <w:t>802.3</w:t>
            </w:r>
          </w:p>
        </w:tc>
        <w:tc>
          <w:tcPr>
            <w:tcW w:w="1134" w:type="dxa"/>
            <w:tcBorders>
              <w:bottom w:val="single" w:sz="4" w:space="0" w:color="auto"/>
            </w:tcBorders>
            <w:vAlign w:val="center"/>
          </w:tcPr>
          <w:p w14:paraId="1E035225" w14:textId="1B7590AD" w:rsidR="0044531A" w:rsidRPr="005135BF" w:rsidRDefault="0044531A" w:rsidP="00CA55E8">
            <w:pPr>
              <w:contextualSpacing/>
              <w:jc w:val="center"/>
              <w:rPr>
                <w:sz w:val="20"/>
              </w:rPr>
            </w:pPr>
            <w:r w:rsidRPr="005135BF">
              <w:rPr>
                <w:sz w:val="20"/>
              </w:rPr>
              <w:t>7</w:t>
            </w:r>
            <w:r>
              <w:rPr>
                <w:sz w:val="20"/>
              </w:rPr>
              <w:t>57.1</w:t>
            </w:r>
          </w:p>
        </w:tc>
        <w:tc>
          <w:tcPr>
            <w:tcW w:w="1134" w:type="dxa"/>
            <w:tcBorders>
              <w:bottom w:val="single" w:sz="4" w:space="0" w:color="auto"/>
            </w:tcBorders>
            <w:vAlign w:val="center"/>
          </w:tcPr>
          <w:p w14:paraId="00732073" w14:textId="45AF8000" w:rsidR="0044531A" w:rsidRPr="005135BF" w:rsidRDefault="0044531A" w:rsidP="00CA55E8">
            <w:pPr>
              <w:contextualSpacing/>
              <w:jc w:val="center"/>
              <w:rPr>
                <w:sz w:val="20"/>
              </w:rPr>
            </w:pPr>
            <w:r>
              <w:rPr>
                <w:sz w:val="20"/>
              </w:rPr>
              <w:t>377.2</w:t>
            </w:r>
          </w:p>
        </w:tc>
        <w:tc>
          <w:tcPr>
            <w:tcW w:w="1134" w:type="dxa"/>
            <w:tcBorders>
              <w:bottom w:val="single" w:sz="4" w:space="0" w:color="auto"/>
            </w:tcBorders>
          </w:tcPr>
          <w:p w14:paraId="16170FAF" w14:textId="77777777" w:rsidR="0044531A" w:rsidRDefault="0044531A" w:rsidP="00CA55E8">
            <w:pPr>
              <w:contextualSpacing/>
              <w:jc w:val="center"/>
              <w:rPr>
                <w:sz w:val="20"/>
              </w:rPr>
            </w:pPr>
          </w:p>
        </w:tc>
      </w:tr>
    </w:tbl>
    <w:p w14:paraId="2542ED44" w14:textId="77777777" w:rsidR="002E40C5" w:rsidRPr="00E029CF" w:rsidRDefault="002E40C5" w:rsidP="002E40C5"/>
    <w:p w14:paraId="4452F167" w14:textId="0237E1D4" w:rsidR="007319A1" w:rsidRDefault="00864240" w:rsidP="00864240">
      <w:bookmarkStart w:id="46" w:name="_Ref16673617"/>
      <w:r w:rsidRPr="00AE1B90">
        <w:t xml:space="preserve">In </w:t>
      </w:r>
      <w:r w:rsidR="000F641A">
        <w:t xml:space="preserve">2019-20, flow remained in-channel and was similar to </w:t>
      </w:r>
      <w:r w:rsidRPr="00AE1B90">
        <w:t>four of the</w:t>
      </w:r>
      <w:r w:rsidR="000F641A">
        <w:t xml:space="preserve"> previous</w:t>
      </w:r>
      <w:r w:rsidRPr="00AE1B90">
        <w:t xml:space="preserve"> five years, which were hydrologically dry (i.e. </w:t>
      </w:r>
      <w:r>
        <w:t xml:space="preserve">flow </w:t>
      </w:r>
      <w:r w:rsidRPr="00AE1B90">
        <w:t>&lt;18,000 ML/d at the South Australian border,</w:t>
      </w:r>
      <w:r w:rsidRPr="005513C5">
        <w:t xml:space="preserve"> </w:t>
      </w:r>
      <w:r>
        <w:fldChar w:fldCharType="begin"/>
      </w:r>
      <w:r>
        <w:instrText xml:space="preserve"> REF _Ref416335393 \h </w:instrText>
      </w:r>
      <w:r>
        <w:fldChar w:fldCharType="separate"/>
      </w:r>
      <w:r w:rsidR="00A20F12" w:rsidRPr="0007443D">
        <w:t xml:space="preserve">Figure </w:t>
      </w:r>
      <w:r w:rsidR="00A20F12">
        <w:rPr>
          <w:noProof/>
        </w:rPr>
        <w:t>4</w:t>
      </w:r>
      <w:r>
        <w:fldChar w:fldCharType="end"/>
      </w:r>
      <w:r>
        <w:t>)</w:t>
      </w:r>
      <w:r w:rsidR="00746BE8">
        <w:t>. During this year,</w:t>
      </w:r>
      <w:r w:rsidR="00D5477D">
        <w:t xml:space="preserve"> ~</w:t>
      </w:r>
      <w:r w:rsidR="00D5477D" w:rsidRPr="00F66EF3">
        <w:rPr>
          <w:highlight w:val="yellow"/>
        </w:rPr>
        <w:t>X</w:t>
      </w:r>
      <w:r w:rsidR="00D5477D">
        <w:t xml:space="preserve"> GL</w:t>
      </w:r>
      <w:r w:rsidR="00F66EF3">
        <w:t xml:space="preserve"> of environmental water</w:t>
      </w:r>
      <w:r w:rsidR="00C10663">
        <w:t>,</w:t>
      </w:r>
      <w:r w:rsidR="00F66EF3">
        <w:t xml:space="preserve"> including ~</w:t>
      </w:r>
      <w:r w:rsidR="00F66EF3" w:rsidRPr="00F66EF3">
        <w:rPr>
          <w:highlight w:val="yellow"/>
        </w:rPr>
        <w:t>X</w:t>
      </w:r>
      <w:r w:rsidR="00F66EF3">
        <w:t xml:space="preserve"> GL of Commonwealth environmental water</w:t>
      </w:r>
      <w:r w:rsidR="00C10663">
        <w:t>,</w:t>
      </w:r>
      <w:r w:rsidR="00F66EF3">
        <w:t xml:space="preserve"> </w:t>
      </w:r>
      <w:r w:rsidR="00C10663">
        <w:t xml:space="preserve">was delivered to the LMR </w:t>
      </w:r>
      <w:r w:rsidR="00857106">
        <w:t>(</w:t>
      </w:r>
      <w:r w:rsidR="00857106">
        <w:fldChar w:fldCharType="begin"/>
      </w:r>
      <w:r w:rsidR="00857106">
        <w:instrText xml:space="preserve"> REF _Ref50048539 \h </w:instrText>
      </w:r>
      <w:r w:rsidR="00857106">
        <w:fldChar w:fldCharType="separate"/>
      </w:r>
      <w:r w:rsidR="00A20F12">
        <w:t xml:space="preserve">Table </w:t>
      </w:r>
      <w:r w:rsidR="00A20F12">
        <w:rPr>
          <w:noProof/>
        </w:rPr>
        <w:t>1</w:t>
      </w:r>
      <w:r w:rsidR="00857106">
        <w:fldChar w:fldCharType="end"/>
      </w:r>
      <w:r w:rsidR="00F66EF3">
        <w:t>).</w:t>
      </w:r>
      <w:r>
        <w:t xml:space="preserve"> </w:t>
      </w:r>
    </w:p>
    <w:p w14:paraId="20DE98E8" w14:textId="7AD82FD7" w:rsidR="00864240" w:rsidRDefault="00F66EF3" w:rsidP="00864240">
      <w:r>
        <w:t>E</w:t>
      </w:r>
      <w:r w:rsidR="00864240" w:rsidRPr="00AE1B90">
        <w:t xml:space="preserve">nvironmental water </w:t>
      </w:r>
      <w:r w:rsidR="007319A1">
        <w:t>delivered to the LMR from mid-July to mid-August 2019</w:t>
      </w:r>
      <w:r w:rsidR="00A34200">
        <w:t xml:space="preserve">, consisting of return flows from </w:t>
      </w:r>
      <w:r w:rsidR="00A34200" w:rsidRPr="00A34200">
        <w:rPr>
          <w:highlight w:val="yellow"/>
        </w:rPr>
        <w:t>the Goulburn</w:t>
      </w:r>
      <w:r w:rsidR="001F37BC">
        <w:rPr>
          <w:highlight w:val="yellow"/>
        </w:rPr>
        <w:t xml:space="preserve"> and Murrumbidgee</w:t>
      </w:r>
      <w:r w:rsidR="00A34200" w:rsidRPr="00A34200">
        <w:rPr>
          <w:highlight w:val="yellow"/>
        </w:rPr>
        <w:t xml:space="preserve"> </w:t>
      </w:r>
      <w:r w:rsidR="001F37BC">
        <w:rPr>
          <w:highlight w:val="yellow"/>
        </w:rPr>
        <w:t>r</w:t>
      </w:r>
      <w:r w:rsidR="00A34200" w:rsidRPr="00A34200">
        <w:rPr>
          <w:highlight w:val="yellow"/>
        </w:rPr>
        <w:t>iver</w:t>
      </w:r>
      <w:r w:rsidR="001F37BC">
        <w:rPr>
          <w:highlight w:val="yellow"/>
        </w:rPr>
        <w:t>s</w:t>
      </w:r>
      <w:r w:rsidR="00C10663">
        <w:rPr>
          <w:highlight w:val="yellow"/>
        </w:rPr>
        <w:t xml:space="preserve"> </w:t>
      </w:r>
      <w:r w:rsidR="00A34200" w:rsidRPr="00A34200">
        <w:rPr>
          <w:highlight w:val="yellow"/>
        </w:rPr>
        <w:t>(?)</w:t>
      </w:r>
      <w:r w:rsidR="00A34200">
        <w:t>,</w:t>
      </w:r>
      <w:r w:rsidR="007319A1">
        <w:t xml:space="preserve"> </w:t>
      </w:r>
      <w:r w:rsidR="00864240" w:rsidRPr="00AE1B90">
        <w:t xml:space="preserve">contributed to </w:t>
      </w:r>
      <w:r w:rsidR="00C10663">
        <w:t>a</w:t>
      </w:r>
      <w:r w:rsidR="00864240" w:rsidRPr="00AE1B90">
        <w:t xml:space="preserve"> winter flow pulse</w:t>
      </w:r>
      <w:r w:rsidR="00CB3E64">
        <w:t xml:space="preserve"> in the LMR</w:t>
      </w:r>
      <w:r w:rsidR="00C10663">
        <w:t xml:space="preserve"> (</w:t>
      </w:r>
      <w:r w:rsidR="00FB633C">
        <w:t>11,0</w:t>
      </w:r>
      <w:r w:rsidR="00C10663">
        <w:t xml:space="preserve">00 ML/d, </w:t>
      </w:r>
      <w:r w:rsidR="00C10663">
        <w:fldChar w:fldCharType="begin"/>
      </w:r>
      <w:r w:rsidR="00C10663">
        <w:instrText xml:space="preserve"> REF _Ref427583483 \h </w:instrText>
      </w:r>
      <w:r w:rsidR="00C10663">
        <w:fldChar w:fldCharType="separate"/>
      </w:r>
      <w:r w:rsidR="00A20F12" w:rsidRPr="00F23935">
        <w:t xml:space="preserve">Figure </w:t>
      </w:r>
      <w:r w:rsidR="00A20F12">
        <w:rPr>
          <w:noProof/>
        </w:rPr>
        <w:t>6</w:t>
      </w:r>
      <w:r w:rsidR="00C10663">
        <w:fldChar w:fldCharType="end"/>
      </w:r>
      <w:r w:rsidR="00C10663">
        <w:t xml:space="preserve">). Similarly, </w:t>
      </w:r>
      <w:r w:rsidR="00864240">
        <w:t xml:space="preserve">environmental water delivered </w:t>
      </w:r>
      <w:r w:rsidR="00C10663">
        <w:t xml:space="preserve">between early October and early November 2019, </w:t>
      </w:r>
      <w:r w:rsidR="00F929BF">
        <w:t>supported</w:t>
      </w:r>
      <w:r w:rsidR="00864240">
        <w:t xml:space="preserve"> by flow pulses from </w:t>
      </w:r>
      <w:r w:rsidR="00864240" w:rsidRPr="00C10663">
        <w:rPr>
          <w:highlight w:val="yellow"/>
        </w:rPr>
        <w:t>the Goulburn River, and return flows from Barmah–Millewa Fo</w:t>
      </w:r>
      <w:r w:rsidR="00864240" w:rsidRPr="00FB633C">
        <w:rPr>
          <w:highlight w:val="yellow"/>
        </w:rPr>
        <w:t>rest</w:t>
      </w:r>
      <w:r w:rsidR="00C10663" w:rsidRPr="00FB633C">
        <w:rPr>
          <w:highlight w:val="yellow"/>
        </w:rPr>
        <w:t xml:space="preserve"> (?)</w:t>
      </w:r>
      <w:r w:rsidR="00FB633C">
        <w:t>, promoted an</w:t>
      </w:r>
      <w:r w:rsidR="00864240">
        <w:t xml:space="preserve"> </w:t>
      </w:r>
      <w:r w:rsidR="00FB633C">
        <w:t>i</w:t>
      </w:r>
      <w:r w:rsidR="00864240">
        <w:t xml:space="preserve">n-channel flow pulse during </w:t>
      </w:r>
      <w:r w:rsidR="00FB633C">
        <w:t>mid-</w:t>
      </w:r>
      <w:r w:rsidR="00864240">
        <w:t>October 201</w:t>
      </w:r>
      <w:r w:rsidR="00CB3E64">
        <w:t>9</w:t>
      </w:r>
      <w:r w:rsidR="00864240">
        <w:t xml:space="preserve"> (</w:t>
      </w:r>
      <w:r w:rsidR="00FB633C">
        <w:t>15,600</w:t>
      </w:r>
      <w:r w:rsidR="00864240">
        <w:t xml:space="preserve"> ML/d</w:t>
      </w:r>
      <w:r w:rsidR="00FB633C">
        <w:t xml:space="preserve">, </w:t>
      </w:r>
      <w:r w:rsidR="00FB633C">
        <w:fldChar w:fldCharType="begin"/>
      </w:r>
      <w:r w:rsidR="00FB633C">
        <w:instrText xml:space="preserve"> REF _Ref427583483 \h </w:instrText>
      </w:r>
      <w:r w:rsidR="00FB633C">
        <w:fldChar w:fldCharType="separate"/>
      </w:r>
      <w:r w:rsidR="00A20F12" w:rsidRPr="00F23935">
        <w:t xml:space="preserve">Figure </w:t>
      </w:r>
      <w:r w:rsidR="00A20F12">
        <w:rPr>
          <w:noProof/>
        </w:rPr>
        <w:t>6</w:t>
      </w:r>
      <w:r w:rsidR="00FB633C">
        <w:fldChar w:fldCharType="end"/>
      </w:r>
      <w:r w:rsidR="00864240">
        <w:t>)</w:t>
      </w:r>
      <w:r w:rsidR="00864240" w:rsidRPr="00A022F2">
        <w:t>.</w:t>
      </w:r>
    </w:p>
    <w:p w14:paraId="17037523" w14:textId="79D4F757" w:rsidR="00864240" w:rsidRDefault="006A4E19" w:rsidP="00864240">
      <w:r>
        <w:t>E</w:t>
      </w:r>
      <w:r w:rsidR="00864240">
        <w:t>nvironmental water delivery to the LMR from summer–late autumn was through direct trades at the South Australian border (</w:t>
      </w:r>
      <w:r w:rsidR="00864240">
        <w:fldChar w:fldCharType="begin"/>
      </w:r>
      <w:r w:rsidR="00864240">
        <w:instrText xml:space="preserve"> REF _Ref427583483 \h </w:instrText>
      </w:r>
      <w:r w:rsidR="00864240">
        <w:fldChar w:fldCharType="separate"/>
      </w:r>
      <w:r w:rsidR="00A20F12" w:rsidRPr="00F23935">
        <w:t xml:space="preserve">Figure </w:t>
      </w:r>
      <w:r w:rsidR="00A20F12">
        <w:rPr>
          <w:noProof/>
        </w:rPr>
        <w:t>6</w:t>
      </w:r>
      <w:r w:rsidR="00864240">
        <w:fldChar w:fldCharType="end"/>
      </w:r>
      <w:r w:rsidR="00AF54C8">
        <w:t>a</w:t>
      </w:r>
      <w:r w:rsidR="00864240">
        <w:t xml:space="preserve">). </w:t>
      </w:r>
      <w:r w:rsidR="00864240" w:rsidRPr="00E17CBE">
        <w:rPr>
          <w:highlight w:val="yellow"/>
        </w:rPr>
        <w:t>During this period, Commonwealth environmental water played a critical role in maintaining barrage releases (</w:t>
      </w:r>
      <w:r w:rsidR="00864240" w:rsidRPr="00E17CBE">
        <w:rPr>
          <w:highlight w:val="yellow"/>
        </w:rPr>
        <w:fldChar w:fldCharType="begin"/>
      </w:r>
      <w:r w:rsidR="00864240" w:rsidRPr="00E17CBE">
        <w:rPr>
          <w:highlight w:val="yellow"/>
        </w:rPr>
        <w:instrText xml:space="preserve"> REF _Ref30779384 \h </w:instrText>
      </w:r>
      <w:r w:rsidR="00694C2C">
        <w:rPr>
          <w:highlight w:val="yellow"/>
        </w:rPr>
        <w:instrText xml:space="preserve"> \* MERGEFORMAT </w:instrText>
      </w:r>
      <w:r w:rsidR="00864240" w:rsidRPr="00E17CBE">
        <w:rPr>
          <w:highlight w:val="yellow"/>
        </w:rPr>
      </w:r>
      <w:r w:rsidR="00864240" w:rsidRPr="00E17CBE">
        <w:rPr>
          <w:highlight w:val="yellow"/>
        </w:rPr>
        <w:fldChar w:fldCharType="separate"/>
      </w:r>
      <w:r w:rsidR="00A20F12" w:rsidRPr="00A20F12">
        <w:rPr>
          <w:highlight w:val="yellow"/>
        </w:rPr>
        <w:t xml:space="preserve">Table </w:t>
      </w:r>
      <w:r w:rsidR="00A20F12" w:rsidRPr="00A20F12">
        <w:rPr>
          <w:noProof/>
          <w:highlight w:val="yellow"/>
        </w:rPr>
        <w:t>2</w:t>
      </w:r>
      <w:r w:rsidR="00864240" w:rsidRPr="00E17CBE">
        <w:rPr>
          <w:highlight w:val="yellow"/>
        </w:rPr>
        <w:fldChar w:fldCharType="end"/>
      </w:r>
      <w:r w:rsidR="00864240" w:rsidRPr="00E17CBE">
        <w:rPr>
          <w:highlight w:val="yellow"/>
        </w:rPr>
        <w:t xml:space="preserve">). </w:t>
      </w:r>
      <w:r w:rsidR="00694C2C" w:rsidRPr="00E17CBE">
        <w:rPr>
          <w:highlight w:val="yellow"/>
        </w:rPr>
        <w:t>Outputs from modelling indicated that Commonwealth environmental water contributed to continuous barrage releases (~X GL) from X to X.</w:t>
      </w:r>
    </w:p>
    <w:p w14:paraId="5856F5C3" w14:textId="226DF92B" w:rsidR="00AF54C8" w:rsidRDefault="00AF54C8" w:rsidP="00864240">
      <w:r>
        <w:lastRenderedPageBreak/>
        <w:t xml:space="preserve">The physical source of flows to the LMR during 2019-20 can be seen in </w:t>
      </w:r>
      <w:r>
        <w:fldChar w:fldCharType="begin"/>
      </w:r>
      <w:r>
        <w:instrText xml:space="preserve"> REF _Ref427583483 \h </w:instrText>
      </w:r>
      <w:r>
        <w:fldChar w:fldCharType="separate"/>
      </w:r>
      <w:r w:rsidR="00A20F12" w:rsidRPr="00F23935">
        <w:t xml:space="preserve">Figure </w:t>
      </w:r>
      <w:r w:rsidR="00A20F12">
        <w:rPr>
          <w:noProof/>
        </w:rPr>
        <w:t>6</w:t>
      </w:r>
      <w:r>
        <w:fldChar w:fldCharType="end"/>
      </w:r>
      <w:r>
        <w:t xml:space="preserve">b. </w:t>
      </w:r>
      <w:r w:rsidRPr="00AF4A5C">
        <w:t>Flow</w:t>
      </w:r>
      <w:r w:rsidR="008B0925">
        <w:t xml:space="preserve"> to South Australia</w:t>
      </w:r>
      <w:r w:rsidRPr="00AF4A5C">
        <w:t xml:space="preserve"> was mainly comprised of flow from the upper Murray River</w:t>
      </w:r>
      <w:r>
        <w:t>, with greater proportional flow from Lake Victoria</w:t>
      </w:r>
      <w:r w:rsidRPr="00AF4A5C">
        <w:t xml:space="preserve"> </w:t>
      </w:r>
      <w:r w:rsidR="008B0925">
        <w:t>after December 2019</w:t>
      </w:r>
      <w:r w:rsidRPr="00AF4A5C">
        <w:t>.</w:t>
      </w:r>
    </w:p>
    <w:p w14:paraId="7AB18F6F" w14:textId="276F4026" w:rsidR="00864240" w:rsidRDefault="00694C2C" w:rsidP="00864240">
      <w:r>
        <w:t xml:space="preserve">Key watering events and targeted outcomes for the LMR are presented in </w:t>
      </w:r>
      <w:r w:rsidR="00AF54C8">
        <w:t>Appendix A</w:t>
      </w:r>
      <w:r w:rsidRPr="009F6359">
        <w:t>.</w:t>
      </w:r>
      <w:r>
        <w:t xml:space="preserve"> E</w:t>
      </w:r>
      <w:r w:rsidR="00864240">
        <w:t xml:space="preserve">nvironmental water </w:t>
      </w:r>
      <w:r>
        <w:t xml:space="preserve">also </w:t>
      </w:r>
      <w:r w:rsidR="00CB3E64">
        <w:t>supported</w:t>
      </w:r>
      <w:r w:rsidR="00864240">
        <w:t xml:space="preserve"> other complementary management actions to achieve ecological outcomes in the LMR (Appendix B). These included manipulations</w:t>
      </w:r>
      <w:r>
        <w:t xml:space="preserve"> of Weir Pools 2, 6</w:t>
      </w:r>
      <w:r w:rsidRPr="00E17CBE">
        <w:rPr>
          <w:highlight w:val="yellow"/>
        </w:rPr>
        <w:t>, ….</w:t>
      </w:r>
      <w:r w:rsidR="00864240">
        <w:t>, and wetland watering by pumping.</w:t>
      </w:r>
    </w:p>
    <w:p w14:paraId="08D89FB8" w14:textId="7246E2FF" w:rsidR="00864240" w:rsidRDefault="00864240" w:rsidP="00864240"/>
    <w:p w14:paraId="6D914930" w14:textId="77777777" w:rsidR="00872C33" w:rsidRDefault="00872C33" w:rsidP="00535BCA">
      <w:pPr>
        <w:pStyle w:val="Caption"/>
      </w:pPr>
    </w:p>
    <w:bookmarkEnd w:id="46"/>
    <w:p w14:paraId="42ACC599" w14:textId="0F8412C2" w:rsidR="004240C5" w:rsidRPr="0007443D" w:rsidRDefault="004240C5" w:rsidP="004240C5">
      <w:pPr>
        <w:jc w:val="center"/>
        <w:rPr>
          <w:noProof/>
          <w:lang w:eastAsia="en-AU"/>
        </w:rPr>
      </w:pPr>
    </w:p>
    <w:p w14:paraId="1195A1CD" w14:textId="77777777" w:rsidR="009E24AC" w:rsidRDefault="009E24AC">
      <w:pPr>
        <w:sectPr w:rsidR="009E24AC" w:rsidSect="00C025E5">
          <w:footnotePr>
            <w:numFmt w:val="lowerLetter"/>
          </w:footnotePr>
          <w:pgSz w:w="11906" w:h="16838"/>
          <w:pgMar w:top="1440" w:right="1440" w:bottom="1440" w:left="1440" w:header="708" w:footer="708" w:gutter="0"/>
          <w:pgNumType w:start="1"/>
          <w:cols w:space="708"/>
          <w:docGrid w:linePitch="360"/>
        </w:sectPr>
      </w:pPr>
    </w:p>
    <w:p w14:paraId="664995FB" w14:textId="3D72E020" w:rsidR="004A1A6C" w:rsidRPr="00E56F42" w:rsidRDefault="001056C6" w:rsidP="004A1A6C">
      <w:pPr>
        <w:rPr>
          <w:noProof/>
          <w:lang w:eastAsia="en-AU"/>
        </w:rPr>
      </w:pPr>
      <w:commentRangeStart w:id="47"/>
      <w:commentRangeStart w:id="48"/>
      <w:ins w:id="49" w:author="George Giatas" w:date="2020-09-02T13:26:00Z">
        <w:r w:rsidRPr="001056C6">
          <w:rPr>
            <w:noProof/>
            <w:lang w:eastAsia="en-AU"/>
          </w:rPr>
          <w:lastRenderedPageBreak/>
          <w:drawing>
            <wp:inline distT="0" distB="0" distL="0" distR="0" wp14:anchorId="626B5F2C" wp14:editId="7B0CF0C8">
              <wp:extent cx="8665535" cy="39439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024" r="2212" b="2688"/>
                      <a:stretch/>
                    </pic:blipFill>
                    <pic:spPr bwMode="auto">
                      <a:xfrm>
                        <a:off x="0" y="0"/>
                        <a:ext cx="8667262" cy="3944771"/>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47"/>
      <w:r w:rsidR="00150B66">
        <w:rPr>
          <w:rStyle w:val="CommentReference"/>
        </w:rPr>
        <w:commentReference w:id="47"/>
      </w:r>
      <w:commentRangeEnd w:id="48"/>
      <w:r w:rsidR="006C0FC5">
        <w:rPr>
          <w:rStyle w:val="CommentReference"/>
        </w:rPr>
        <w:commentReference w:id="48"/>
      </w:r>
    </w:p>
    <w:p w14:paraId="699A4AA5" w14:textId="0D902A73" w:rsidR="008B5883" w:rsidRDefault="004A1A6C" w:rsidP="00782239">
      <w:pPr>
        <w:pStyle w:val="Captions"/>
        <w:sectPr w:rsidR="008B5883" w:rsidSect="004A1A6C">
          <w:footnotePr>
            <w:numFmt w:val="lowerLetter"/>
          </w:footnotePr>
          <w:pgSz w:w="16838" w:h="11906" w:orient="landscape"/>
          <w:pgMar w:top="1440" w:right="1440" w:bottom="1440" w:left="1440" w:header="709" w:footer="709" w:gutter="0"/>
          <w:cols w:space="708"/>
          <w:docGrid w:linePitch="360"/>
        </w:sectPr>
      </w:pPr>
      <w:bookmarkStart w:id="50" w:name="_Ref416335496"/>
      <w:bookmarkStart w:id="51" w:name="_Toc442173725"/>
      <w:bookmarkStart w:id="52" w:name="_Toc3558354"/>
      <w:bookmarkStart w:id="53" w:name="_Toc54612620"/>
      <w:r w:rsidRPr="00E56F42">
        <w:t xml:space="preserve">Figure </w:t>
      </w:r>
      <w:r w:rsidR="00A465F5">
        <w:rPr>
          <w:noProof/>
        </w:rPr>
        <w:fldChar w:fldCharType="begin"/>
      </w:r>
      <w:r w:rsidR="00A465F5">
        <w:rPr>
          <w:noProof/>
        </w:rPr>
        <w:instrText xml:space="preserve"> SEQ Figure \* ARABIC </w:instrText>
      </w:r>
      <w:r w:rsidR="00A465F5">
        <w:rPr>
          <w:noProof/>
        </w:rPr>
        <w:fldChar w:fldCharType="separate"/>
      </w:r>
      <w:r w:rsidR="008A6C81">
        <w:rPr>
          <w:noProof/>
        </w:rPr>
        <w:t>5</w:t>
      </w:r>
      <w:r w:rsidR="00A465F5">
        <w:rPr>
          <w:noProof/>
        </w:rPr>
        <w:fldChar w:fldCharType="end"/>
      </w:r>
      <w:bookmarkEnd w:id="50"/>
      <w:r w:rsidRPr="00E56F42">
        <w:rPr>
          <w:noProof/>
        </w:rPr>
        <w:t>.</w:t>
      </w:r>
      <w:r w:rsidRPr="00E56F42">
        <w:t xml:space="preserve"> </w:t>
      </w:r>
      <w:bookmarkEnd w:id="51"/>
      <w:r w:rsidRPr="00E56F42">
        <w:t>Flow t</w:t>
      </w:r>
      <w:r w:rsidR="008A57F6">
        <w:t>o South Australia from July 2014 to Ju</w:t>
      </w:r>
      <w:r w:rsidR="006A5361">
        <w:t>ly</w:t>
      </w:r>
      <w:r w:rsidR="008A57F6">
        <w:t xml:space="preserve"> 20</w:t>
      </w:r>
      <w:r w:rsidR="001056C6">
        <w:t>20</w:t>
      </w:r>
      <w:r w:rsidRPr="00E56F42">
        <w:t xml:space="preserve"> showing the contribution of environmental water. CEW = Commonwealth environmental water. Other eWater = The Living Murray, Victorian Environmental</w:t>
      </w:r>
      <w:r w:rsidRPr="00B329CF">
        <w:t xml:space="preserve"> Water Holder</w:t>
      </w:r>
      <w:r>
        <w:t xml:space="preserve">, </w:t>
      </w:r>
      <w:r w:rsidR="00167B88" w:rsidRPr="00167B88">
        <w:t>New South Wales Department of Planning, Industry and Environment</w:t>
      </w:r>
      <w:r w:rsidRPr="00837157">
        <w:t xml:space="preserve"> </w:t>
      </w:r>
      <w:r>
        <w:t xml:space="preserve">and water </w:t>
      </w:r>
      <w:r w:rsidRPr="00C65F9C">
        <w:t>delivered as part of River Murray Increased Flows</w:t>
      </w:r>
      <w:r>
        <w:t>. The</w:t>
      </w:r>
      <w:r w:rsidRPr="00C02925">
        <w:t xml:space="preserve"> ‘no eWater’ component includes South Australian entitlement held by the Commonwealth Environmental Water Holder </w:t>
      </w:r>
      <w:r w:rsidRPr="009765C2">
        <w:t xml:space="preserve">and </w:t>
      </w:r>
      <w:r w:rsidRPr="00C02925">
        <w:t>by T</w:t>
      </w:r>
      <w:r>
        <w:t>LM</w:t>
      </w:r>
      <w:r w:rsidRPr="00C02925">
        <w:t>.</w:t>
      </w:r>
      <w:bookmarkEnd w:id="52"/>
      <w:r w:rsidR="007E5779">
        <w:t xml:space="preserve"> </w:t>
      </w:r>
      <w:r w:rsidR="00630AF2">
        <w:t xml:space="preserve">Approximate bankfull flow (red dotted line) is 45,000 ML/d in </w:t>
      </w:r>
      <w:r w:rsidR="00BB1BA1">
        <w:t xml:space="preserve">the </w:t>
      </w:r>
      <w:r w:rsidR="004036A3">
        <w:t>LMR</w:t>
      </w:r>
      <w:r w:rsidR="00BB1BA1">
        <w:t xml:space="preserve">. </w:t>
      </w:r>
      <w:r w:rsidR="007E5779">
        <w:t>Modelled flows under natural conditions (dotted black line) peaked at 163,230 ML/d in 2016-17.</w:t>
      </w:r>
      <w:bookmarkEnd w:id="53"/>
    </w:p>
    <w:p w14:paraId="0EB663D7" w14:textId="70F96647" w:rsidR="008B5883" w:rsidRDefault="008B5883" w:rsidP="008B5883">
      <w:pPr>
        <w:jc w:val="center"/>
      </w:pPr>
      <w:r w:rsidRPr="008B5883">
        <w:lastRenderedPageBreak/>
        <w:t xml:space="preserve"> </w:t>
      </w:r>
      <w:r w:rsidR="00503832" w:rsidRPr="00503832">
        <w:t xml:space="preserve"> </w:t>
      </w:r>
      <w:r w:rsidR="00503832" w:rsidRPr="00503832">
        <w:rPr>
          <w:noProof/>
          <w:lang w:eastAsia="en-AU"/>
        </w:rPr>
        <w:drawing>
          <wp:inline distT="0" distB="0" distL="0" distR="0" wp14:anchorId="15AB82C1" wp14:editId="13354F5E">
            <wp:extent cx="5377218" cy="66368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874" r="2770" b="1507"/>
                    <a:stretch/>
                  </pic:blipFill>
                  <pic:spPr bwMode="auto">
                    <a:xfrm>
                      <a:off x="0" y="0"/>
                      <a:ext cx="5403429" cy="6669198"/>
                    </a:xfrm>
                    <a:prstGeom prst="rect">
                      <a:avLst/>
                    </a:prstGeom>
                    <a:noFill/>
                    <a:ln>
                      <a:noFill/>
                    </a:ln>
                    <a:extLst>
                      <a:ext uri="{53640926-AAD7-44D8-BBD7-CCE9431645EC}">
                        <a14:shadowObscured xmlns:a14="http://schemas.microsoft.com/office/drawing/2010/main"/>
                      </a:ext>
                    </a:extLst>
                  </pic:spPr>
                </pic:pic>
              </a:graphicData>
            </a:graphic>
          </wp:inline>
        </w:drawing>
      </w:r>
    </w:p>
    <w:p w14:paraId="7671BB4B" w14:textId="4410D7EB" w:rsidR="008B5883" w:rsidRDefault="008B5883" w:rsidP="008B5883">
      <w:pPr>
        <w:pStyle w:val="Captions"/>
        <w:sectPr w:rsidR="008B5883" w:rsidSect="008B5883">
          <w:footnotePr>
            <w:numFmt w:val="lowerLetter"/>
          </w:footnotePr>
          <w:pgSz w:w="11906" w:h="16838"/>
          <w:pgMar w:top="1440" w:right="1440" w:bottom="1440" w:left="1440" w:header="709" w:footer="709" w:gutter="0"/>
          <w:cols w:space="708"/>
          <w:docGrid w:linePitch="360"/>
        </w:sectPr>
      </w:pPr>
      <w:bookmarkStart w:id="54" w:name="_Ref427583483"/>
      <w:bookmarkStart w:id="55" w:name="_Toc442173727"/>
      <w:bookmarkStart w:id="56" w:name="_Toc3558355"/>
      <w:bookmarkStart w:id="57" w:name="_Toc54612621"/>
      <w:r w:rsidRPr="00F23935">
        <w:t xml:space="preserve">Figure </w:t>
      </w:r>
      <w:r>
        <w:rPr>
          <w:noProof/>
        </w:rPr>
        <w:fldChar w:fldCharType="begin"/>
      </w:r>
      <w:r>
        <w:rPr>
          <w:noProof/>
        </w:rPr>
        <w:instrText xml:space="preserve"> SEQ Figure \* ARABIC </w:instrText>
      </w:r>
      <w:r>
        <w:rPr>
          <w:noProof/>
        </w:rPr>
        <w:fldChar w:fldCharType="separate"/>
      </w:r>
      <w:r w:rsidR="008A6C81">
        <w:rPr>
          <w:noProof/>
        </w:rPr>
        <w:t>6</w:t>
      </w:r>
      <w:r>
        <w:rPr>
          <w:noProof/>
        </w:rPr>
        <w:fldChar w:fldCharType="end"/>
      </w:r>
      <w:bookmarkEnd w:id="54"/>
      <w:r w:rsidRPr="00F23935">
        <w:rPr>
          <w:noProof/>
        </w:rPr>
        <w:t>.</w:t>
      </w:r>
      <w:r w:rsidRPr="00F23935">
        <w:t xml:space="preserve"> </w:t>
      </w:r>
      <w:r>
        <w:t>Flow to South Australia</w:t>
      </w:r>
      <w:r w:rsidRPr="008B5883">
        <w:t xml:space="preserve"> </w:t>
      </w:r>
      <w:r w:rsidR="00150B66">
        <w:t xml:space="preserve">from July 2019 to July 2020 </w:t>
      </w:r>
      <w:r w:rsidRPr="008B5883">
        <w:t>showing</w:t>
      </w:r>
      <w:r w:rsidR="00150B66">
        <w:t xml:space="preserve"> the</w:t>
      </w:r>
      <w:r w:rsidRPr="008B5883">
        <w:t xml:space="preserve"> </w:t>
      </w:r>
      <w:r w:rsidR="00150B66">
        <w:t>(a)</w:t>
      </w:r>
      <w:r w:rsidRPr="008B5883">
        <w:t xml:space="preserve"> contribution of environmental water</w:t>
      </w:r>
      <w:r w:rsidR="00150B66">
        <w:t xml:space="preserve"> and (b) s</w:t>
      </w:r>
      <w:r w:rsidRPr="00F23935">
        <w:t>ource of all (environmental and consumptive) water (MDBA)</w:t>
      </w:r>
      <w:r w:rsidRPr="008B5883">
        <w:t xml:space="preserve">. CEW = Commonwealth environmental water. Modelled </w:t>
      </w:r>
      <w:r w:rsidR="00150B66">
        <w:t xml:space="preserve">flow under natural conditions is shown by the </w:t>
      </w:r>
      <w:r w:rsidRPr="008B5883">
        <w:t>dotted black line.</w:t>
      </w:r>
      <w:r>
        <w:t xml:space="preserve"> </w:t>
      </w:r>
      <w:r w:rsidRPr="00A95F6D">
        <w:t xml:space="preserve">Bigmod salinity routines </w:t>
      </w:r>
      <w:r>
        <w:t xml:space="preserve">used </w:t>
      </w:r>
      <w:r w:rsidRPr="00A95F6D">
        <w:t>as a proxy for transport of biological matter, to estimate the proportion of the flow that originated at different upstream tributaries</w:t>
      </w:r>
      <w:r>
        <w:rPr>
          <w:rStyle w:val="FootnoteReference"/>
        </w:rPr>
        <w:footnoteReference w:id="3"/>
      </w:r>
      <w:r w:rsidRPr="00A95F6D">
        <w:t>.</w:t>
      </w:r>
      <w:bookmarkEnd w:id="55"/>
      <w:r>
        <w:t xml:space="preserve">Refer to </w:t>
      </w:r>
      <w:r w:rsidR="0069264D">
        <w:t xml:space="preserve">Figure </w:t>
      </w:r>
      <w:r w:rsidR="0069264D" w:rsidRPr="0069264D">
        <w:rPr>
          <w:highlight w:val="yellow"/>
        </w:rPr>
        <w:t>X</w:t>
      </w:r>
      <w:r w:rsidR="0069264D">
        <w:t xml:space="preserve"> </w:t>
      </w:r>
      <w:r w:rsidRPr="00F23935">
        <w:t>for location of rivers and tributaries, relative to the LMR.</w:t>
      </w:r>
      <w:bookmarkEnd w:id="56"/>
      <w:bookmarkEnd w:id="57"/>
    </w:p>
    <w:p w14:paraId="33E5CCFB" w14:textId="320CF1DE" w:rsidR="006237D5" w:rsidRDefault="006237D5" w:rsidP="006237D5">
      <w:pPr>
        <w:pStyle w:val="Heading2"/>
        <w:rPr>
          <w:rStyle w:val="CharChar7"/>
          <w:rFonts w:ascii="Century Gothic" w:hAnsi="Century Gothic" w:cstheme="majorBidi"/>
          <w:color w:val="44546A" w:themeColor="text2"/>
          <w:spacing w:val="0"/>
          <w:sz w:val="26"/>
          <w:szCs w:val="26"/>
        </w:rPr>
      </w:pPr>
      <w:bookmarkStart w:id="58" w:name="_Toc3558334"/>
      <w:bookmarkStart w:id="59" w:name="_Toc54612593"/>
      <w:r w:rsidRPr="006237D5">
        <w:rPr>
          <w:rStyle w:val="CharChar7"/>
          <w:rFonts w:ascii="Century Gothic" w:hAnsi="Century Gothic" w:cstheme="majorBidi"/>
          <w:color w:val="44546A" w:themeColor="text2"/>
          <w:spacing w:val="0"/>
          <w:sz w:val="26"/>
          <w:szCs w:val="26"/>
        </w:rPr>
        <w:lastRenderedPageBreak/>
        <w:t xml:space="preserve">Purpose of the CEWO </w:t>
      </w:r>
      <w:r w:rsidR="000849C2">
        <w:rPr>
          <w:rStyle w:val="CharChar7"/>
          <w:rFonts w:ascii="Century Gothic" w:hAnsi="Century Gothic" w:cstheme="majorBidi"/>
          <w:color w:val="44546A" w:themeColor="text2"/>
          <w:spacing w:val="0"/>
          <w:sz w:val="26"/>
          <w:szCs w:val="26"/>
        </w:rPr>
        <w:t>MER</w:t>
      </w:r>
      <w:r w:rsidR="000849C2" w:rsidRPr="006237D5">
        <w:rPr>
          <w:rStyle w:val="CharChar7"/>
          <w:rFonts w:ascii="Century Gothic" w:hAnsi="Century Gothic" w:cstheme="majorBidi"/>
          <w:color w:val="44546A" w:themeColor="text2"/>
          <w:spacing w:val="0"/>
          <w:sz w:val="26"/>
          <w:szCs w:val="26"/>
        </w:rPr>
        <w:t xml:space="preserve"> </w:t>
      </w:r>
      <w:r w:rsidRPr="006237D5">
        <w:rPr>
          <w:rStyle w:val="CharChar7"/>
          <w:rFonts w:ascii="Century Gothic" w:hAnsi="Century Gothic" w:cstheme="majorBidi"/>
          <w:color w:val="44546A" w:themeColor="text2"/>
          <w:spacing w:val="0"/>
          <w:sz w:val="26"/>
          <w:szCs w:val="26"/>
        </w:rPr>
        <w:t xml:space="preserve">report for </w:t>
      </w:r>
      <w:r w:rsidR="008E0B53">
        <w:rPr>
          <w:rStyle w:val="CharChar7"/>
          <w:rFonts w:ascii="Century Gothic" w:hAnsi="Century Gothic" w:cstheme="majorBidi"/>
          <w:color w:val="44546A" w:themeColor="text2"/>
          <w:spacing w:val="0"/>
          <w:sz w:val="26"/>
          <w:szCs w:val="26"/>
        </w:rPr>
        <w:t>20</w:t>
      </w:r>
      <w:r>
        <w:rPr>
          <w:rStyle w:val="CharChar7"/>
          <w:rFonts w:ascii="Century Gothic" w:hAnsi="Century Gothic" w:cstheme="majorBidi"/>
          <w:color w:val="44546A" w:themeColor="text2"/>
          <w:spacing w:val="0"/>
          <w:sz w:val="26"/>
          <w:szCs w:val="26"/>
        </w:rPr>
        <w:t>19</w:t>
      </w:r>
      <w:bookmarkEnd w:id="58"/>
      <w:r w:rsidR="000849C2">
        <w:rPr>
          <w:rStyle w:val="CharChar7"/>
          <w:rFonts w:ascii="Century Gothic" w:hAnsi="Century Gothic" w:cstheme="majorBidi"/>
          <w:color w:val="44546A" w:themeColor="text2"/>
          <w:spacing w:val="0"/>
          <w:sz w:val="26"/>
          <w:szCs w:val="26"/>
        </w:rPr>
        <w:t>-20</w:t>
      </w:r>
      <w:bookmarkEnd w:id="59"/>
    </w:p>
    <w:p w14:paraId="5F2585B2" w14:textId="403EA9DB" w:rsidR="006237D5" w:rsidRPr="006237D5" w:rsidRDefault="001302ED" w:rsidP="006237D5">
      <w:r w:rsidRPr="001302ED">
        <w:t xml:space="preserve">This report presents the key findings in the </w:t>
      </w:r>
      <w:r w:rsidR="00B6050B">
        <w:t>Lower Murray</w:t>
      </w:r>
      <w:r w:rsidR="000849C2">
        <w:t xml:space="preserve"> for the first year (2019-20) of </w:t>
      </w:r>
      <w:r w:rsidR="007A43DC">
        <w:t xml:space="preserve">the </w:t>
      </w:r>
      <w:r w:rsidR="000849C2">
        <w:t>MER</w:t>
      </w:r>
      <w:r w:rsidR="007A43DC">
        <w:t xml:space="preserve"> Project</w:t>
      </w:r>
      <w:r w:rsidRPr="001302ED">
        <w:t>, and answers CEWO</w:t>
      </w:r>
      <w:r w:rsidR="006C0FC5">
        <w:t xml:space="preserve"> </w:t>
      </w:r>
      <w:r>
        <w:t>evaluation questions</w:t>
      </w:r>
      <w:r w:rsidR="002F32CF">
        <w:t xml:space="preserve"> </w:t>
      </w:r>
      <w:r w:rsidR="00473A8E">
        <w:t xml:space="preserve">about ecological responses to </w:t>
      </w:r>
      <w:r w:rsidR="00473A8E" w:rsidRPr="001302ED">
        <w:t xml:space="preserve">Commonwealth environmental water </w:t>
      </w:r>
      <w:r w:rsidR="00473A8E">
        <w:t xml:space="preserve">deliveries </w:t>
      </w:r>
      <w:r w:rsidR="002F32CF">
        <w:t>(Section</w:t>
      </w:r>
      <w:r w:rsidR="001D0A2C">
        <w:t xml:space="preserve">s </w:t>
      </w:r>
      <w:r w:rsidR="00E24BD1">
        <w:fldChar w:fldCharType="begin"/>
      </w:r>
      <w:r w:rsidR="00E24BD1">
        <w:instrText xml:space="preserve"> REF _Ref30588561 \r \h </w:instrText>
      </w:r>
      <w:r w:rsidR="00E24BD1">
        <w:fldChar w:fldCharType="separate"/>
      </w:r>
      <w:r w:rsidR="00A20F12">
        <w:t>2</w:t>
      </w:r>
      <w:r w:rsidR="00E24BD1">
        <w:fldChar w:fldCharType="end"/>
      </w:r>
      <w:r w:rsidR="00D9103F">
        <w:t>,</w:t>
      </w:r>
      <w:r w:rsidR="002F32CF">
        <w:t xml:space="preserve"> </w:t>
      </w:r>
      <w:r w:rsidR="002F32CF">
        <w:fldChar w:fldCharType="begin"/>
      </w:r>
      <w:r w:rsidR="002F32CF">
        <w:instrText xml:space="preserve"> REF _Ref432499914 \r \h </w:instrText>
      </w:r>
      <w:r w:rsidR="002F32CF">
        <w:fldChar w:fldCharType="separate"/>
      </w:r>
      <w:r w:rsidR="00A20F12">
        <w:t>3</w:t>
      </w:r>
      <w:r w:rsidR="002F32CF">
        <w:fldChar w:fldCharType="end"/>
      </w:r>
      <w:r w:rsidR="00D9103F">
        <w:t xml:space="preserve"> and </w:t>
      </w:r>
      <w:r w:rsidR="00D9103F">
        <w:fldChar w:fldCharType="begin"/>
      </w:r>
      <w:r w:rsidR="00D9103F">
        <w:instrText xml:space="preserve"> REF _Ref50131606 \r \h </w:instrText>
      </w:r>
      <w:r w:rsidR="00D9103F">
        <w:fldChar w:fldCharType="separate"/>
      </w:r>
      <w:r w:rsidR="00A20F12">
        <w:t>3</w:t>
      </w:r>
      <w:r w:rsidR="00D9103F">
        <w:fldChar w:fldCharType="end"/>
      </w:r>
      <w:r w:rsidRPr="001302ED">
        <w:t xml:space="preserve">). Refer to previous annual </w:t>
      </w:r>
      <w:r w:rsidR="00B90531">
        <w:t xml:space="preserve">reports </w:t>
      </w:r>
      <w:r w:rsidR="0037213F" w:rsidRPr="001302ED">
        <w:t xml:space="preserve">(Ye </w:t>
      </w:r>
      <w:r w:rsidR="0037213F" w:rsidRPr="00000142">
        <w:rPr>
          <w:i/>
        </w:rPr>
        <w:t>et al.</w:t>
      </w:r>
      <w:r w:rsidR="0037213F" w:rsidRPr="001302ED">
        <w:t xml:space="preserve"> 2016</w:t>
      </w:r>
      <w:r w:rsidR="00C133F3">
        <w:t>b</w:t>
      </w:r>
      <w:r w:rsidR="0037213F" w:rsidRPr="001302ED">
        <w:t>; 2017; 2018</w:t>
      </w:r>
      <w:r w:rsidR="0037213F">
        <w:t>; 2019</w:t>
      </w:r>
      <w:r w:rsidR="000849C2">
        <w:t>; 2020</w:t>
      </w:r>
      <w:r w:rsidR="0037213F" w:rsidRPr="001302ED">
        <w:t>)</w:t>
      </w:r>
      <w:r w:rsidR="0037213F">
        <w:t xml:space="preserve"> </w:t>
      </w:r>
      <w:r w:rsidRPr="001302ED">
        <w:t xml:space="preserve">for </w:t>
      </w:r>
      <w:r w:rsidR="00997EDF">
        <w:t xml:space="preserve">more detailed evaluation </w:t>
      </w:r>
      <w:r w:rsidR="00473A8E">
        <w:t>during LTIM (2014/15</w:t>
      </w:r>
      <w:r w:rsidR="00473A8E">
        <w:rPr>
          <w:rFonts w:ascii="Verdana" w:hAnsi="Verdana"/>
        </w:rPr>
        <w:t>–</w:t>
      </w:r>
      <w:r w:rsidR="00473A8E">
        <w:t xml:space="preserve">2018/19) </w:t>
      </w:r>
      <w:r w:rsidRPr="001302ED">
        <w:t xml:space="preserve">in the </w:t>
      </w:r>
      <w:r w:rsidR="00B6050B">
        <w:t>Lower Murray</w:t>
      </w:r>
      <w:r w:rsidRPr="001302ED">
        <w:t xml:space="preserve">, and </w:t>
      </w:r>
      <w:r w:rsidR="009E11E0">
        <w:t xml:space="preserve">the </w:t>
      </w:r>
      <w:r w:rsidR="008E28C3" w:rsidRPr="008E28C3">
        <w:rPr>
          <w:i/>
        </w:rPr>
        <w:t>Monitoring</w:t>
      </w:r>
      <w:r w:rsidR="00B6050B">
        <w:rPr>
          <w:i/>
        </w:rPr>
        <w:t>,</w:t>
      </w:r>
      <w:r w:rsidR="008E28C3" w:rsidRPr="008E28C3">
        <w:rPr>
          <w:i/>
        </w:rPr>
        <w:t xml:space="preserve"> Evaluation</w:t>
      </w:r>
      <w:r w:rsidR="00B6050B">
        <w:rPr>
          <w:i/>
        </w:rPr>
        <w:t xml:space="preserve"> and Research</w:t>
      </w:r>
      <w:r w:rsidR="008E28C3" w:rsidRPr="008E28C3">
        <w:rPr>
          <w:i/>
        </w:rPr>
        <w:t xml:space="preserve"> Plan for the </w:t>
      </w:r>
      <w:r w:rsidR="00B6050B">
        <w:rPr>
          <w:i/>
        </w:rPr>
        <w:t>Lower Murray</w:t>
      </w:r>
      <w:r w:rsidR="00B6050B" w:rsidRPr="009E11E0">
        <w:t xml:space="preserve"> </w:t>
      </w:r>
      <w:r w:rsidR="009E11E0" w:rsidRPr="009E11E0">
        <w:t xml:space="preserve">(SARDI </w:t>
      </w:r>
      <w:r w:rsidR="009E11E0" w:rsidRPr="009E11E0">
        <w:rPr>
          <w:i/>
        </w:rPr>
        <w:t>et al.</w:t>
      </w:r>
      <w:r w:rsidR="009E11E0" w:rsidRPr="009E11E0">
        <w:t xml:space="preserve"> 201</w:t>
      </w:r>
      <w:r w:rsidR="00B6050B">
        <w:t>9</w:t>
      </w:r>
      <w:r w:rsidR="009E11E0" w:rsidRPr="009E11E0">
        <w:t>)</w:t>
      </w:r>
      <w:r w:rsidR="009E11E0">
        <w:t xml:space="preserve"> for </w:t>
      </w:r>
      <w:r w:rsidRPr="001302ED">
        <w:t>a more detailed description of methods</w:t>
      </w:r>
      <w:r w:rsidR="006D7405">
        <w:t xml:space="preserve"> for MER</w:t>
      </w:r>
      <w:r w:rsidR="00D1271E">
        <w:t xml:space="preserve">. </w:t>
      </w:r>
      <w:r w:rsidR="00DB7E07">
        <w:t>Specific m</w:t>
      </w:r>
      <w:r w:rsidR="00FB02A4">
        <w:t xml:space="preserve">anagement </w:t>
      </w:r>
      <w:r w:rsidRPr="001302ED" w:rsidDel="00AD6E69">
        <w:t>recommendations for environmental flow</w:t>
      </w:r>
      <w:r w:rsidR="00FB02A4">
        <w:t>s</w:t>
      </w:r>
      <w:r w:rsidRPr="001302ED" w:rsidDel="00AD6E69">
        <w:t xml:space="preserve"> in the </w:t>
      </w:r>
      <w:r w:rsidR="00B6050B">
        <w:t>Lower Murray</w:t>
      </w:r>
      <w:r w:rsidR="00B6050B" w:rsidRPr="001302ED" w:rsidDel="00AD6E69">
        <w:t xml:space="preserve"> </w:t>
      </w:r>
      <w:r w:rsidRPr="001302ED" w:rsidDel="00AD6E69">
        <w:t xml:space="preserve">are provided in Section </w:t>
      </w:r>
      <w:r w:rsidR="00A11A13">
        <w:fldChar w:fldCharType="begin"/>
      </w:r>
      <w:r w:rsidR="00A11A13">
        <w:instrText xml:space="preserve"> REF _Ref30588561 \r \h </w:instrText>
      </w:r>
      <w:r w:rsidR="00A11A13">
        <w:fldChar w:fldCharType="separate"/>
      </w:r>
      <w:r w:rsidR="00A20F12">
        <w:t>2</w:t>
      </w:r>
      <w:r w:rsidR="00A11A13">
        <w:fldChar w:fldCharType="end"/>
      </w:r>
      <w:r w:rsidR="00DB7E07">
        <w:t xml:space="preserve">, with general management implications summarised in Section </w:t>
      </w:r>
      <w:r w:rsidR="00A11A13">
        <w:fldChar w:fldCharType="begin"/>
      </w:r>
      <w:r w:rsidR="00A11A13">
        <w:instrText xml:space="preserve"> REF _Ref30588787 \r \h </w:instrText>
      </w:r>
      <w:r w:rsidR="00A11A13">
        <w:fldChar w:fldCharType="separate"/>
      </w:r>
      <w:r w:rsidR="00A20F12">
        <w:t>5</w:t>
      </w:r>
      <w:r w:rsidR="00A11A13">
        <w:fldChar w:fldCharType="end"/>
      </w:r>
      <w:r w:rsidRPr="001302ED" w:rsidDel="00AD6E69">
        <w:t xml:space="preserve">, based on monitoring and evaluation outcomes, and expert knowledge. </w:t>
      </w:r>
      <w:r w:rsidR="006D7405" w:rsidRPr="007A43DC">
        <w:t xml:space="preserve">Findings from the integrated research project will be presented in a separate </w:t>
      </w:r>
      <w:r w:rsidR="00473A8E">
        <w:t xml:space="preserve">interim </w:t>
      </w:r>
      <w:r w:rsidR="006D7405" w:rsidRPr="007A43DC">
        <w:t>report</w:t>
      </w:r>
      <w:r w:rsidR="00401DB4" w:rsidRPr="007A43DC">
        <w:t xml:space="preserve"> and be incorporated into the final MER technical report (2021-22)</w:t>
      </w:r>
      <w:r w:rsidR="006D7405" w:rsidRPr="007A43DC">
        <w:t>.</w:t>
      </w:r>
      <w:r w:rsidR="00401DB4">
        <w:t xml:space="preserve"> </w:t>
      </w:r>
      <w:r w:rsidR="00473A8E">
        <w:t xml:space="preserve">Like LTIM Project, </w:t>
      </w:r>
      <w:r w:rsidRPr="001302ED">
        <w:t xml:space="preserve">Monitoring and evaluation of Commonwealth environmental water delivery in the </w:t>
      </w:r>
      <w:r w:rsidR="00B6050B">
        <w:t>Lower Murray</w:t>
      </w:r>
      <w:r w:rsidR="00B6050B" w:rsidRPr="001302ED">
        <w:t xml:space="preserve"> </w:t>
      </w:r>
      <w:r w:rsidR="000849C2">
        <w:t>through MER Project</w:t>
      </w:r>
      <w:r w:rsidR="008E0B53">
        <w:t xml:space="preserve"> focussed</w:t>
      </w:r>
      <w:r w:rsidRPr="001302ED">
        <w:t xml:space="preserve"> on spring</w:t>
      </w:r>
      <w:r w:rsidR="00AD6E69">
        <w:sym w:font="Symbol" w:char="F02D"/>
      </w:r>
      <w:r w:rsidRPr="001302ED">
        <w:t>summer; therefore, our findings and recommendations on environmental water management are most relevant to this period.</w:t>
      </w:r>
      <w:r w:rsidR="002E4118" w:rsidRPr="002E4118">
        <w:t xml:space="preserve"> </w:t>
      </w:r>
    </w:p>
    <w:p w14:paraId="7B6032A7" w14:textId="1C200078" w:rsidR="006237D5" w:rsidRDefault="006237D5" w:rsidP="008E28C3">
      <w:pPr>
        <w:spacing w:before="0" w:after="160" w:line="259" w:lineRule="auto"/>
        <w:jc w:val="left"/>
      </w:pPr>
      <w:bookmarkStart w:id="60" w:name="_Ref527530312"/>
      <w:bookmarkStart w:id="61" w:name="_Toc3558335"/>
    </w:p>
    <w:p w14:paraId="4B76ADA9" w14:textId="77777777" w:rsidR="006237D5" w:rsidRDefault="006237D5">
      <w:pPr>
        <w:spacing w:before="0" w:after="160" w:line="259" w:lineRule="auto"/>
        <w:jc w:val="left"/>
        <w:rPr>
          <w:rFonts w:eastAsiaTheme="majorEastAsia" w:cstheme="majorBidi"/>
          <w:b/>
          <w:bCs/>
          <w:caps/>
          <w:color w:val="44546A" w:themeColor="text2"/>
          <w:sz w:val="32"/>
          <w:szCs w:val="28"/>
        </w:rPr>
      </w:pPr>
      <w:r>
        <w:br w:type="page"/>
      </w:r>
    </w:p>
    <w:p w14:paraId="1C6FDFB0" w14:textId="091366AB" w:rsidR="006237D5" w:rsidRDefault="006237D5" w:rsidP="006237D5">
      <w:pPr>
        <w:pStyle w:val="Heading1"/>
      </w:pPr>
      <w:bookmarkStart w:id="62" w:name="_Ref15904940"/>
      <w:bookmarkStart w:id="63" w:name="_Ref30588561"/>
      <w:bookmarkStart w:id="64" w:name="_Toc54612594"/>
      <w:commentRangeStart w:id="65"/>
      <w:commentRangeStart w:id="66"/>
      <w:commentRangeStart w:id="67"/>
      <w:r>
        <w:lastRenderedPageBreak/>
        <w:t>Indicators</w:t>
      </w:r>
      <w:bookmarkEnd w:id="60"/>
      <w:bookmarkEnd w:id="61"/>
      <w:bookmarkEnd w:id="62"/>
      <w:bookmarkEnd w:id="63"/>
      <w:commentRangeEnd w:id="65"/>
      <w:r w:rsidR="002D4F5C">
        <w:rPr>
          <w:rStyle w:val="CommentReference"/>
          <w:rFonts w:eastAsia="Times New Roman" w:cs="Times New Roman"/>
          <w:b w:val="0"/>
          <w:bCs w:val="0"/>
          <w:caps w:val="0"/>
          <w:color w:val="000000"/>
        </w:rPr>
        <w:commentReference w:id="65"/>
      </w:r>
      <w:commentRangeEnd w:id="66"/>
      <w:r w:rsidR="002D4F5C">
        <w:rPr>
          <w:rStyle w:val="CommentReference"/>
          <w:rFonts w:eastAsia="Times New Roman" w:cs="Times New Roman"/>
          <w:b w:val="0"/>
          <w:bCs w:val="0"/>
          <w:caps w:val="0"/>
          <w:color w:val="000000"/>
        </w:rPr>
        <w:commentReference w:id="66"/>
      </w:r>
      <w:commentRangeEnd w:id="67"/>
      <w:r w:rsidR="00092FA3">
        <w:rPr>
          <w:rStyle w:val="CommentReference"/>
          <w:rFonts w:eastAsia="Times New Roman" w:cs="Times New Roman"/>
          <w:b w:val="0"/>
          <w:bCs w:val="0"/>
          <w:caps w:val="0"/>
          <w:color w:val="000000"/>
        </w:rPr>
        <w:commentReference w:id="67"/>
      </w:r>
      <w:bookmarkEnd w:id="64"/>
    </w:p>
    <w:p w14:paraId="0AE52C4C" w14:textId="1F370D77" w:rsidR="006237D5" w:rsidRPr="00CC39E2" w:rsidRDefault="00C94A1F" w:rsidP="006237D5">
      <w:pPr>
        <w:pStyle w:val="Heading2"/>
      </w:pPr>
      <w:bookmarkStart w:id="68" w:name="_Toc441838733"/>
      <w:bookmarkStart w:id="69" w:name="_Ref532822730"/>
      <w:bookmarkStart w:id="70" w:name="_Toc3558336"/>
      <w:bookmarkStart w:id="71" w:name="_Ref35872226"/>
      <w:bookmarkStart w:id="72" w:name="_Toc54612595"/>
      <w:r>
        <w:t>Hydraulic</w:t>
      </w:r>
      <w:r w:rsidR="006237D5" w:rsidRPr="00412E7A">
        <w:t xml:space="preserve"> Regime</w:t>
      </w:r>
      <w:bookmarkEnd w:id="68"/>
      <w:bookmarkEnd w:id="69"/>
      <w:bookmarkEnd w:id="70"/>
      <w:bookmarkEnd w:id="71"/>
      <w:bookmarkEnd w:id="72"/>
    </w:p>
    <w:p w14:paraId="14E10C6B" w14:textId="77777777" w:rsidR="006237D5" w:rsidRDefault="006237D5" w:rsidP="006237D5">
      <w:pPr>
        <w:pStyle w:val="Heading3"/>
      </w:pPr>
      <w:r>
        <w:t>Background</w:t>
      </w:r>
    </w:p>
    <w:p w14:paraId="091CEE76" w14:textId="0CB0EEDE" w:rsidR="00474420" w:rsidRDefault="00474420" w:rsidP="00474420">
      <w:r>
        <w:t xml:space="preserve">The discharge, or </w:t>
      </w:r>
      <w:r w:rsidRPr="00FA7470">
        <w:rPr>
          <w:i/>
        </w:rPr>
        <w:t>hydrology</w:t>
      </w:r>
      <w:r>
        <w:t xml:space="preserve">, in the </w:t>
      </w:r>
      <w:r w:rsidR="002A49B4">
        <w:t xml:space="preserve">Lower Murray Selected Area </w:t>
      </w:r>
      <w:r w:rsidR="00DA3F0D">
        <w:t>was</w:t>
      </w:r>
      <w:r>
        <w:t xml:space="preserve"> determined through routine monitoring. The hydrology expected to have occurred without environmental water components was determined by the </w:t>
      </w:r>
      <w:r w:rsidR="001A7BA6">
        <w:rPr>
          <w:u w:color="0B4CB4"/>
          <w:lang w:val="en-US"/>
        </w:rPr>
        <w:t>Murray–Darling Basin Authority</w:t>
      </w:r>
      <w:r w:rsidR="001A7BA6">
        <w:t xml:space="preserve"> (</w:t>
      </w:r>
      <w:r>
        <w:t>MDBA</w:t>
      </w:r>
      <w:r w:rsidR="001A7BA6">
        <w:t>)</w:t>
      </w:r>
      <w:r>
        <w:t xml:space="preserve"> using a counterfactual modelling approach,</w:t>
      </w:r>
      <w:r w:rsidRPr="00CA2C31">
        <w:t xml:space="preserve"> </w:t>
      </w:r>
      <w:r>
        <w:t xml:space="preserve">as outlined in </w:t>
      </w:r>
      <w:commentRangeStart w:id="73"/>
      <w:r>
        <w:t>Section</w:t>
      </w:r>
      <w:r w:rsidR="00ED4BF9">
        <w:t xml:space="preserve"> </w:t>
      </w:r>
      <w:r w:rsidR="00ED4BF9">
        <w:fldChar w:fldCharType="begin"/>
      </w:r>
      <w:r w:rsidR="00ED4BF9">
        <w:instrText xml:space="preserve"> REF _Ref25159400 \r \h </w:instrText>
      </w:r>
      <w:r w:rsidR="00ED4BF9">
        <w:fldChar w:fldCharType="separate"/>
      </w:r>
      <w:r w:rsidR="00A20F12">
        <w:t>1.4</w:t>
      </w:r>
      <w:r w:rsidR="00ED4BF9">
        <w:fldChar w:fldCharType="end"/>
      </w:r>
      <w:commentRangeEnd w:id="73"/>
      <w:r w:rsidR="003F5650">
        <w:rPr>
          <w:rStyle w:val="CommentReference"/>
        </w:rPr>
        <w:commentReference w:id="73"/>
      </w:r>
      <w:r w:rsidR="00ED4BF9">
        <w:t>.</w:t>
      </w:r>
    </w:p>
    <w:p w14:paraId="35F4C8C2" w14:textId="78A8371A" w:rsidR="00474420" w:rsidRDefault="00474420" w:rsidP="00474420">
      <w:r w:rsidRPr="00FB729C">
        <w:t xml:space="preserve">The </w:t>
      </w:r>
      <w:r w:rsidRPr="003F5650">
        <w:rPr>
          <w:i/>
        </w:rPr>
        <w:t>hydraulic</w:t>
      </w:r>
      <w:r w:rsidRPr="00FB729C">
        <w:t xml:space="preserve"> characteris</w:t>
      </w:r>
      <w:r>
        <w:t>tics (e.g. depth or flow velocity</w:t>
      </w:r>
      <w:r w:rsidRPr="00FB729C">
        <w:t>) of fluvial ecosystems result from the interaction of discharge and physical features (e.g. channel morphology, woody debris, man-made structures, etc.), and have a profound influence on river ecosystem structure and function (</w:t>
      </w:r>
      <w:r w:rsidR="00ED4BF9" w:rsidRPr="00FB729C">
        <w:t>Statzner and Higler 1986</w:t>
      </w:r>
      <w:r w:rsidR="00ED4BF9">
        <w:t xml:space="preserve">; Biggs </w:t>
      </w:r>
      <w:r w:rsidR="00ED4BF9" w:rsidRPr="00ED4BF9">
        <w:rPr>
          <w:i/>
        </w:rPr>
        <w:t>et al.</w:t>
      </w:r>
      <w:r w:rsidR="00ED4BF9" w:rsidRPr="00FB729C">
        <w:t xml:space="preserve"> </w:t>
      </w:r>
      <w:r w:rsidR="00ED4BF9">
        <w:t xml:space="preserve">2005; </w:t>
      </w:r>
      <w:r w:rsidRPr="00FB729C">
        <w:t>B</w:t>
      </w:r>
      <w:r w:rsidR="00ED4BF9">
        <w:t>ice</w:t>
      </w:r>
      <w:r w:rsidR="00ED4BF9" w:rsidRPr="00ED4BF9">
        <w:rPr>
          <w:i/>
        </w:rPr>
        <w:t xml:space="preserve"> et al.</w:t>
      </w:r>
      <w:r w:rsidRPr="00FB729C">
        <w:t xml:space="preserve"> </w:t>
      </w:r>
      <w:r w:rsidR="00ED4BF9">
        <w:t>2017</w:t>
      </w:r>
      <w:r w:rsidRPr="00FB729C">
        <w:t>)</w:t>
      </w:r>
      <w:r w:rsidR="007718F4">
        <w:t xml:space="preserve"> (also see Section </w:t>
      </w:r>
      <w:r w:rsidR="007718F4">
        <w:fldChar w:fldCharType="begin"/>
      </w:r>
      <w:r w:rsidR="007718F4">
        <w:instrText xml:space="preserve"> REF _Ref25308922 \r \h </w:instrText>
      </w:r>
      <w:r w:rsidR="007718F4">
        <w:fldChar w:fldCharType="separate"/>
      </w:r>
      <w:r w:rsidR="00A20F12">
        <w:t>1.1</w:t>
      </w:r>
      <w:r w:rsidR="007718F4">
        <w:fldChar w:fldCharType="end"/>
      </w:r>
      <w:r w:rsidR="007718F4">
        <w:t>)</w:t>
      </w:r>
      <w:r w:rsidRPr="00FB729C">
        <w:t xml:space="preserve">.  It is these hydraulic characteristics </w:t>
      </w:r>
      <w:r>
        <w:t xml:space="preserve">that biota can sense and respond to, i.e. a change in velocity or water level, rather than a change in discharge. </w:t>
      </w:r>
    </w:p>
    <w:p w14:paraId="0AC6948B" w14:textId="1E6A898D" w:rsidR="00474420" w:rsidRPr="00FB729C" w:rsidRDefault="00474420" w:rsidP="00474420">
      <w:r>
        <w:t xml:space="preserve">The purpose of this indicator </w:t>
      </w:r>
      <w:r w:rsidR="009C06E1">
        <w:t>was</w:t>
      </w:r>
      <w:r>
        <w:t xml:space="preserve"> to quantify the changes in hydraulics due to the delivery of environmental water</w:t>
      </w:r>
      <w:r w:rsidRPr="00FA7470">
        <w:t xml:space="preserve"> </w:t>
      </w:r>
      <w:r>
        <w:t>using hydraulic models, to provide a basis to infer ecological changes caused by environmental water.</w:t>
      </w:r>
      <w:r w:rsidRPr="00FB729C">
        <w:t xml:space="preserve"> This approach is particularly important in the </w:t>
      </w:r>
      <w:r w:rsidR="007718F4">
        <w:t>LMR</w:t>
      </w:r>
      <w:r w:rsidRPr="00FB729C">
        <w:t xml:space="preserve"> where a given discharge may not </w:t>
      </w:r>
      <w:r>
        <w:t>produce the same</w:t>
      </w:r>
      <w:r w:rsidRPr="00FB729C">
        <w:t xml:space="preserve"> hydraulic response, as downstream structures </w:t>
      </w:r>
      <w:r w:rsidR="00DF49D3">
        <w:t xml:space="preserve">(weirs) </w:t>
      </w:r>
      <w:r w:rsidRPr="00FB729C">
        <w:t xml:space="preserve">will </w:t>
      </w:r>
      <w:r>
        <w:t xml:space="preserve">also </w:t>
      </w:r>
      <w:r w:rsidRPr="00FB729C">
        <w:t>influence the hydraulics</w:t>
      </w:r>
      <w:r>
        <w:t xml:space="preserve"> occurring.</w:t>
      </w:r>
      <w:r w:rsidRPr="00FB729C">
        <w:t xml:space="preserve"> </w:t>
      </w:r>
    </w:p>
    <w:p w14:paraId="7F3D58B5" w14:textId="77777777" w:rsidR="00474420" w:rsidRPr="00E35C12" w:rsidRDefault="00474420" w:rsidP="00474420">
      <w:pPr>
        <w:rPr>
          <w:i/>
          <w:u w:val="single"/>
        </w:rPr>
      </w:pPr>
      <w:r w:rsidRPr="00E35C12">
        <w:rPr>
          <w:i/>
          <w:u w:val="single"/>
        </w:rPr>
        <w:t>Hypothesis</w:t>
      </w:r>
    </w:p>
    <w:p w14:paraId="459B53E5" w14:textId="0AB1FAA8" w:rsidR="00F8794A" w:rsidRPr="00E35C12" w:rsidRDefault="00474420" w:rsidP="00474420">
      <w:pPr>
        <w:rPr>
          <w:i/>
          <w:u w:val="single"/>
        </w:rPr>
      </w:pPr>
      <w:r w:rsidRPr="00E35C12">
        <w:t xml:space="preserve">Commonwealth environmental water will </w:t>
      </w:r>
      <w:r w:rsidR="005B0A19">
        <w:t>improve</w:t>
      </w:r>
      <w:r w:rsidRPr="00E35C12">
        <w:t xml:space="preserve"> </w:t>
      </w:r>
      <w:r w:rsidR="005109EC">
        <w:t xml:space="preserve">hydraulic </w:t>
      </w:r>
      <w:r w:rsidRPr="00E35C12">
        <w:t xml:space="preserve">metrics representing desirable </w:t>
      </w:r>
      <w:r w:rsidR="005109EC">
        <w:t xml:space="preserve">riverine </w:t>
      </w:r>
      <w:r>
        <w:t xml:space="preserve">ecological </w:t>
      </w:r>
      <w:r w:rsidRPr="00E35C12">
        <w:t>conditions, for example increased velocities and increased variability in water levels.</w:t>
      </w:r>
    </w:p>
    <w:p w14:paraId="440D2613" w14:textId="77777777" w:rsidR="006237D5" w:rsidRPr="00E35C12" w:rsidRDefault="006237D5" w:rsidP="006237D5">
      <w:pPr>
        <w:pStyle w:val="Heading3"/>
      </w:pPr>
      <w:r w:rsidRPr="00E35C12">
        <w:t>Methods</w:t>
      </w:r>
    </w:p>
    <w:p w14:paraId="6E8713EE" w14:textId="657CAE80" w:rsidR="004F5412" w:rsidRDefault="004F5412" w:rsidP="004F5412">
      <w:r>
        <w:t>A</w:t>
      </w:r>
      <w:r w:rsidRPr="001F16C5">
        <w:t xml:space="preserve"> steady</w:t>
      </w:r>
      <w:r>
        <w:t>-</w:t>
      </w:r>
      <w:r w:rsidRPr="001F16C5">
        <w:t>state</w:t>
      </w:r>
      <w:r>
        <w:t xml:space="preserve"> modelling</w:t>
      </w:r>
      <w:r w:rsidRPr="001F16C5">
        <w:t xml:space="preserve"> approach </w:t>
      </w:r>
      <w:r w:rsidR="009C06E1">
        <w:t>was</w:t>
      </w:r>
      <w:r w:rsidRPr="001F16C5">
        <w:t xml:space="preserve"> adopted, </w:t>
      </w:r>
      <w:r>
        <w:t xml:space="preserve">similar to that </w:t>
      </w:r>
      <w:r w:rsidRPr="00FA7470">
        <w:t xml:space="preserve">used in the </w:t>
      </w:r>
      <w:bookmarkStart w:id="74" w:name="_Hlk526773709"/>
      <w:r w:rsidRPr="00FA7470">
        <w:t xml:space="preserve">Goulburn (Webb </w:t>
      </w:r>
      <w:r w:rsidRPr="00142423">
        <w:rPr>
          <w:i/>
        </w:rPr>
        <w:t>et al.</w:t>
      </w:r>
      <w:r w:rsidRPr="00FA7470">
        <w:t xml:space="preserve"> 2015) and Edward-Wakool </w:t>
      </w:r>
      <w:r>
        <w:t xml:space="preserve">(Watts </w:t>
      </w:r>
      <w:r w:rsidRPr="00142423">
        <w:rPr>
          <w:i/>
        </w:rPr>
        <w:t>et al.</w:t>
      </w:r>
      <w:r>
        <w:t xml:space="preserve"> 2015) S</w:t>
      </w:r>
      <w:r w:rsidRPr="00FA7470">
        <w:t xml:space="preserve">elected </w:t>
      </w:r>
      <w:r>
        <w:t>A</w:t>
      </w:r>
      <w:r w:rsidRPr="00FA7470">
        <w:t>reas</w:t>
      </w:r>
      <w:bookmarkEnd w:id="74"/>
      <w:r w:rsidRPr="00FA7470">
        <w:t xml:space="preserve">. </w:t>
      </w:r>
      <w:r>
        <w:t xml:space="preserve">For each weir pool within the </w:t>
      </w:r>
      <w:r w:rsidR="003F5650">
        <w:t>Lower Murray</w:t>
      </w:r>
      <w:r>
        <w:t xml:space="preserve"> Selected Area, i.e. </w:t>
      </w:r>
      <w:r w:rsidR="005B0A19">
        <w:t xml:space="preserve">Weir Pools </w:t>
      </w:r>
      <w:r>
        <w:t xml:space="preserve">1 to 5, </w:t>
      </w:r>
      <w:r w:rsidR="003F5650">
        <w:t xml:space="preserve">as well as the river between Lock 1 and Wellington, </w:t>
      </w:r>
      <w:r>
        <w:t>a range of steady state flow scenarios were sim</w:t>
      </w:r>
      <w:r w:rsidR="004B766A">
        <w:t>ulated in the hydraulic models (</w:t>
      </w:r>
      <w:r>
        <w:t>2,000–100,000 ML/d</w:t>
      </w:r>
      <w:r w:rsidR="004B766A">
        <w:t>)</w:t>
      </w:r>
      <w:r w:rsidRPr="002E1C6A">
        <w:t xml:space="preserve"> and a range of weir pool levels required to</w:t>
      </w:r>
      <w:r>
        <w:t xml:space="preserve"> cover the range of conditions experienced. Models used for this analysis are outlined in McCullough </w:t>
      </w:r>
      <w:r w:rsidRPr="005061CF">
        <w:rPr>
          <w:i/>
        </w:rPr>
        <w:t>et al.</w:t>
      </w:r>
      <w:r>
        <w:t xml:space="preserve"> (2017) and Montazeri and Gibbs (2019). For each steady state scenario</w:t>
      </w:r>
      <w:r w:rsidR="00595F6C">
        <w:t>,</w:t>
      </w:r>
      <w:r>
        <w:t xml:space="preserve"> a range of hydraulic metrics were computed, including the 10</w:t>
      </w:r>
      <w:r w:rsidRPr="00C9430E">
        <w:rPr>
          <w:vertAlign w:val="superscript"/>
        </w:rPr>
        <w:t>th</w:t>
      </w:r>
      <w:r>
        <w:t>, 50</w:t>
      </w:r>
      <w:r w:rsidRPr="00C9430E">
        <w:rPr>
          <w:vertAlign w:val="superscript"/>
        </w:rPr>
        <w:t>th</w:t>
      </w:r>
      <w:r>
        <w:t xml:space="preserve"> and 90</w:t>
      </w:r>
      <w:r w:rsidRPr="00C9430E">
        <w:rPr>
          <w:vertAlign w:val="superscript"/>
        </w:rPr>
        <w:t>th</w:t>
      </w:r>
      <w:r>
        <w:t xml:space="preserve"> percentile velocities within the weir pool, the proportion of the weir pool exceeding </w:t>
      </w:r>
      <w:r w:rsidR="008E28C3">
        <w:t xml:space="preserve">0.2 </w:t>
      </w:r>
      <w:r w:rsidR="00595F6C">
        <w:t xml:space="preserve">and 0.3 metres per second </w:t>
      </w:r>
      <w:r w:rsidR="00DD2D8D">
        <w:t>(m/</w:t>
      </w:r>
      <w:r w:rsidR="00DD2D8D" w:rsidRPr="0004527F">
        <w:t>s</w:t>
      </w:r>
      <w:r w:rsidR="00DD2D8D">
        <w:t>)</w:t>
      </w:r>
      <w:r w:rsidR="00DD2D8D" w:rsidRPr="0004527F">
        <w:t>,</w:t>
      </w:r>
      <w:r w:rsidR="00DD2D8D">
        <w:rPr>
          <w:vertAlign w:val="superscript"/>
        </w:rPr>
        <w:t xml:space="preserve"> </w:t>
      </w:r>
      <w:r w:rsidR="00DD2D8D">
        <w:t xml:space="preserve">and </w:t>
      </w:r>
      <w:r>
        <w:t>water levels at regular locations along the weir pool.</w:t>
      </w:r>
      <w:r w:rsidR="00595F6C" w:rsidRPr="00595F6C">
        <w:t xml:space="preserve"> </w:t>
      </w:r>
      <w:r w:rsidR="00595F6C">
        <w:t>The earlier water velocity (&gt;0.2 m/s) represent</w:t>
      </w:r>
      <w:r w:rsidR="0095253B">
        <w:t>s</w:t>
      </w:r>
      <w:r w:rsidR="00595F6C" w:rsidRPr="005109EC">
        <w:t xml:space="preserve"> </w:t>
      </w:r>
      <w:r w:rsidR="00595F6C">
        <w:t>favourable velocities that entrai</w:t>
      </w:r>
      <w:r w:rsidR="00595F6C" w:rsidRPr="005109EC">
        <w:t>n and transport</w:t>
      </w:r>
      <w:r w:rsidR="00595F6C">
        <w:t xml:space="preserve">/disperse phytoplankton, zooplankton and fish larvae (Gibbs </w:t>
      </w:r>
      <w:r w:rsidR="00595F6C" w:rsidRPr="00376FFC">
        <w:rPr>
          <w:i/>
        </w:rPr>
        <w:t>et al.</w:t>
      </w:r>
      <w:r w:rsidR="00595F6C">
        <w:t xml:space="preserve"> 2020) and allow gas exchange</w:t>
      </w:r>
      <w:r w:rsidR="0095253B">
        <w:t xml:space="preserve"> at the water surface</w:t>
      </w:r>
      <w:r w:rsidR="00595F6C">
        <w:t xml:space="preserve"> (</w:t>
      </w:r>
      <w:commentRangeStart w:id="75"/>
      <w:r w:rsidR="0095253B">
        <w:t xml:space="preserve">see Section </w:t>
      </w:r>
      <w:r w:rsidR="0095253B">
        <w:fldChar w:fldCharType="begin"/>
      </w:r>
      <w:r w:rsidR="0095253B">
        <w:instrText xml:space="preserve"> REF _Ref533001074 \r \h </w:instrText>
      </w:r>
      <w:r w:rsidR="0095253B">
        <w:fldChar w:fldCharType="separate"/>
      </w:r>
      <w:r w:rsidR="00A20F12">
        <w:t>2.2</w:t>
      </w:r>
      <w:r w:rsidR="0095253B">
        <w:fldChar w:fldCharType="end"/>
      </w:r>
      <w:r w:rsidR="0095253B">
        <w:t xml:space="preserve"> Stream Metabolism</w:t>
      </w:r>
      <w:commentRangeEnd w:id="75"/>
      <w:r w:rsidR="003F5650">
        <w:rPr>
          <w:rStyle w:val="CommentReference"/>
        </w:rPr>
        <w:commentReference w:id="75"/>
      </w:r>
      <w:r w:rsidR="00595F6C">
        <w:t>), and the latter (</w:t>
      </w:r>
      <w:r w:rsidR="004B766A">
        <w:t>&gt;</w:t>
      </w:r>
      <w:r w:rsidR="00595F6C">
        <w:t>0.3 m/s) repres</w:t>
      </w:r>
      <w:r w:rsidR="0095253B">
        <w:t>ents</w:t>
      </w:r>
      <w:r w:rsidR="00595F6C" w:rsidRPr="0004527F">
        <w:t xml:space="preserve"> </w:t>
      </w:r>
      <w:r w:rsidR="00595F6C">
        <w:t>flowing water (</w:t>
      </w:r>
      <w:r w:rsidR="00595F6C" w:rsidRPr="0004527F">
        <w:t>lotic</w:t>
      </w:r>
      <w:r w:rsidR="00595F6C">
        <w:t>)</w:t>
      </w:r>
      <w:r w:rsidR="00595F6C" w:rsidRPr="0004527F">
        <w:t xml:space="preserve"> conditions</w:t>
      </w:r>
      <w:r w:rsidR="00595F6C">
        <w:t xml:space="preserve"> for riverine biota (Bice </w:t>
      </w:r>
      <w:r w:rsidR="00595F6C" w:rsidRPr="00142423">
        <w:rPr>
          <w:i/>
        </w:rPr>
        <w:t>et al.</w:t>
      </w:r>
      <w:r w:rsidR="00595F6C">
        <w:t xml:space="preserve"> 2017</w:t>
      </w:r>
      <w:r w:rsidR="00595F6C" w:rsidRPr="0004527F">
        <w:t>)</w:t>
      </w:r>
      <w:r w:rsidR="00595F6C">
        <w:t>.</w:t>
      </w:r>
    </w:p>
    <w:p w14:paraId="4A7F0960" w14:textId="26D3EA8E" w:rsidR="00630AF2" w:rsidRDefault="00B70441" w:rsidP="00630AF2">
      <w:r>
        <w:t>To enable a consistent comparison of in-channel velocity changes due to environmental water, the same area was used for all velocity analysis. The area used for velocity analysis</w:t>
      </w:r>
      <w:r w:rsidRPr="0004527F">
        <w:t xml:space="preserve"> </w:t>
      </w:r>
      <w:r>
        <w:t xml:space="preserve">for each weir pool comprised the inundated area at flows of 5,000 ML/d and </w:t>
      </w:r>
      <w:r w:rsidRPr="0004527F">
        <w:t>normal</w:t>
      </w:r>
      <w:r>
        <w:t xml:space="preserve"> pool </w:t>
      </w:r>
      <w:r>
        <w:lastRenderedPageBreak/>
        <w:t>level conditions. As changes to in-channel velocities were the focus of this analysis, this approach of eliminating additional areas inundated was considered reasonable. Additionally, where the full inundated area was used, the disproportionate increase in area of slow flowing backwaters compared to in-channel area as discharge increased had a large impact on the overall proportion of the weir pool with low velocities</w:t>
      </w:r>
      <w:r w:rsidR="00641DAA">
        <w:t>.</w:t>
      </w:r>
    </w:p>
    <w:p w14:paraId="503B4AE8" w14:textId="48E431F8" w:rsidR="00641DAA" w:rsidRDefault="00641DAA" w:rsidP="00630AF2">
      <w:r>
        <w:t>Post-processing correction to the modelled water levels downstream of each lock was undertaken. A linear regression relationship between flow and the difference in modelled and recorded water level was used to correct for any systematic bias introduced by hydraulic model errors. Following this correction, the</w:t>
      </w:r>
      <w:r w:rsidR="00A75032">
        <w:t xml:space="preserve"> remaining residual </w:t>
      </w:r>
      <w:r w:rsidR="001F3D7F">
        <w:t xml:space="preserve">error </w:t>
      </w:r>
      <w:r w:rsidR="00A75032">
        <w:t xml:space="preserve">between the modelled </w:t>
      </w:r>
      <w:r>
        <w:t>and recorded data</w:t>
      </w:r>
      <w:r w:rsidR="009A3678">
        <w:t xml:space="preserve"> each day</w:t>
      </w:r>
      <w:r>
        <w:t xml:space="preserve"> was applied to </w:t>
      </w:r>
      <w:r w:rsidR="009A3678">
        <w:t>all</w:t>
      </w:r>
      <w:r>
        <w:t xml:space="preserve"> scenario</w:t>
      </w:r>
      <w:r w:rsidR="009A3678">
        <w:t>s</w:t>
      </w:r>
      <w:r>
        <w:t>,</w:t>
      </w:r>
      <w:r w:rsidR="009A3678">
        <w:t xml:space="preserve"> which</w:t>
      </w:r>
      <w:r>
        <w:t xml:space="preserve"> represent</w:t>
      </w:r>
      <w:r w:rsidR="001F3D7F">
        <w:t>s</w:t>
      </w:r>
      <w:r>
        <w:t xml:space="preserve"> random error introduced by other factors, such as wind setup.</w:t>
      </w:r>
      <w:r w:rsidR="00615E35">
        <w:t xml:space="preserve"> This results </w:t>
      </w:r>
      <w:r w:rsidR="001F3D7F">
        <w:t>in</w:t>
      </w:r>
      <w:r w:rsidR="00615E35">
        <w:t xml:space="preserve"> modelled water level that </w:t>
      </w:r>
      <w:r w:rsidR="001F3D7F">
        <w:t>are</w:t>
      </w:r>
      <w:r w:rsidR="00615E35">
        <w:t xml:space="preserve"> the same as the observed water level downstream of each lock for the scenario representing observed conditions (</w:t>
      </w:r>
      <w:r w:rsidR="00615E35" w:rsidRPr="00615E35">
        <w:rPr>
          <w:i/>
        </w:rPr>
        <w:t>All</w:t>
      </w:r>
      <w:r w:rsidR="001F3D7F">
        <w:rPr>
          <w:i/>
        </w:rPr>
        <w:t xml:space="preserve"> </w:t>
      </w:r>
      <w:r w:rsidR="00615E35" w:rsidRPr="00615E35">
        <w:rPr>
          <w:i/>
        </w:rPr>
        <w:t>Water</w:t>
      </w:r>
      <w:r w:rsidR="00615E35">
        <w:t xml:space="preserve">) with consistent </w:t>
      </w:r>
      <w:r w:rsidR="000110E3">
        <w:t>corrections</w:t>
      </w:r>
      <w:r w:rsidR="00615E35">
        <w:t xml:space="preserve"> applied to the without environmental water scenarios. </w:t>
      </w:r>
    </w:p>
    <w:p w14:paraId="42872F20" w14:textId="2280598B" w:rsidR="006237D5" w:rsidRPr="00E35C12" w:rsidRDefault="006237D5" w:rsidP="006237D5">
      <w:pPr>
        <w:rPr>
          <w:i/>
          <w:u w:val="single"/>
        </w:rPr>
      </w:pPr>
      <w:r w:rsidRPr="00E35C12">
        <w:rPr>
          <w:i/>
          <w:u w:val="single"/>
        </w:rPr>
        <w:t>Environmental water scenarios</w:t>
      </w:r>
    </w:p>
    <w:p w14:paraId="25EA6248" w14:textId="6AC22522" w:rsidR="004F5412" w:rsidRPr="006C2004" w:rsidRDefault="004F5412" w:rsidP="004F5412">
      <w:r>
        <w:t>With the lookup information derived from the hydraulic models, the time series of discharge for each of the environment</w:t>
      </w:r>
      <w:r w:rsidR="005061CF">
        <w:t>al water scenarios presented in</w:t>
      </w:r>
      <w:r w:rsidR="009C06E1">
        <w:t xml:space="preserve"> Section</w:t>
      </w:r>
      <w:r w:rsidR="005061CF">
        <w:t xml:space="preserve"> </w:t>
      </w:r>
      <w:r w:rsidR="005061CF">
        <w:fldChar w:fldCharType="begin"/>
      </w:r>
      <w:r w:rsidR="005061CF">
        <w:instrText xml:space="preserve"> REF _Ref25159866 \r \h </w:instrText>
      </w:r>
      <w:r w:rsidR="005061CF">
        <w:fldChar w:fldCharType="separate"/>
      </w:r>
      <w:r w:rsidR="00A20F12">
        <w:t>1.4</w:t>
      </w:r>
      <w:r w:rsidR="005061CF">
        <w:fldChar w:fldCharType="end"/>
      </w:r>
      <w:r>
        <w:t xml:space="preserve"> and the downstream water level each day for each weir pool, time series of hydraulic parameters were interpolated using linear bivariate interpolation (R version 3.6.0 and akima package 0.6-2).</w:t>
      </w:r>
      <w:r w:rsidR="00325A23">
        <w:t xml:space="preserve"> </w:t>
      </w:r>
      <w:r>
        <w:t>Four scenarios have been considered based on the discharge data available</w:t>
      </w:r>
      <w:r w:rsidR="009C06E1">
        <w:t>,</w:t>
      </w:r>
      <w:r>
        <w:t xml:space="preserve"> i.e. with all environmental water (“</w:t>
      </w:r>
      <w:r w:rsidRPr="005C0830">
        <w:rPr>
          <w:i/>
        </w:rPr>
        <w:t>All</w:t>
      </w:r>
      <w:r w:rsidR="001F3D7F">
        <w:rPr>
          <w:i/>
        </w:rPr>
        <w:t xml:space="preserve"> </w:t>
      </w:r>
      <w:r w:rsidRPr="005C0830">
        <w:rPr>
          <w:i/>
        </w:rPr>
        <w:t>Water</w:t>
      </w:r>
      <w:r>
        <w:t xml:space="preserve">”, representing observed conditions), without Commonwealth </w:t>
      </w:r>
      <w:r w:rsidR="009C06E1">
        <w:t>e</w:t>
      </w:r>
      <w:r>
        <w:t xml:space="preserve">nvironmental </w:t>
      </w:r>
      <w:r w:rsidR="009C06E1">
        <w:t>w</w:t>
      </w:r>
      <w:r>
        <w:t>ater (“</w:t>
      </w:r>
      <w:r w:rsidRPr="005C0830">
        <w:rPr>
          <w:i/>
        </w:rPr>
        <w:t>No</w:t>
      </w:r>
      <w:r w:rsidR="001F3D7F">
        <w:rPr>
          <w:i/>
        </w:rPr>
        <w:t xml:space="preserve"> </w:t>
      </w:r>
      <w:r w:rsidRPr="005C0830">
        <w:rPr>
          <w:i/>
        </w:rPr>
        <w:t>CEW</w:t>
      </w:r>
      <w:r>
        <w:t>”), without any environmental water (“</w:t>
      </w:r>
      <w:r w:rsidRPr="005C0830">
        <w:rPr>
          <w:i/>
        </w:rPr>
        <w:t>No</w:t>
      </w:r>
      <w:r w:rsidR="001F3D7F">
        <w:rPr>
          <w:i/>
        </w:rPr>
        <w:t> </w:t>
      </w:r>
      <w:r w:rsidRPr="005C0830">
        <w:rPr>
          <w:i/>
        </w:rPr>
        <w:t>eWater</w:t>
      </w:r>
      <w:r>
        <w:t>”), and a repre</w:t>
      </w:r>
      <w:r w:rsidR="00A465DF">
        <w:t>sentation of natural conditions, Without Development (“WoD”</w:t>
      </w:r>
      <w:r>
        <w:t xml:space="preserve">). </w:t>
      </w:r>
      <w:r w:rsidRPr="00EE4448">
        <w:t xml:space="preserve">The </w:t>
      </w:r>
      <w:r>
        <w:t>discharge</w:t>
      </w:r>
      <w:r w:rsidRPr="00EE4448">
        <w:t xml:space="preserve"> time series for these scenarios were provided by the MDBA</w:t>
      </w:r>
      <w:r w:rsidR="008C3E8F">
        <w:t xml:space="preserve">, and </w:t>
      </w:r>
      <w:r w:rsidRPr="00E96277">
        <w:t>account</w:t>
      </w:r>
      <w:r w:rsidR="008C3E8F">
        <w:t>s</w:t>
      </w:r>
      <w:r w:rsidRPr="00E96277">
        <w:t xml:space="preserve"> for changes in diversions</w:t>
      </w:r>
      <w:r>
        <w:t xml:space="preserve"> expected</w:t>
      </w:r>
      <w:r w:rsidRPr="00E96277">
        <w:t xml:space="preserve"> within </w:t>
      </w:r>
      <w:r>
        <w:t>South Australia</w:t>
      </w:r>
      <w:r w:rsidRPr="00E96277">
        <w:t xml:space="preserve"> </w:t>
      </w:r>
      <w:r>
        <w:t>by assuming full utilisation of the entitlements recovered for the environment in the without environmental water (</w:t>
      </w:r>
      <w:r w:rsidRPr="005C0830">
        <w:rPr>
          <w:i/>
        </w:rPr>
        <w:t>No</w:t>
      </w:r>
      <w:r w:rsidR="001F3D7F">
        <w:rPr>
          <w:i/>
        </w:rPr>
        <w:t xml:space="preserve"> </w:t>
      </w:r>
      <w:r w:rsidRPr="005C0830">
        <w:rPr>
          <w:i/>
        </w:rPr>
        <w:t>CEW</w:t>
      </w:r>
      <w:r>
        <w:t xml:space="preserve"> and </w:t>
      </w:r>
      <w:r w:rsidRPr="005C0830">
        <w:rPr>
          <w:i/>
        </w:rPr>
        <w:t>No</w:t>
      </w:r>
      <w:r w:rsidR="001F3D7F">
        <w:rPr>
          <w:i/>
        </w:rPr>
        <w:t xml:space="preserve"> </w:t>
      </w:r>
      <w:r w:rsidRPr="005C0830">
        <w:rPr>
          <w:i/>
        </w:rPr>
        <w:t>e</w:t>
      </w:r>
      <w:r>
        <w:rPr>
          <w:i/>
        </w:rPr>
        <w:t>W</w:t>
      </w:r>
      <w:r w:rsidRPr="005C0830">
        <w:rPr>
          <w:i/>
        </w:rPr>
        <w:t>ater</w:t>
      </w:r>
      <w:r>
        <w:t>) scenarios.</w:t>
      </w:r>
      <w:r w:rsidR="006C2004">
        <w:t xml:space="preserve"> </w:t>
      </w:r>
      <w:r w:rsidR="006C2004" w:rsidRPr="006C2004">
        <w:rPr>
          <w:i/>
        </w:rPr>
        <w:t>WoD</w:t>
      </w:r>
      <w:r w:rsidR="006C2004">
        <w:rPr>
          <w:i/>
        </w:rPr>
        <w:t xml:space="preserve"> </w:t>
      </w:r>
      <w:r w:rsidR="006C2004">
        <w:t xml:space="preserve">results were not simulated downstream of Lock 1, due to limited information on the </w:t>
      </w:r>
      <w:r w:rsidR="001F3D7F">
        <w:t xml:space="preserve">natural </w:t>
      </w:r>
      <w:r w:rsidR="006C2004">
        <w:t xml:space="preserve">downstream water level for this scenario. </w:t>
      </w:r>
    </w:p>
    <w:p w14:paraId="72AAB125" w14:textId="478A8074" w:rsidR="00C17137" w:rsidRPr="00A465DF" w:rsidRDefault="004F5412" w:rsidP="00FB0F60">
      <w:r w:rsidRPr="00E96277">
        <w:t xml:space="preserve">The observed water levels </w:t>
      </w:r>
      <w:r w:rsidR="007114CD">
        <w:t xml:space="preserve">at each lock, and at Wellington, </w:t>
      </w:r>
      <w:r>
        <w:t xml:space="preserve">were used as inputs for the </w:t>
      </w:r>
      <w:r w:rsidRPr="005C0830">
        <w:rPr>
          <w:i/>
        </w:rPr>
        <w:t>All</w:t>
      </w:r>
      <w:r w:rsidR="001F3D7F">
        <w:rPr>
          <w:i/>
        </w:rPr>
        <w:t> </w:t>
      </w:r>
      <w:r w:rsidRPr="005C0830">
        <w:rPr>
          <w:i/>
        </w:rPr>
        <w:t>Water</w:t>
      </w:r>
      <w:r>
        <w:t xml:space="preserve"> scenario. For the without environmental water scenarios, the weir pool manipulation at Lock 2 </w:t>
      </w:r>
      <w:r w:rsidR="00CE0497">
        <w:t>was removed</w:t>
      </w:r>
      <w:r>
        <w:t xml:space="preserve">, and instead the water level was assumed to be at normal </w:t>
      </w:r>
      <w:r w:rsidR="00DD2D8D">
        <w:t>pool level during these periods</w:t>
      </w:r>
      <w:r>
        <w:t>.</w:t>
      </w:r>
      <w:r w:rsidR="00A465DF">
        <w:t xml:space="preserve"> </w:t>
      </w:r>
      <w:r w:rsidR="001F3D7F">
        <w:t xml:space="preserve">For the Below Lock 1 reach </w:t>
      </w:r>
      <w:r w:rsidR="006C2004">
        <w:t>the influence of environmental water on the water level in the Lower Lakes was incorporated, based on</w:t>
      </w:r>
      <w:r w:rsidR="001F3D7F">
        <w:t xml:space="preserve"> MDBA water balance modelling and the recorded water level at Wellington. </w:t>
      </w:r>
    </w:p>
    <w:p w14:paraId="2783B9EF" w14:textId="2D536086" w:rsidR="006237D5" w:rsidRPr="00E35C12" w:rsidRDefault="006237D5" w:rsidP="006237D5">
      <w:pPr>
        <w:pStyle w:val="Heading3"/>
      </w:pPr>
      <w:r w:rsidRPr="00E35C12">
        <w:t>Results</w:t>
      </w:r>
    </w:p>
    <w:p w14:paraId="604AAB9C" w14:textId="4B6BF4CC" w:rsidR="004F5412" w:rsidRPr="006C2004" w:rsidRDefault="004F5412" w:rsidP="004F5412">
      <w:bookmarkStart w:id="76" w:name="_Toc524094749"/>
      <w:r>
        <w:t xml:space="preserve">A summary of the results at the </w:t>
      </w:r>
      <w:r w:rsidR="00DC417D">
        <w:t>Lower Murray</w:t>
      </w:r>
      <w:r>
        <w:t xml:space="preserve"> Selected Area scale can be seen in </w:t>
      </w:r>
      <w:r>
        <w:fldChar w:fldCharType="begin"/>
      </w:r>
      <w:r>
        <w:instrText xml:space="preserve"> REF _Ref22545004 \h </w:instrText>
      </w:r>
      <w:r>
        <w:fldChar w:fldCharType="separate"/>
      </w:r>
      <w:r w:rsidR="00A20F12">
        <w:t xml:space="preserve">Figure </w:t>
      </w:r>
      <w:r w:rsidR="00A20F12">
        <w:rPr>
          <w:noProof/>
        </w:rPr>
        <w:t>7</w:t>
      </w:r>
      <w:r>
        <w:fldChar w:fldCharType="end"/>
      </w:r>
      <w:r w:rsidR="00DC417D">
        <w:t xml:space="preserve">. Results above Lock 1 were </w:t>
      </w:r>
      <w:r w:rsidR="009667E1">
        <w:t>presented</w:t>
      </w:r>
      <w:r w:rsidR="00DC417D">
        <w:t xml:space="preserve"> here to include the representation of natural conditions from the </w:t>
      </w:r>
      <w:r w:rsidR="00DC417D" w:rsidRPr="006C2004">
        <w:rPr>
          <w:i/>
        </w:rPr>
        <w:t>WoD</w:t>
      </w:r>
      <w:r w:rsidR="00DC417D">
        <w:rPr>
          <w:i/>
        </w:rPr>
        <w:t xml:space="preserve"> </w:t>
      </w:r>
      <w:r w:rsidR="00592F2C">
        <w:t>scenario. Figure 7 includes</w:t>
      </w:r>
      <w:r>
        <w:t xml:space="preserve"> the discharge at the S</w:t>
      </w:r>
      <w:r w:rsidR="00FE794E">
        <w:t xml:space="preserve">outh </w:t>
      </w:r>
      <w:r>
        <w:t>A</w:t>
      </w:r>
      <w:r w:rsidR="00FE794E">
        <w:t>ustralian</w:t>
      </w:r>
      <w:r>
        <w:t xml:space="preserve"> border for the different scenarios, the resulting area inundated, and length of the river between Lock 6 and Lock 1 experiencing lotic conditions, based on thresholds of v</w:t>
      </w:r>
      <w:r w:rsidR="00FE794E">
        <w:t xml:space="preserve">elocity </w:t>
      </w:r>
      <w:r>
        <w:t>&gt;0.2 m/s and &gt;0.3 m/s.</w:t>
      </w:r>
      <w:r w:rsidR="006C2004">
        <w:t xml:space="preserve"> </w:t>
      </w:r>
    </w:p>
    <w:p w14:paraId="2BA65970" w14:textId="77777777" w:rsidR="004F5412" w:rsidRPr="00005E55" w:rsidRDefault="004F5412" w:rsidP="004F5412">
      <w:pPr>
        <w:pStyle w:val="Heading4"/>
      </w:pPr>
      <w:r>
        <w:lastRenderedPageBreak/>
        <w:t>V</w:t>
      </w:r>
      <w:r w:rsidRPr="00005E55">
        <w:t>elocity</w:t>
      </w:r>
    </w:p>
    <w:p w14:paraId="54FD21D6" w14:textId="147DC1A9" w:rsidR="004F5412" w:rsidRDefault="004F5412" w:rsidP="004F5412">
      <w:r>
        <w:t xml:space="preserve">The </w:t>
      </w:r>
      <w:r w:rsidR="00FE794E">
        <w:t xml:space="preserve">modelling </w:t>
      </w:r>
      <w:r>
        <w:t>indicate</w:t>
      </w:r>
      <w:r w:rsidR="00FE794E">
        <w:t>s</w:t>
      </w:r>
      <w:r>
        <w:t xml:space="preserve"> that there were </w:t>
      </w:r>
      <w:r w:rsidR="008920C5">
        <w:t>substantial short term</w:t>
      </w:r>
      <w:r>
        <w:t xml:space="preserve"> changes in the length of river </w:t>
      </w:r>
      <w:r w:rsidR="00C64DC8">
        <w:t xml:space="preserve">with velocities </w:t>
      </w:r>
      <w:r w:rsidR="008920C5">
        <w:t>exceeding 0.2</w:t>
      </w:r>
      <w:r>
        <w:t xml:space="preserve"> m/s </w:t>
      </w:r>
      <w:r w:rsidR="00814B77">
        <w:t>in 2019/20</w:t>
      </w:r>
      <w:r w:rsidR="001F3D7F" w:rsidRPr="001F3D7F">
        <w:t xml:space="preserve"> </w:t>
      </w:r>
      <w:r w:rsidR="001F3D7F">
        <w:t xml:space="preserve">due to </w:t>
      </w:r>
      <w:commentRangeStart w:id="77"/>
      <w:r w:rsidR="001F3D7F">
        <w:t>CEW</w:t>
      </w:r>
      <w:commentRangeEnd w:id="77"/>
      <w:r w:rsidR="001F3D7F">
        <w:rPr>
          <w:rStyle w:val="CommentReference"/>
        </w:rPr>
        <w:commentReference w:id="77"/>
      </w:r>
      <w:r w:rsidR="00814B77">
        <w:t>. An additional 176 km (52% of the reach) exceeded this threshold for 2 weeks, and 104 km of river (31% of the reach) for a duration of 30 days (</w:t>
      </w:r>
      <w:r w:rsidR="00814B77">
        <w:fldChar w:fldCharType="begin"/>
      </w:r>
      <w:r w:rsidR="00814B77">
        <w:instrText xml:space="preserve"> REF _Ref22545004 \h </w:instrText>
      </w:r>
      <w:r w:rsidR="00814B77">
        <w:fldChar w:fldCharType="separate"/>
      </w:r>
      <w:r w:rsidR="00A20F12">
        <w:t xml:space="preserve">Figure </w:t>
      </w:r>
      <w:r w:rsidR="00A20F12">
        <w:rPr>
          <w:noProof/>
        </w:rPr>
        <w:t>7</w:t>
      </w:r>
      <w:r w:rsidR="00814B77">
        <w:fldChar w:fldCharType="end"/>
      </w:r>
      <w:r w:rsidR="00814B77">
        <w:t xml:space="preserve">). Increases in the proportion of the river with a velocity exceeding the higher threshold of 0.3 m/s were also modelled, </w:t>
      </w:r>
      <w:r w:rsidR="00814B77" w:rsidRPr="00814B77">
        <w:t>74</w:t>
      </w:r>
      <w:r w:rsidR="00814B77">
        <w:t> </w:t>
      </w:r>
      <w:r w:rsidR="00814B77" w:rsidRPr="00814B77">
        <w:t>km</w:t>
      </w:r>
      <w:r w:rsidR="00814B77">
        <w:t xml:space="preserve"> (22%) for 14 days and 34 km (10%) for 30 days</w:t>
      </w:r>
      <w:r w:rsidR="00AD0EEA">
        <w:t xml:space="preserve"> due to CEW</w:t>
      </w:r>
      <w:r w:rsidR="00814B77">
        <w:t xml:space="preserve">. </w:t>
      </w:r>
      <w:r>
        <w:t>This can be compared to the without development hydraulic conditions, where</w:t>
      </w:r>
      <w:r w:rsidR="00814B77">
        <w:t xml:space="preserve"> even in this low flow year the full reach was expected to experience cross section averaged velocities exceeding 0.3 m/s for approximately 2 months.</w:t>
      </w:r>
      <w:r w:rsidR="00C421DB">
        <w:t xml:space="preserve"> </w:t>
      </w:r>
      <w:r>
        <w:t xml:space="preserve">The velocity magnitudes are presented </w:t>
      </w:r>
      <w:r w:rsidR="001F3D7F">
        <w:t>at</w:t>
      </w:r>
      <w:r>
        <w:t xml:space="preserve"> a weir pool </w:t>
      </w:r>
      <w:r w:rsidR="001F3D7F">
        <w:t>scale</w:t>
      </w:r>
      <w:r>
        <w:t xml:space="preserve"> in </w:t>
      </w:r>
      <w:r>
        <w:fldChar w:fldCharType="begin"/>
      </w:r>
      <w:r>
        <w:instrText xml:space="preserve"> REF _Ref22545136 \h </w:instrText>
      </w:r>
      <w:r>
        <w:fldChar w:fldCharType="separate"/>
      </w:r>
      <w:r w:rsidR="00A20F12">
        <w:t xml:space="preserve">Figure </w:t>
      </w:r>
      <w:r w:rsidR="00A20F12">
        <w:rPr>
          <w:noProof/>
        </w:rPr>
        <w:t>8</w:t>
      </w:r>
      <w:r>
        <w:fldChar w:fldCharType="end"/>
      </w:r>
      <w:r>
        <w:t>, with the median velocity in the weir pool each day shown as a solid line, and the range in velocities (as the 10</w:t>
      </w:r>
      <w:r w:rsidRPr="00430780">
        <w:rPr>
          <w:vertAlign w:val="superscript"/>
        </w:rPr>
        <w:t>th</w:t>
      </w:r>
      <w:r>
        <w:t xml:space="preserve"> and 90</w:t>
      </w:r>
      <w:r w:rsidRPr="00430780">
        <w:rPr>
          <w:vertAlign w:val="superscript"/>
        </w:rPr>
        <w:t>th</w:t>
      </w:r>
      <w:r>
        <w:t xml:space="preserve"> percentiles) shown as the shaded band. </w:t>
      </w:r>
      <w:r w:rsidR="00B70441">
        <w:t xml:space="preserve">The results suggest </w:t>
      </w:r>
      <w:r w:rsidR="00C421DB">
        <w:t>a relatively consistent response to the two flow pulses</w:t>
      </w:r>
      <w:r w:rsidR="001F3D7F">
        <w:t xml:space="preserve"> create by environmental water</w:t>
      </w:r>
      <w:r w:rsidR="00C421DB">
        <w:t xml:space="preserve"> across the weir pools, however </w:t>
      </w:r>
      <w:r w:rsidR="001F3D7F">
        <w:t xml:space="preserve">below Lock 1 </w:t>
      </w:r>
      <w:r w:rsidR="001F3D7F">
        <w:t xml:space="preserve">the modelling indicated </w:t>
      </w:r>
      <w:r w:rsidR="00C421DB">
        <w:t xml:space="preserve">lower velocities </w:t>
      </w:r>
      <w:r w:rsidR="001F3D7F">
        <w:t>due to the deeper river in this reach</w:t>
      </w:r>
      <w:r w:rsidR="00C421DB">
        <w:t>.</w:t>
      </w:r>
    </w:p>
    <w:p w14:paraId="0E0802F6" w14:textId="77777777" w:rsidR="004F5412" w:rsidRPr="00005E55" w:rsidRDefault="004F5412" w:rsidP="004F5412">
      <w:pPr>
        <w:pStyle w:val="Heading4"/>
      </w:pPr>
      <w:r w:rsidRPr="00005E55">
        <w:t>Water level and area</w:t>
      </w:r>
    </w:p>
    <w:p w14:paraId="505536DF" w14:textId="76D8B9F8" w:rsidR="00672263" w:rsidRDefault="004F5412" w:rsidP="004F5412">
      <w:r>
        <w:t xml:space="preserve">The inundation area expected for the different scenarios can be seen in the second panel of </w:t>
      </w:r>
      <w:r>
        <w:fldChar w:fldCharType="begin"/>
      </w:r>
      <w:r>
        <w:instrText xml:space="preserve"> REF _Ref22545004 \h </w:instrText>
      </w:r>
      <w:r>
        <w:fldChar w:fldCharType="separate"/>
      </w:r>
      <w:r w:rsidR="00A20F12">
        <w:t xml:space="preserve">Figure </w:t>
      </w:r>
      <w:r w:rsidR="00A20F12">
        <w:rPr>
          <w:noProof/>
        </w:rPr>
        <w:t>7</w:t>
      </w:r>
      <w:r>
        <w:fldChar w:fldCharType="end"/>
      </w:r>
      <w:r>
        <w:t xml:space="preserve">, </w:t>
      </w:r>
      <w:r w:rsidR="00672263">
        <w:t xml:space="preserve">where flows </w:t>
      </w:r>
      <w:r w:rsidR="00B70441">
        <w:t>were below bank full (approximately 45,000 ML/d), and hence changes in inundation due to environmental water were limited.</w:t>
      </w:r>
      <w:r w:rsidR="00672263">
        <w:t xml:space="preserve"> Small increase in area can be seen when environmental water increase</w:t>
      </w:r>
      <w:r w:rsidR="0031486A">
        <w:t>d</w:t>
      </w:r>
      <w:r w:rsidR="00672263">
        <w:t xml:space="preserve"> the flow above 10,000 ML/d, or due to the weir pool raising at Lock 2. The total inundated area can be seen to increase over the second half of the year in all scenarios</w:t>
      </w:r>
      <w:r w:rsidR="005A215A">
        <w:t>, with the largest increase in area at the end of the 2019/20</w:t>
      </w:r>
      <w:r w:rsidR="00672263">
        <w:t>. This is due to a gradual increase in most weir pool levels within the operational range (up to a 0.15 m increase</w:t>
      </w:r>
      <w:r w:rsidR="0031486A">
        <w:t>,</w:t>
      </w:r>
      <w:r w:rsidR="005A215A">
        <w:t xml:space="preserve"> as seen in </w:t>
      </w:r>
      <w:r w:rsidR="005A215A">
        <w:fldChar w:fldCharType="begin"/>
      </w:r>
      <w:r w:rsidR="005A215A">
        <w:instrText xml:space="preserve"> REF _Ref22547054 \h </w:instrText>
      </w:r>
      <w:r w:rsidR="005A215A">
        <w:fldChar w:fldCharType="separate"/>
      </w:r>
      <w:r w:rsidR="00A20F12">
        <w:t xml:space="preserve">Figure </w:t>
      </w:r>
      <w:r w:rsidR="00A20F12">
        <w:rPr>
          <w:noProof/>
        </w:rPr>
        <w:t>9</w:t>
      </w:r>
      <w:r w:rsidR="005A215A">
        <w:fldChar w:fldCharType="end"/>
      </w:r>
      <w:r w:rsidR="00672263">
        <w:t xml:space="preserve">), to provide water storage for the following year given </w:t>
      </w:r>
      <w:r w:rsidR="005A215A">
        <w:t>the</w:t>
      </w:r>
      <w:r w:rsidR="00672263">
        <w:t xml:space="preserve"> dry </w:t>
      </w:r>
      <w:r w:rsidR="005A215A">
        <w:t xml:space="preserve">water resource </w:t>
      </w:r>
      <w:r w:rsidR="00672263">
        <w:t>outlook at the time.</w:t>
      </w:r>
      <w:r w:rsidR="005A215A">
        <w:t xml:space="preserve"> The increased water level in the Lower Lakes due to environmental water can be seen in the </w:t>
      </w:r>
      <w:r w:rsidR="000E5988">
        <w:t>Below Lock 1 panel in</w:t>
      </w:r>
      <w:r w:rsidR="00672263">
        <w:t xml:space="preserve"> </w:t>
      </w:r>
      <w:r w:rsidR="005A215A">
        <w:fldChar w:fldCharType="begin"/>
      </w:r>
      <w:r w:rsidR="005A215A">
        <w:instrText xml:space="preserve"> REF _Ref22547054 \h </w:instrText>
      </w:r>
      <w:r w:rsidR="005A215A">
        <w:fldChar w:fldCharType="separate"/>
      </w:r>
      <w:r w:rsidR="00A20F12">
        <w:t xml:space="preserve">Figure </w:t>
      </w:r>
      <w:r w:rsidR="00A20F12">
        <w:rPr>
          <w:noProof/>
        </w:rPr>
        <w:t>9</w:t>
      </w:r>
      <w:r w:rsidR="005A215A">
        <w:fldChar w:fldCharType="end"/>
      </w:r>
      <w:r w:rsidR="005A215A">
        <w:t>, which is at Wellington for this downstream end of the river reach below Lock 1.</w:t>
      </w:r>
    </w:p>
    <w:p w14:paraId="64664047" w14:textId="6997E294" w:rsidR="004F5412" w:rsidRDefault="004F5412" w:rsidP="004F5412">
      <w:r>
        <w:t xml:space="preserve">The upstream end of the weir pool </w:t>
      </w:r>
      <w:r w:rsidRPr="00801D9D">
        <w:t>is the least influenced by the</w:t>
      </w:r>
      <w:r>
        <w:t xml:space="preserve"> downstream</w:t>
      </w:r>
      <w:r w:rsidRPr="00801D9D">
        <w:t xml:space="preserve"> weir and hence most responsive to changes in discharge when the weirs are controllin</w:t>
      </w:r>
      <w:r>
        <w:t>g water levels (</w:t>
      </w:r>
      <w:r w:rsidR="002A5A18">
        <w:t>below 54,000</w:t>
      </w:r>
      <w:r>
        <w:t>–67,000 ML/d</w:t>
      </w:r>
      <w:r w:rsidR="00D85C5A">
        <w:t>,</w:t>
      </w:r>
      <w:r w:rsidRPr="00801D9D">
        <w:t xml:space="preserve"> depending on the weir)</w:t>
      </w:r>
      <w:r>
        <w:t xml:space="preserve">. The combination of environmental water and weir pool manipulation </w:t>
      </w:r>
      <w:r w:rsidR="00A20F12">
        <w:t xml:space="preserve">at Lock 2 </w:t>
      </w:r>
      <w:r>
        <w:t xml:space="preserve">creates some variability in water levels at the upstream end </w:t>
      </w:r>
      <w:r w:rsidR="00A20F12">
        <w:t>of each weir pool that</w:t>
      </w:r>
      <w:r>
        <w:t xml:space="preserve"> would not have occurred otherwise, </w:t>
      </w:r>
      <w:r w:rsidR="00810F17">
        <w:t xml:space="preserve">and this variability tends </w:t>
      </w:r>
      <w:r w:rsidR="00A20F12">
        <w:t>follow the rise in August and fall in November in the  without development</w:t>
      </w:r>
      <w:r w:rsidR="00A20F12" w:rsidRPr="00A20F12">
        <w:t xml:space="preserve"> </w:t>
      </w:r>
      <w:r w:rsidR="00A20F12">
        <w:t>river height scenario</w:t>
      </w:r>
      <w:r w:rsidR="00810F17">
        <w:t xml:space="preserve">, albeit </w:t>
      </w:r>
      <w:r w:rsidR="00A20F12">
        <w:t>without the sustained levels throughout this period</w:t>
      </w:r>
      <w:r>
        <w:t xml:space="preserve">. </w:t>
      </w:r>
    </w:p>
    <w:p w14:paraId="41BCC460" w14:textId="1FF44C6F" w:rsidR="004F5412" w:rsidRDefault="007968E5" w:rsidP="004F5412">
      <w:pPr>
        <w:keepNext/>
        <w:spacing w:before="0" w:after="160" w:line="259" w:lineRule="auto"/>
        <w:jc w:val="left"/>
      </w:pPr>
      <w:r>
        <w:rPr>
          <w:noProof/>
          <w:lang w:eastAsia="en-AU"/>
        </w:rPr>
        <w:lastRenderedPageBreak/>
        <w:pict w14:anchorId="7A2502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623.25pt">
            <v:imagedata r:id="rId41" o:title="RiverSummary"/>
          </v:shape>
        </w:pict>
      </w:r>
    </w:p>
    <w:p w14:paraId="01C675E3" w14:textId="5790F935" w:rsidR="004F5412" w:rsidRDefault="004F5412" w:rsidP="004F5412">
      <w:pPr>
        <w:pStyle w:val="Caption"/>
        <w:jc w:val="left"/>
        <w:rPr>
          <w:lang w:val="en-US"/>
        </w:rPr>
      </w:pPr>
      <w:bookmarkStart w:id="78" w:name="_Ref22545004"/>
      <w:bookmarkStart w:id="79" w:name="_Toc54612622"/>
      <w:r>
        <w:t xml:space="preserve">Figure </w:t>
      </w:r>
      <w:r>
        <w:rPr>
          <w:noProof/>
        </w:rPr>
        <w:fldChar w:fldCharType="begin"/>
      </w:r>
      <w:r>
        <w:rPr>
          <w:noProof/>
        </w:rPr>
        <w:instrText xml:space="preserve"> SEQ Figure \* ARABIC </w:instrText>
      </w:r>
      <w:r>
        <w:rPr>
          <w:noProof/>
        </w:rPr>
        <w:fldChar w:fldCharType="separate"/>
      </w:r>
      <w:r w:rsidR="008A6C81">
        <w:rPr>
          <w:noProof/>
        </w:rPr>
        <w:t>7</w:t>
      </w:r>
      <w:r>
        <w:rPr>
          <w:noProof/>
        </w:rPr>
        <w:fldChar w:fldCharType="end"/>
      </w:r>
      <w:bookmarkEnd w:id="78"/>
      <w:r w:rsidR="005061CF">
        <w:rPr>
          <w:noProof/>
        </w:rPr>
        <w:t>.</w:t>
      </w:r>
      <w:r>
        <w:t xml:space="preserve"> </w:t>
      </w:r>
      <w:r w:rsidR="00D44DD5">
        <w:t xml:space="preserve">Discharge (Flow to South Australia), inundated area and length of river with faster flowing velocities (v&gt;0.2 m/s and v&gt;0.3 m/s) for the LMR between Locks 1 &amp; 6 (excluding anabranches). </w:t>
      </w:r>
      <w:r w:rsidR="00D44DD5" w:rsidRPr="00DA3F0D">
        <w:t>Total length of river assessed in the LMR = 345 km</w:t>
      </w:r>
      <w:r w:rsidR="00DA3F0D">
        <w:t>.</w:t>
      </w:r>
      <w:bookmarkEnd w:id="79"/>
    </w:p>
    <w:p w14:paraId="35A5453B" w14:textId="36EE2E6E" w:rsidR="004F5412" w:rsidRDefault="00961615" w:rsidP="000936DE">
      <w:pPr>
        <w:keepNext/>
        <w:spacing w:before="0" w:after="160" w:line="259" w:lineRule="auto"/>
        <w:jc w:val="center"/>
      </w:pPr>
      <w:r>
        <w:rPr>
          <w:noProof/>
          <w:lang w:eastAsia="en-AU"/>
        </w:rPr>
        <w:lastRenderedPageBreak/>
        <w:pict w14:anchorId="6A780FD8">
          <v:shape id="_x0000_i1030" type="#_x0000_t75" style="width:425.1pt;height:623.25pt">
            <v:imagedata r:id="rId42" o:title="VelocityRangeResults"/>
          </v:shape>
        </w:pict>
      </w:r>
    </w:p>
    <w:p w14:paraId="205DB205" w14:textId="587AC7FA" w:rsidR="004F5412" w:rsidRDefault="004F5412" w:rsidP="00782239">
      <w:pPr>
        <w:pStyle w:val="Captions"/>
      </w:pPr>
      <w:bookmarkStart w:id="80" w:name="_Ref22545136"/>
      <w:bookmarkStart w:id="81" w:name="_Toc54612623"/>
      <w:r>
        <w:t xml:space="preserve">Figure </w:t>
      </w:r>
      <w:r>
        <w:fldChar w:fldCharType="begin"/>
      </w:r>
      <w:r>
        <w:instrText xml:space="preserve"> SEQ Figure \* ARABIC </w:instrText>
      </w:r>
      <w:r>
        <w:fldChar w:fldCharType="separate"/>
      </w:r>
      <w:r w:rsidR="008A6C81">
        <w:rPr>
          <w:noProof/>
        </w:rPr>
        <w:t>8</w:t>
      </w:r>
      <w:r>
        <w:fldChar w:fldCharType="end"/>
      </w:r>
      <w:bookmarkEnd w:id="80"/>
      <w:r w:rsidR="005061CF">
        <w:t>.</w:t>
      </w:r>
      <w:r>
        <w:t xml:space="preserve"> Median modelled velocity in each weir pool (line), with the range in velocities </w:t>
      </w:r>
      <w:r w:rsidRPr="00F23425">
        <w:rPr>
          <w:rFonts w:eastAsia="Times New Roman" w:cs="Times New Roman"/>
          <w:kern w:val="28"/>
          <w:szCs w:val="18"/>
        </w:rPr>
        <w:t>within the weir pool</w:t>
      </w:r>
      <w:r w:rsidR="005E4BB2" w:rsidRPr="005E4BB2">
        <w:rPr>
          <w:rFonts w:eastAsia="Times New Roman" w:cs="Times New Roman"/>
          <w:kern w:val="28"/>
          <w:szCs w:val="18"/>
        </w:rPr>
        <w:t xml:space="preserve"> </w:t>
      </w:r>
      <w:r w:rsidR="005E4BB2">
        <w:rPr>
          <w:rFonts w:eastAsia="Times New Roman" w:cs="Times New Roman"/>
          <w:kern w:val="28"/>
          <w:szCs w:val="18"/>
        </w:rPr>
        <w:t>(</w:t>
      </w:r>
      <w:r w:rsidR="005E4BB2" w:rsidRPr="00F23425">
        <w:rPr>
          <w:rFonts w:eastAsia="Times New Roman" w:cs="Times New Roman"/>
          <w:kern w:val="28"/>
          <w:szCs w:val="18"/>
        </w:rPr>
        <w:t>the shaded</w:t>
      </w:r>
      <w:r w:rsidR="005E4BB2">
        <w:rPr>
          <w:rFonts w:ascii="CenturyGothic" w:eastAsiaTheme="minorHAnsi" w:hAnsi="CenturyGothic" w:cs="CenturyGothic"/>
          <w:szCs w:val="22"/>
        </w:rPr>
        <w:t xml:space="preserve"> area)</w:t>
      </w:r>
      <w:r w:rsidRPr="00F23425">
        <w:rPr>
          <w:rFonts w:eastAsia="Times New Roman" w:cs="Times New Roman"/>
          <w:kern w:val="28"/>
          <w:szCs w:val="18"/>
        </w:rPr>
        <w:t>, defined by the 10</w:t>
      </w:r>
      <w:r w:rsidRPr="00B1595B">
        <w:rPr>
          <w:rFonts w:eastAsia="Times New Roman" w:cs="Times New Roman"/>
          <w:kern w:val="28"/>
          <w:szCs w:val="18"/>
          <w:vertAlign w:val="superscript"/>
        </w:rPr>
        <w:t>th</w:t>
      </w:r>
      <w:r w:rsidRPr="00F23425">
        <w:rPr>
          <w:rFonts w:eastAsia="Times New Roman" w:cs="Times New Roman"/>
          <w:kern w:val="28"/>
          <w:szCs w:val="18"/>
        </w:rPr>
        <w:t xml:space="preserve"> and 90</w:t>
      </w:r>
      <w:r w:rsidRPr="00B1595B">
        <w:rPr>
          <w:rFonts w:eastAsia="Times New Roman" w:cs="Times New Roman"/>
          <w:kern w:val="28"/>
          <w:szCs w:val="18"/>
          <w:vertAlign w:val="superscript"/>
        </w:rPr>
        <w:t>th</w:t>
      </w:r>
      <w:r w:rsidRPr="00F23425">
        <w:rPr>
          <w:rFonts w:eastAsia="Times New Roman" w:cs="Times New Roman"/>
          <w:kern w:val="28"/>
          <w:szCs w:val="18"/>
        </w:rPr>
        <w:t xml:space="preserve"> percentiles,</w:t>
      </w:r>
      <w:r w:rsidR="005E4BB2">
        <w:rPr>
          <w:rFonts w:eastAsia="Times New Roman" w:cs="Times New Roman"/>
          <w:kern w:val="28"/>
          <w:szCs w:val="18"/>
        </w:rPr>
        <w:t xml:space="preserve"> in the LMR.</w:t>
      </w:r>
      <w:bookmarkEnd w:id="81"/>
    </w:p>
    <w:p w14:paraId="45831C2B" w14:textId="1A9EB0B6" w:rsidR="004F5412" w:rsidRDefault="00961615" w:rsidP="000936DE">
      <w:pPr>
        <w:keepNext/>
        <w:spacing w:before="0" w:after="160" w:line="259" w:lineRule="auto"/>
        <w:jc w:val="center"/>
      </w:pPr>
      <w:r>
        <w:rPr>
          <w:noProof/>
          <w:lang w:eastAsia="en-AU"/>
        </w:rPr>
        <w:lastRenderedPageBreak/>
        <w:pict w14:anchorId="54EE07A3">
          <v:shape id="_x0000_i1031" type="#_x0000_t75" style="width:425.1pt;height:623.25pt">
            <v:imagedata r:id="rId43" o:title="WaterLevelResults_DS"/>
          </v:shape>
        </w:pict>
      </w:r>
    </w:p>
    <w:p w14:paraId="51DC79DB" w14:textId="05AD44B9" w:rsidR="004F5412" w:rsidRDefault="004F5412" w:rsidP="004F5412">
      <w:pPr>
        <w:pStyle w:val="Caption"/>
        <w:jc w:val="left"/>
        <w:rPr>
          <w:lang w:val="en-US"/>
        </w:rPr>
      </w:pPr>
      <w:bookmarkStart w:id="82" w:name="_Ref22547054"/>
      <w:bookmarkStart w:id="83" w:name="_Toc54612624"/>
      <w:r>
        <w:t xml:space="preserve">Figure </w:t>
      </w:r>
      <w:r>
        <w:rPr>
          <w:noProof/>
        </w:rPr>
        <w:fldChar w:fldCharType="begin"/>
      </w:r>
      <w:r>
        <w:rPr>
          <w:noProof/>
        </w:rPr>
        <w:instrText xml:space="preserve"> SEQ Figure \* ARABIC </w:instrText>
      </w:r>
      <w:r>
        <w:rPr>
          <w:noProof/>
        </w:rPr>
        <w:fldChar w:fldCharType="separate"/>
      </w:r>
      <w:r w:rsidR="008A6C81">
        <w:rPr>
          <w:noProof/>
        </w:rPr>
        <w:t>9</w:t>
      </w:r>
      <w:r>
        <w:rPr>
          <w:noProof/>
        </w:rPr>
        <w:fldChar w:fldCharType="end"/>
      </w:r>
      <w:bookmarkEnd w:id="82"/>
      <w:r w:rsidR="005061CF">
        <w:rPr>
          <w:noProof/>
        </w:rPr>
        <w:t>.</w:t>
      </w:r>
      <w:r>
        <w:t xml:space="preserve"> </w:t>
      </w:r>
      <w:r w:rsidRPr="00F23425">
        <w:t xml:space="preserve">Modelled water level at the </w:t>
      </w:r>
      <w:r>
        <w:t>downstream</w:t>
      </w:r>
      <w:r w:rsidRPr="00F23425">
        <w:t xml:space="preserve"> end</w:t>
      </w:r>
      <w:r w:rsidR="00D85E59">
        <w:t xml:space="preserve"> (i.e. at the lock and weir) of each weir pool in the Lower Murray Selected Area.</w:t>
      </w:r>
      <w:bookmarkEnd w:id="83"/>
    </w:p>
    <w:p w14:paraId="123BB767" w14:textId="5C70C374" w:rsidR="004F5412" w:rsidRDefault="00961615" w:rsidP="000936DE">
      <w:pPr>
        <w:keepNext/>
        <w:spacing w:before="0" w:after="160" w:line="259" w:lineRule="auto"/>
        <w:jc w:val="center"/>
      </w:pPr>
      <w:r>
        <w:rPr>
          <w:noProof/>
          <w:lang w:eastAsia="en-AU"/>
        </w:rPr>
        <w:lastRenderedPageBreak/>
        <w:pict w14:anchorId="6D0710A8">
          <v:shape id="_x0000_i1032" type="#_x0000_t75" style="width:425.1pt;height:623.25pt">
            <v:imagedata r:id="rId44" o:title="WaterLevelResults"/>
          </v:shape>
        </w:pict>
      </w:r>
    </w:p>
    <w:p w14:paraId="2CB37F71" w14:textId="17AEE678" w:rsidR="0092363E" w:rsidRDefault="004F5412" w:rsidP="00782239">
      <w:pPr>
        <w:pStyle w:val="Captions"/>
      </w:pPr>
      <w:bookmarkStart w:id="84" w:name="_Ref22547238"/>
      <w:bookmarkStart w:id="85" w:name="_Toc54612625"/>
      <w:r>
        <w:t xml:space="preserve">Figure </w:t>
      </w:r>
      <w:r>
        <w:rPr>
          <w:noProof/>
        </w:rPr>
        <w:fldChar w:fldCharType="begin"/>
      </w:r>
      <w:r>
        <w:rPr>
          <w:noProof/>
        </w:rPr>
        <w:instrText xml:space="preserve"> SEQ Figure \* ARABIC </w:instrText>
      </w:r>
      <w:r>
        <w:rPr>
          <w:noProof/>
        </w:rPr>
        <w:fldChar w:fldCharType="separate"/>
      </w:r>
      <w:r w:rsidR="008A6C81">
        <w:rPr>
          <w:noProof/>
        </w:rPr>
        <w:t>10</w:t>
      </w:r>
      <w:r>
        <w:rPr>
          <w:noProof/>
        </w:rPr>
        <w:fldChar w:fldCharType="end"/>
      </w:r>
      <w:bookmarkEnd w:id="84"/>
      <w:r w:rsidR="005061CF">
        <w:rPr>
          <w:noProof/>
        </w:rPr>
        <w:t>.</w:t>
      </w:r>
      <w:r>
        <w:t xml:space="preserve"> </w:t>
      </w:r>
      <w:r w:rsidRPr="00190A6E">
        <w:t>Modelled water level at the upstream end of each weir pool</w:t>
      </w:r>
      <w:r w:rsidR="005E4BB2">
        <w:t xml:space="preserve"> in the LMR</w:t>
      </w:r>
      <w:r w:rsidRPr="00190A6E">
        <w:t>.</w:t>
      </w:r>
      <w:bookmarkEnd w:id="85"/>
    </w:p>
    <w:p w14:paraId="7ADEED4A" w14:textId="440D69AF" w:rsidR="0092363E" w:rsidRDefault="0092363E" w:rsidP="0092363E">
      <w:pPr>
        <w:pStyle w:val="Heading3"/>
        <w:rPr>
          <w:lang w:val="en-US"/>
        </w:rPr>
      </w:pPr>
      <w:r>
        <w:rPr>
          <w:lang w:val="en-US"/>
        </w:rPr>
        <w:lastRenderedPageBreak/>
        <w:t>Evaluation</w:t>
      </w:r>
    </w:p>
    <w:p w14:paraId="519C399D" w14:textId="262B288E" w:rsidR="006E7799" w:rsidRPr="006E7799" w:rsidRDefault="006E7799" w:rsidP="006E7799">
      <w:pPr>
        <w:rPr>
          <w:lang w:val="en-US"/>
        </w:rPr>
      </w:pPr>
      <w:r w:rsidRPr="006E7799">
        <w:rPr>
          <w:lang w:val="en-US"/>
        </w:rPr>
        <w:t>To evaluate the contribution of Commonwealth environmental water towards an outcome, a contribution significance level was assigned to each evaluation question answer for a single year or five-year period. The level was viewed as ‘to what extent Commonwealth environmental water contributed towards that observed outcome, with the ecological significance of the outcome considered where possible’. For example, the level assigned may be similar for an ecologically significant outcome of which Commonwealth environmental water had minor contribution towards versus an outcome that was considered negligible of which Commonwealth environmental water had major contribution towards. The thresholds for assigning the significance var</w:t>
      </w:r>
      <w:r w:rsidR="00405E40">
        <w:rPr>
          <w:lang w:val="en-US"/>
        </w:rPr>
        <w:t>y</w:t>
      </w:r>
      <w:r w:rsidRPr="006E7799">
        <w:rPr>
          <w:lang w:val="en-US"/>
        </w:rPr>
        <w:t xml:space="preserve"> among indicators and questions, ranging from using arbitrary percentages or values, to qualitative assessment based on expert opinion.</w:t>
      </w:r>
    </w:p>
    <w:p w14:paraId="6F4D1769" w14:textId="273F1743" w:rsidR="004F5412" w:rsidRPr="001D41FE" w:rsidRDefault="004F5412" w:rsidP="004F5412">
      <w:pPr>
        <w:pStyle w:val="Caption"/>
        <w:rPr>
          <w:lang w:val="en-US"/>
        </w:rPr>
      </w:pPr>
      <w:bookmarkStart w:id="86" w:name="_Ref22554285"/>
      <w:bookmarkStart w:id="87" w:name="_Toc54612663"/>
      <w:r>
        <w:t xml:space="preserve">Table </w:t>
      </w:r>
      <w:r>
        <w:rPr>
          <w:noProof/>
        </w:rPr>
        <w:fldChar w:fldCharType="begin"/>
      </w:r>
      <w:r>
        <w:rPr>
          <w:noProof/>
        </w:rPr>
        <w:instrText xml:space="preserve"> SEQ Table \* ARABIC </w:instrText>
      </w:r>
      <w:r>
        <w:rPr>
          <w:noProof/>
        </w:rPr>
        <w:fldChar w:fldCharType="separate"/>
      </w:r>
      <w:r w:rsidR="00A20F12">
        <w:rPr>
          <w:noProof/>
        </w:rPr>
        <w:t>3</w:t>
      </w:r>
      <w:r>
        <w:rPr>
          <w:noProof/>
        </w:rPr>
        <w:fldChar w:fldCharType="end"/>
      </w:r>
      <w:bookmarkEnd w:id="86"/>
      <w:r w:rsidR="005061CF">
        <w:rPr>
          <w:noProof/>
        </w:rPr>
        <w:t>.</w:t>
      </w:r>
      <w:r>
        <w:t xml:space="preserve"> Hydrological Regime evaluation questions</w:t>
      </w:r>
      <w:r w:rsidR="00A02C2D">
        <w:t xml:space="preserve"> and answers</w:t>
      </w:r>
      <w:r w:rsidR="005061CF">
        <w:t>.</w:t>
      </w:r>
      <w:r w:rsidR="00F16D32">
        <w:t xml:space="preserve"> </w:t>
      </w:r>
      <w:r w:rsidR="00CD3A1A">
        <w:t>CEW = Commonwealth environmental water, eWater = environmental water</w:t>
      </w:r>
      <w:r w:rsidR="00F16D32">
        <w:t>.</w:t>
      </w:r>
      <w:bookmarkEnd w:id="87"/>
    </w:p>
    <w:tbl>
      <w:tblPr>
        <w:tblW w:w="49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9"/>
        <w:gridCol w:w="841"/>
        <w:gridCol w:w="841"/>
        <w:gridCol w:w="841"/>
        <w:gridCol w:w="841"/>
        <w:gridCol w:w="976"/>
        <w:gridCol w:w="2456"/>
      </w:tblGrid>
      <w:tr w:rsidR="00403A37" w:rsidRPr="0041543F" w14:paraId="55797207" w14:textId="7142A34A" w:rsidTr="00110756">
        <w:trPr>
          <w:cantSplit/>
          <w:trHeight w:val="20"/>
          <w:tblHeader/>
        </w:trPr>
        <w:tc>
          <w:tcPr>
            <w:tcW w:w="1193" w:type="pct"/>
            <w:vMerge w:val="restart"/>
            <w:tcBorders>
              <w:top w:val="single" w:sz="4" w:space="0" w:color="auto"/>
              <w:left w:val="single" w:sz="4" w:space="0" w:color="auto"/>
              <w:right w:val="single" w:sz="4" w:space="0" w:color="auto"/>
            </w:tcBorders>
          </w:tcPr>
          <w:p w14:paraId="655E3FD6" w14:textId="77777777" w:rsidR="00403A37" w:rsidRPr="0041543F" w:rsidRDefault="00403A37" w:rsidP="003000CE">
            <w:pPr>
              <w:pStyle w:val="TableHeading"/>
              <w:jc w:val="center"/>
              <w:rPr>
                <w:sz w:val="19"/>
                <w:szCs w:val="19"/>
              </w:rPr>
            </w:pPr>
            <w:r w:rsidRPr="0041543F">
              <w:rPr>
                <w:sz w:val="19"/>
                <w:szCs w:val="19"/>
              </w:rPr>
              <w:t xml:space="preserve">CEWO evaluation questions </w:t>
            </w:r>
          </w:p>
        </w:tc>
        <w:tc>
          <w:tcPr>
            <w:tcW w:w="3807" w:type="pct"/>
            <w:gridSpan w:val="6"/>
            <w:tcBorders>
              <w:top w:val="single" w:sz="4" w:space="0" w:color="auto"/>
              <w:left w:val="single" w:sz="4" w:space="0" w:color="auto"/>
              <w:right w:val="single" w:sz="4" w:space="0" w:color="auto"/>
            </w:tcBorders>
          </w:tcPr>
          <w:p w14:paraId="247F5056" w14:textId="1FA4058B" w:rsidR="00403A37" w:rsidRPr="0041543F" w:rsidRDefault="00403A37" w:rsidP="003000CE">
            <w:pPr>
              <w:pStyle w:val="TableHeading"/>
              <w:jc w:val="center"/>
              <w:rPr>
                <w:sz w:val="19"/>
                <w:szCs w:val="19"/>
              </w:rPr>
            </w:pPr>
            <w:r w:rsidRPr="0041543F">
              <w:rPr>
                <w:sz w:val="19"/>
                <w:szCs w:val="19"/>
              </w:rPr>
              <w:t>Outcomes of CEW</w:t>
            </w:r>
            <w:r>
              <w:rPr>
                <w:sz w:val="19"/>
                <w:szCs w:val="19"/>
              </w:rPr>
              <w:t xml:space="preserve"> delivery</w:t>
            </w:r>
          </w:p>
        </w:tc>
      </w:tr>
      <w:tr w:rsidR="00403A37" w:rsidRPr="0041543F" w14:paraId="7F9518FB" w14:textId="4339AFDC" w:rsidTr="00110756">
        <w:trPr>
          <w:cantSplit/>
          <w:trHeight w:val="20"/>
          <w:tblHeader/>
        </w:trPr>
        <w:tc>
          <w:tcPr>
            <w:tcW w:w="1193" w:type="pct"/>
            <w:vMerge/>
            <w:tcBorders>
              <w:left w:val="single" w:sz="4" w:space="0" w:color="auto"/>
              <w:bottom w:val="single" w:sz="4" w:space="0" w:color="auto"/>
              <w:right w:val="single" w:sz="4" w:space="0" w:color="auto"/>
            </w:tcBorders>
          </w:tcPr>
          <w:p w14:paraId="2F185B9F" w14:textId="77777777" w:rsidR="00403A37" w:rsidRDefault="00403A37" w:rsidP="003000CE">
            <w:pPr>
              <w:pStyle w:val="TableHeading"/>
              <w:jc w:val="center"/>
              <w:rPr>
                <w:sz w:val="19"/>
                <w:szCs w:val="19"/>
              </w:rPr>
            </w:pPr>
          </w:p>
        </w:tc>
        <w:tc>
          <w:tcPr>
            <w:tcW w:w="471" w:type="pct"/>
            <w:tcBorders>
              <w:left w:val="single" w:sz="4" w:space="0" w:color="auto"/>
              <w:bottom w:val="single" w:sz="4" w:space="0" w:color="auto"/>
              <w:right w:val="single" w:sz="4" w:space="0" w:color="auto"/>
            </w:tcBorders>
            <w:vAlign w:val="bottom"/>
          </w:tcPr>
          <w:p w14:paraId="547FBDE0" w14:textId="77777777" w:rsidR="00403A37" w:rsidRDefault="00403A37" w:rsidP="00403A37">
            <w:pPr>
              <w:pStyle w:val="TableHeading"/>
              <w:jc w:val="center"/>
              <w:rPr>
                <w:sz w:val="19"/>
                <w:szCs w:val="19"/>
              </w:rPr>
            </w:pPr>
            <w:r>
              <w:rPr>
                <w:sz w:val="19"/>
                <w:szCs w:val="19"/>
              </w:rPr>
              <w:t>2014-15</w:t>
            </w:r>
          </w:p>
        </w:tc>
        <w:tc>
          <w:tcPr>
            <w:tcW w:w="471" w:type="pct"/>
            <w:tcBorders>
              <w:top w:val="single" w:sz="4" w:space="0" w:color="auto"/>
              <w:left w:val="single" w:sz="4" w:space="0" w:color="auto"/>
              <w:bottom w:val="single" w:sz="4" w:space="0" w:color="auto"/>
            </w:tcBorders>
            <w:vAlign w:val="bottom"/>
          </w:tcPr>
          <w:p w14:paraId="43A40F6B" w14:textId="77777777" w:rsidR="00403A37" w:rsidRPr="0041543F" w:rsidRDefault="00403A37" w:rsidP="00403A37">
            <w:pPr>
              <w:pStyle w:val="TableHeading"/>
              <w:jc w:val="center"/>
              <w:rPr>
                <w:sz w:val="19"/>
                <w:szCs w:val="19"/>
              </w:rPr>
            </w:pPr>
            <w:r>
              <w:rPr>
                <w:sz w:val="19"/>
                <w:szCs w:val="19"/>
              </w:rPr>
              <w:t>2015-16</w:t>
            </w:r>
          </w:p>
        </w:tc>
        <w:tc>
          <w:tcPr>
            <w:tcW w:w="471" w:type="pct"/>
            <w:tcBorders>
              <w:top w:val="single" w:sz="4" w:space="0" w:color="auto"/>
              <w:bottom w:val="single" w:sz="4" w:space="0" w:color="auto"/>
            </w:tcBorders>
            <w:vAlign w:val="bottom"/>
          </w:tcPr>
          <w:p w14:paraId="07F05BEF" w14:textId="77777777" w:rsidR="00403A37" w:rsidRPr="0041543F" w:rsidRDefault="00403A37" w:rsidP="00403A37">
            <w:pPr>
              <w:pStyle w:val="TableHeading"/>
              <w:jc w:val="center"/>
              <w:rPr>
                <w:sz w:val="19"/>
                <w:szCs w:val="19"/>
              </w:rPr>
            </w:pPr>
            <w:r>
              <w:rPr>
                <w:sz w:val="19"/>
                <w:szCs w:val="19"/>
              </w:rPr>
              <w:t>2016-17</w:t>
            </w:r>
          </w:p>
        </w:tc>
        <w:tc>
          <w:tcPr>
            <w:tcW w:w="471" w:type="pct"/>
            <w:tcBorders>
              <w:top w:val="single" w:sz="4" w:space="0" w:color="auto"/>
              <w:bottom w:val="single" w:sz="4" w:space="0" w:color="auto"/>
            </w:tcBorders>
            <w:vAlign w:val="bottom"/>
          </w:tcPr>
          <w:p w14:paraId="2B038E0E" w14:textId="77777777" w:rsidR="00403A37" w:rsidRPr="0041543F" w:rsidRDefault="00403A37" w:rsidP="00403A37">
            <w:pPr>
              <w:pStyle w:val="TableHeading"/>
              <w:jc w:val="center"/>
              <w:rPr>
                <w:sz w:val="19"/>
                <w:szCs w:val="19"/>
              </w:rPr>
            </w:pPr>
            <w:r>
              <w:rPr>
                <w:sz w:val="19"/>
                <w:szCs w:val="19"/>
              </w:rPr>
              <w:t>2017-18</w:t>
            </w:r>
          </w:p>
        </w:tc>
        <w:tc>
          <w:tcPr>
            <w:tcW w:w="547" w:type="pct"/>
            <w:tcBorders>
              <w:top w:val="single" w:sz="4" w:space="0" w:color="auto"/>
              <w:bottom w:val="single" w:sz="4" w:space="0" w:color="auto"/>
            </w:tcBorders>
            <w:vAlign w:val="bottom"/>
          </w:tcPr>
          <w:p w14:paraId="426D8BB3" w14:textId="77777777" w:rsidR="00403A37" w:rsidRPr="0041543F" w:rsidRDefault="00403A37" w:rsidP="00403A37">
            <w:pPr>
              <w:pStyle w:val="TableHeading"/>
              <w:jc w:val="center"/>
              <w:rPr>
                <w:sz w:val="19"/>
                <w:szCs w:val="19"/>
              </w:rPr>
            </w:pPr>
            <w:r>
              <w:rPr>
                <w:sz w:val="19"/>
                <w:szCs w:val="19"/>
              </w:rPr>
              <w:t>2018-19</w:t>
            </w:r>
          </w:p>
        </w:tc>
        <w:tc>
          <w:tcPr>
            <w:tcW w:w="1376" w:type="pct"/>
            <w:tcBorders>
              <w:top w:val="single" w:sz="4" w:space="0" w:color="auto"/>
              <w:bottom w:val="single" w:sz="4" w:space="0" w:color="auto"/>
            </w:tcBorders>
            <w:vAlign w:val="bottom"/>
          </w:tcPr>
          <w:p w14:paraId="171C62BE" w14:textId="50EFA593" w:rsidR="00403A37" w:rsidRDefault="00403A37" w:rsidP="00403A37">
            <w:pPr>
              <w:pStyle w:val="TableHeading"/>
              <w:jc w:val="center"/>
              <w:rPr>
                <w:sz w:val="19"/>
                <w:szCs w:val="19"/>
              </w:rPr>
            </w:pPr>
            <w:r>
              <w:rPr>
                <w:sz w:val="19"/>
                <w:szCs w:val="19"/>
              </w:rPr>
              <w:t>2019-20</w:t>
            </w:r>
          </w:p>
        </w:tc>
      </w:tr>
      <w:tr w:rsidR="00403A37" w:rsidRPr="0041543F" w14:paraId="041495E3" w14:textId="3704C201" w:rsidTr="00CE0940">
        <w:trPr>
          <w:cantSplit/>
          <w:trHeight w:val="20"/>
        </w:trPr>
        <w:tc>
          <w:tcPr>
            <w:tcW w:w="1193" w:type="pct"/>
            <w:vMerge w:val="restart"/>
            <w:tcBorders>
              <w:top w:val="single" w:sz="4" w:space="0" w:color="auto"/>
              <w:left w:val="single" w:sz="4" w:space="0" w:color="auto"/>
              <w:right w:val="single" w:sz="4" w:space="0" w:color="auto"/>
            </w:tcBorders>
          </w:tcPr>
          <w:p w14:paraId="15EC55EA" w14:textId="77777777" w:rsidR="00403A37" w:rsidRPr="002B6ECA" w:rsidRDefault="00403A37" w:rsidP="003000CE">
            <w:pPr>
              <w:pStyle w:val="TableHeading"/>
              <w:jc w:val="left"/>
              <w:rPr>
                <w:b w:val="0"/>
                <w:sz w:val="19"/>
                <w:szCs w:val="19"/>
              </w:rPr>
            </w:pPr>
            <w:r w:rsidRPr="002B6ECA">
              <w:rPr>
                <w:b w:val="0"/>
                <w:sz w:val="19"/>
                <w:szCs w:val="19"/>
              </w:rPr>
              <w:t xml:space="preserve">What did CEW contribute to hydraulic diversity within weir pools? </w:t>
            </w:r>
          </w:p>
        </w:tc>
        <w:tc>
          <w:tcPr>
            <w:tcW w:w="471"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26A8A7E2" w14:textId="77777777" w:rsidR="00403A37" w:rsidRPr="00065526" w:rsidRDefault="00403A37" w:rsidP="003000CE">
            <w:pPr>
              <w:pStyle w:val="TableHeading"/>
              <w:jc w:val="center"/>
              <w:rPr>
                <w:b w:val="0"/>
                <w:sz w:val="18"/>
                <w:szCs w:val="19"/>
              </w:rPr>
            </w:pPr>
            <w:r w:rsidRPr="00065526">
              <w:rPr>
                <w:b w:val="0"/>
                <w:sz w:val="18"/>
                <w:szCs w:val="19"/>
              </w:rPr>
              <w:t>13 km</w:t>
            </w:r>
            <w:r>
              <w:rPr>
                <w:b w:val="0"/>
                <w:sz w:val="18"/>
                <w:szCs w:val="19"/>
              </w:rPr>
              <w:t>, 4%</w:t>
            </w:r>
            <w:r w:rsidRPr="00065526">
              <w:rPr>
                <w:b w:val="0"/>
                <w:sz w:val="18"/>
                <w:szCs w:val="19"/>
              </w:rPr>
              <w:t xml:space="preserve"> (17</w:t>
            </w:r>
            <w:r>
              <w:rPr>
                <w:b w:val="0"/>
                <w:sz w:val="18"/>
                <w:szCs w:val="19"/>
              </w:rPr>
              <w:t> km, 5%</w:t>
            </w:r>
            <w:r w:rsidRPr="00065526">
              <w:rPr>
                <w:b w:val="0"/>
                <w:sz w:val="18"/>
                <w:szCs w:val="19"/>
              </w:rPr>
              <w:t>)</w:t>
            </w:r>
          </w:p>
        </w:tc>
        <w:tc>
          <w:tcPr>
            <w:tcW w:w="471"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2F3D5395" w14:textId="77777777" w:rsidR="00403A37" w:rsidRPr="00065526" w:rsidRDefault="00403A37" w:rsidP="003000CE">
            <w:pPr>
              <w:pStyle w:val="TableHeading"/>
              <w:jc w:val="center"/>
              <w:rPr>
                <w:b w:val="0"/>
                <w:sz w:val="18"/>
                <w:szCs w:val="19"/>
              </w:rPr>
            </w:pPr>
            <w:r w:rsidRPr="00065526">
              <w:rPr>
                <w:b w:val="0"/>
                <w:sz w:val="18"/>
                <w:szCs w:val="19"/>
              </w:rPr>
              <w:t>18 km</w:t>
            </w:r>
            <w:r>
              <w:rPr>
                <w:b w:val="0"/>
                <w:sz w:val="18"/>
                <w:szCs w:val="19"/>
              </w:rPr>
              <w:t>, 5%</w:t>
            </w:r>
            <w:r w:rsidRPr="00065526">
              <w:rPr>
                <w:b w:val="0"/>
                <w:sz w:val="18"/>
                <w:szCs w:val="19"/>
              </w:rPr>
              <w:t xml:space="preserve"> (22</w:t>
            </w:r>
            <w:r>
              <w:rPr>
                <w:b w:val="0"/>
                <w:sz w:val="18"/>
                <w:szCs w:val="19"/>
              </w:rPr>
              <w:t> km, 6%</w:t>
            </w:r>
            <w:r w:rsidRPr="00065526">
              <w:rPr>
                <w:b w:val="0"/>
                <w:sz w:val="18"/>
                <w:szCs w:val="19"/>
              </w:rPr>
              <w:t>)</w:t>
            </w:r>
          </w:p>
        </w:tc>
        <w:tc>
          <w:tcPr>
            <w:tcW w:w="471"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5EBC43BC" w14:textId="77777777" w:rsidR="00403A37" w:rsidRPr="00065526" w:rsidRDefault="00403A37" w:rsidP="003000CE">
            <w:pPr>
              <w:pStyle w:val="TableHeading"/>
              <w:jc w:val="center"/>
              <w:rPr>
                <w:b w:val="0"/>
                <w:sz w:val="18"/>
                <w:szCs w:val="19"/>
              </w:rPr>
            </w:pPr>
            <w:r w:rsidRPr="00065526">
              <w:rPr>
                <w:b w:val="0"/>
                <w:sz w:val="18"/>
                <w:szCs w:val="19"/>
              </w:rPr>
              <w:t>20 km</w:t>
            </w:r>
            <w:r>
              <w:rPr>
                <w:b w:val="0"/>
                <w:sz w:val="18"/>
                <w:szCs w:val="19"/>
              </w:rPr>
              <w:t>, 6%</w:t>
            </w:r>
            <w:r w:rsidRPr="00065526">
              <w:rPr>
                <w:b w:val="0"/>
                <w:sz w:val="18"/>
                <w:szCs w:val="19"/>
              </w:rPr>
              <w:t xml:space="preserve"> (53</w:t>
            </w:r>
            <w:r>
              <w:rPr>
                <w:b w:val="0"/>
                <w:sz w:val="18"/>
                <w:szCs w:val="19"/>
              </w:rPr>
              <w:t> km, 15%</w:t>
            </w:r>
            <w:r w:rsidRPr="00065526">
              <w:rPr>
                <w:b w:val="0"/>
                <w:sz w:val="18"/>
                <w:szCs w:val="19"/>
              </w:rPr>
              <w:t>)</w:t>
            </w:r>
          </w:p>
        </w:tc>
        <w:tc>
          <w:tcPr>
            <w:tcW w:w="471" w:type="pct"/>
            <w:tcBorders>
              <w:top w:val="single" w:sz="4" w:space="0" w:color="auto"/>
              <w:left w:val="single" w:sz="4" w:space="0" w:color="auto"/>
              <w:bottom w:val="single" w:sz="4" w:space="0" w:color="auto"/>
              <w:right w:val="single" w:sz="4" w:space="0" w:color="auto"/>
            </w:tcBorders>
            <w:shd w:val="clear" w:color="auto" w:fill="70AD47" w:themeFill="accent6"/>
          </w:tcPr>
          <w:p w14:paraId="777F5D82" w14:textId="77777777" w:rsidR="00403A37" w:rsidRPr="00065526" w:rsidRDefault="00403A37" w:rsidP="003000CE">
            <w:pPr>
              <w:pStyle w:val="TableHeading"/>
              <w:jc w:val="center"/>
              <w:rPr>
                <w:b w:val="0"/>
                <w:sz w:val="18"/>
                <w:szCs w:val="19"/>
              </w:rPr>
            </w:pPr>
            <w:r w:rsidRPr="00065526">
              <w:rPr>
                <w:b w:val="0"/>
                <w:sz w:val="18"/>
                <w:szCs w:val="19"/>
              </w:rPr>
              <w:t>36 km</w:t>
            </w:r>
            <w:r>
              <w:rPr>
                <w:b w:val="0"/>
                <w:sz w:val="18"/>
                <w:szCs w:val="19"/>
              </w:rPr>
              <w:t>, 10%</w:t>
            </w:r>
            <w:r w:rsidRPr="00065526">
              <w:rPr>
                <w:b w:val="0"/>
                <w:sz w:val="18"/>
                <w:szCs w:val="19"/>
              </w:rPr>
              <w:t xml:space="preserve"> (49</w:t>
            </w:r>
            <w:r>
              <w:rPr>
                <w:b w:val="0"/>
                <w:sz w:val="18"/>
                <w:szCs w:val="19"/>
              </w:rPr>
              <w:t> km, 14%</w:t>
            </w:r>
            <w:r w:rsidRPr="00065526">
              <w:rPr>
                <w:b w:val="0"/>
                <w:sz w:val="18"/>
                <w:szCs w:val="19"/>
              </w:rPr>
              <w:t>)</w:t>
            </w:r>
          </w:p>
        </w:tc>
        <w:tc>
          <w:tcPr>
            <w:tcW w:w="547"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6C3338BD" w14:textId="35732805" w:rsidR="00403A37" w:rsidRPr="007770BB" w:rsidRDefault="00403A37" w:rsidP="003000CE">
            <w:pPr>
              <w:pStyle w:val="TableHeading"/>
              <w:jc w:val="left"/>
              <w:rPr>
                <w:b w:val="0"/>
                <w:sz w:val="19"/>
                <w:szCs w:val="19"/>
              </w:rPr>
            </w:pPr>
            <w:r>
              <w:rPr>
                <w:b w:val="0"/>
                <w:sz w:val="19"/>
                <w:szCs w:val="19"/>
              </w:rPr>
              <w:t>15 km, 4% (19 km, 6%)</w:t>
            </w:r>
          </w:p>
        </w:tc>
        <w:tc>
          <w:tcPr>
            <w:tcW w:w="1376" w:type="pct"/>
            <w:tcBorders>
              <w:top w:val="single" w:sz="4" w:space="0" w:color="auto"/>
              <w:left w:val="single" w:sz="4" w:space="0" w:color="auto"/>
              <w:bottom w:val="single" w:sz="4" w:space="0" w:color="auto"/>
              <w:right w:val="single" w:sz="4" w:space="0" w:color="auto"/>
            </w:tcBorders>
            <w:shd w:val="clear" w:color="auto" w:fill="70AD47" w:themeFill="accent6"/>
          </w:tcPr>
          <w:p w14:paraId="4C9375EE" w14:textId="2DF83D03" w:rsidR="00403A37" w:rsidRDefault="00CE0940" w:rsidP="00CE0940">
            <w:pPr>
              <w:pStyle w:val="TableHeading"/>
              <w:jc w:val="center"/>
              <w:rPr>
                <w:b w:val="0"/>
                <w:sz w:val="19"/>
                <w:szCs w:val="19"/>
              </w:rPr>
            </w:pPr>
            <w:r w:rsidRPr="00CE0940">
              <w:rPr>
                <w:b w:val="0"/>
                <w:sz w:val="18"/>
                <w:szCs w:val="19"/>
              </w:rPr>
              <w:t>An additional 34 km or 10</w:t>
            </w:r>
            <w:r w:rsidR="00403A37" w:rsidRPr="00CE0940">
              <w:rPr>
                <w:b w:val="0"/>
                <w:sz w:val="18"/>
                <w:szCs w:val="19"/>
              </w:rPr>
              <w:t>% of lotic conditions created by CEW for a</w:t>
            </w:r>
            <w:r w:rsidRPr="00CE0940">
              <w:rPr>
                <w:b w:val="0"/>
                <w:sz w:val="18"/>
                <w:szCs w:val="19"/>
              </w:rPr>
              <w:t>t least 30 days (An additional 74</w:t>
            </w:r>
            <w:r w:rsidR="00403A37" w:rsidRPr="00CE0940">
              <w:rPr>
                <w:b w:val="0"/>
                <w:sz w:val="18"/>
                <w:szCs w:val="19"/>
              </w:rPr>
              <w:t xml:space="preserve"> km or </w:t>
            </w:r>
            <w:r w:rsidRPr="00CE0940">
              <w:rPr>
                <w:b w:val="0"/>
                <w:sz w:val="18"/>
                <w:szCs w:val="19"/>
              </w:rPr>
              <w:t>22</w:t>
            </w:r>
            <w:r w:rsidR="00403A37" w:rsidRPr="00CE0940">
              <w:rPr>
                <w:b w:val="0"/>
                <w:sz w:val="18"/>
                <w:szCs w:val="19"/>
              </w:rPr>
              <w:t>% for at least 14 days</w:t>
            </w:r>
            <w:r w:rsidR="00403A37">
              <w:rPr>
                <w:b w:val="0"/>
                <w:sz w:val="19"/>
                <w:szCs w:val="19"/>
              </w:rPr>
              <w:t>)</w:t>
            </w:r>
          </w:p>
        </w:tc>
      </w:tr>
      <w:tr w:rsidR="00403A37" w:rsidRPr="0041543F" w14:paraId="0B737916" w14:textId="502015EF" w:rsidTr="00110756">
        <w:trPr>
          <w:cantSplit/>
          <w:trHeight w:val="20"/>
        </w:trPr>
        <w:tc>
          <w:tcPr>
            <w:tcW w:w="1193" w:type="pct"/>
            <w:vMerge/>
            <w:tcBorders>
              <w:left w:val="single" w:sz="4" w:space="0" w:color="auto"/>
              <w:bottom w:val="single" w:sz="4" w:space="0" w:color="auto"/>
              <w:right w:val="single" w:sz="4" w:space="0" w:color="auto"/>
            </w:tcBorders>
          </w:tcPr>
          <w:p w14:paraId="24C6D63F" w14:textId="77777777" w:rsidR="00403A37" w:rsidRPr="002B6ECA" w:rsidRDefault="00403A37" w:rsidP="003000CE">
            <w:pPr>
              <w:pStyle w:val="TableHeading"/>
              <w:jc w:val="left"/>
              <w:rPr>
                <w:b w:val="0"/>
                <w:sz w:val="19"/>
                <w:szCs w:val="19"/>
              </w:rPr>
            </w:pPr>
          </w:p>
        </w:tc>
        <w:tc>
          <w:tcPr>
            <w:tcW w:w="3807" w:type="pct"/>
            <w:gridSpan w:val="6"/>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1C97D215" w14:textId="78F57F6F" w:rsidR="00403A37" w:rsidRPr="00637710" w:rsidRDefault="00403A37" w:rsidP="003000CE">
            <w:pPr>
              <w:pStyle w:val="TableHeading"/>
              <w:jc w:val="left"/>
              <w:rPr>
                <w:b w:val="0"/>
                <w:sz w:val="19"/>
                <w:szCs w:val="19"/>
              </w:rPr>
            </w:pPr>
            <w:r w:rsidRPr="00637710">
              <w:rPr>
                <w:b w:val="0"/>
                <w:sz w:val="19"/>
                <w:szCs w:val="19"/>
              </w:rPr>
              <w:t xml:space="preserve">CEW provided </w:t>
            </w:r>
            <w:r>
              <w:rPr>
                <w:b w:val="0"/>
                <w:sz w:val="19"/>
                <w:szCs w:val="19"/>
              </w:rPr>
              <w:t xml:space="preserve">a moderate contribution </w:t>
            </w:r>
            <w:r w:rsidRPr="00637710">
              <w:rPr>
                <w:b w:val="0"/>
                <w:sz w:val="19"/>
                <w:szCs w:val="19"/>
              </w:rPr>
              <w:t>towards increasing</w:t>
            </w:r>
            <w:r w:rsidR="00A20F12">
              <w:rPr>
                <w:b w:val="0"/>
                <w:sz w:val="19"/>
                <w:szCs w:val="19"/>
              </w:rPr>
              <w:t xml:space="preserve"> lotic habitat, with an additional 34</w:t>
            </w:r>
            <w:r w:rsidRPr="00637710">
              <w:rPr>
                <w:b w:val="0"/>
                <w:sz w:val="19"/>
                <w:szCs w:val="19"/>
              </w:rPr>
              <w:t xml:space="preserve"> km </w:t>
            </w:r>
            <w:r w:rsidR="00A20F12">
              <w:rPr>
                <w:b w:val="0"/>
                <w:sz w:val="19"/>
                <w:szCs w:val="19"/>
              </w:rPr>
              <w:t>of river (10%) for 30 days</w:t>
            </w:r>
            <w:r w:rsidRPr="00637710">
              <w:rPr>
                <w:b w:val="0"/>
                <w:sz w:val="19"/>
                <w:szCs w:val="19"/>
              </w:rPr>
              <w:t xml:space="preserve">. </w:t>
            </w:r>
          </w:p>
          <w:p w14:paraId="79F64FEE" w14:textId="07632C40" w:rsidR="00403A37" w:rsidRPr="00637710" w:rsidRDefault="00403A37" w:rsidP="003000CE">
            <w:pPr>
              <w:pStyle w:val="TableHeading"/>
              <w:jc w:val="left"/>
              <w:rPr>
                <w:b w:val="0"/>
                <w:sz w:val="19"/>
                <w:szCs w:val="19"/>
              </w:rPr>
            </w:pPr>
            <w:r w:rsidRPr="00637710">
              <w:rPr>
                <w:b w:val="0"/>
                <w:sz w:val="19"/>
                <w:szCs w:val="19"/>
              </w:rPr>
              <w:t>Length of river with lotic conditions (velocity &gt;0.3 m/s) has been used to represent hydraulic diversity. If there is some fast flowing water, it is expected there will be greater hydraulic diversity due to changes in habitat complexity (bends, backwaters, benches, etc.). Length of river with lotic conditions exceeded for 30 days over the year is presented, and 14 days in brackets</w:t>
            </w:r>
            <w:r>
              <w:rPr>
                <w:b w:val="0"/>
                <w:sz w:val="19"/>
                <w:szCs w:val="19"/>
              </w:rPr>
              <w:t xml:space="preserve">. </w:t>
            </w:r>
            <w:r w:rsidRPr="00E55C9C">
              <w:rPr>
                <w:b w:val="0"/>
                <w:sz w:val="19"/>
                <w:szCs w:val="19"/>
              </w:rPr>
              <w:t xml:space="preserve">The time periods represent a number of flow-related ecological </w:t>
            </w:r>
            <w:r>
              <w:rPr>
                <w:b w:val="0"/>
                <w:sz w:val="19"/>
                <w:szCs w:val="19"/>
              </w:rPr>
              <w:t>or life-history processes that c</w:t>
            </w:r>
            <w:r w:rsidRPr="00E55C9C">
              <w:rPr>
                <w:b w:val="0"/>
                <w:sz w:val="19"/>
                <w:szCs w:val="19"/>
              </w:rPr>
              <w:t>ould occur over periods of ~2</w:t>
            </w:r>
            <w:r>
              <w:rPr>
                <w:b w:val="0"/>
                <w:sz w:val="19"/>
                <w:szCs w:val="19"/>
              </w:rPr>
              <w:t>−</w:t>
            </w:r>
            <w:r w:rsidRPr="00E55C9C">
              <w:rPr>
                <w:b w:val="0"/>
                <w:sz w:val="19"/>
                <w:szCs w:val="19"/>
              </w:rPr>
              <w:t>4 weeks.</w:t>
            </w:r>
            <w:r>
              <w:rPr>
                <w:b w:val="0"/>
                <w:sz w:val="19"/>
                <w:szCs w:val="19"/>
              </w:rPr>
              <w:t xml:space="preserve"> </w:t>
            </w:r>
            <w:r w:rsidRPr="00637710">
              <w:rPr>
                <w:b w:val="0"/>
                <w:sz w:val="19"/>
                <w:szCs w:val="19"/>
              </w:rPr>
              <w:t>Total length of river assessed in the LMR = 345 km.</w:t>
            </w:r>
          </w:p>
        </w:tc>
      </w:tr>
      <w:tr w:rsidR="00403A37" w:rsidRPr="0041543F" w14:paraId="100E3164" w14:textId="7965630E" w:rsidTr="00F30AA6">
        <w:trPr>
          <w:cantSplit/>
          <w:trHeight w:val="20"/>
        </w:trPr>
        <w:tc>
          <w:tcPr>
            <w:tcW w:w="1193" w:type="pct"/>
            <w:vMerge w:val="restart"/>
            <w:tcBorders>
              <w:top w:val="single" w:sz="4" w:space="0" w:color="auto"/>
              <w:left w:val="single" w:sz="4" w:space="0" w:color="auto"/>
              <w:right w:val="single" w:sz="4" w:space="0" w:color="auto"/>
            </w:tcBorders>
          </w:tcPr>
          <w:p w14:paraId="67F8F909" w14:textId="77777777" w:rsidR="00403A37" w:rsidRPr="0041543F" w:rsidRDefault="00403A37" w:rsidP="003000CE">
            <w:pPr>
              <w:rPr>
                <w:sz w:val="19"/>
                <w:szCs w:val="19"/>
              </w:rPr>
            </w:pPr>
            <w:r w:rsidRPr="0041543F">
              <w:rPr>
                <w:sz w:val="19"/>
                <w:szCs w:val="19"/>
              </w:rPr>
              <w:t>What did CEW contribute to variability in water levels within weir pools?</w:t>
            </w:r>
            <w:r w:rsidRPr="0041543F">
              <w:rPr>
                <w:sz w:val="19"/>
                <w:szCs w:val="19"/>
                <w:vertAlign w:val="superscript"/>
              </w:rPr>
              <w:t xml:space="preserve"> </w:t>
            </w:r>
          </w:p>
        </w:tc>
        <w:tc>
          <w:tcPr>
            <w:tcW w:w="471" w:type="pct"/>
            <w:tcBorders>
              <w:top w:val="single" w:sz="4" w:space="0" w:color="auto"/>
              <w:left w:val="single" w:sz="4" w:space="0" w:color="auto"/>
              <w:right w:val="single" w:sz="4" w:space="0" w:color="auto"/>
            </w:tcBorders>
            <w:shd w:val="clear" w:color="auto" w:fill="A8D08D" w:themeFill="accent6" w:themeFillTint="99"/>
          </w:tcPr>
          <w:p w14:paraId="5576C960" w14:textId="77777777" w:rsidR="00403A37" w:rsidRPr="00065526" w:rsidRDefault="00403A37" w:rsidP="003000CE">
            <w:pPr>
              <w:rPr>
                <w:sz w:val="18"/>
                <w:szCs w:val="19"/>
              </w:rPr>
            </w:pPr>
            <w:r w:rsidRPr="00065526">
              <w:rPr>
                <w:sz w:val="18"/>
                <w:szCs w:val="19"/>
              </w:rPr>
              <w:t>0.10</w:t>
            </w:r>
            <w:r>
              <w:rPr>
                <w:sz w:val="18"/>
                <w:szCs w:val="19"/>
              </w:rPr>
              <w:t> </w:t>
            </w:r>
            <w:r w:rsidRPr="00065526">
              <w:rPr>
                <w:sz w:val="18"/>
                <w:szCs w:val="19"/>
              </w:rPr>
              <w:t>m</w:t>
            </w:r>
          </w:p>
        </w:tc>
        <w:tc>
          <w:tcPr>
            <w:tcW w:w="471" w:type="pct"/>
            <w:tcBorders>
              <w:top w:val="single" w:sz="4" w:space="0" w:color="auto"/>
              <w:left w:val="single" w:sz="4" w:space="0" w:color="auto"/>
              <w:bottom w:val="single" w:sz="4" w:space="0" w:color="auto"/>
              <w:right w:val="single" w:sz="4" w:space="0" w:color="auto"/>
            </w:tcBorders>
            <w:shd w:val="clear" w:color="auto" w:fill="70AD47" w:themeFill="accent6"/>
          </w:tcPr>
          <w:p w14:paraId="4918526C" w14:textId="77777777" w:rsidR="00403A37" w:rsidRPr="00065526" w:rsidRDefault="00403A37" w:rsidP="003000CE">
            <w:pPr>
              <w:rPr>
                <w:sz w:val="18"/>
                <w:szCs w:val="19"/>
              </w:rPr>
            </w:pPr>
            <w:r w:rsidRPr="00065526">
              <w:rPr>
                <w:sz w:val="18"/>
                <w:szCs w:val="19"/>
              </w:rPr>
              <w:t>0.15 m</w:t>
            </w:r>
          </w:p>
        </w:tc>
        <w:tc>
          <w:tcPr>
            <w:tcW w:w="471"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451EDE50" w14:textId="77777777" w:rsidR="00403A37" w:rsidRPr="00637710" w:rsidRDefault="00403A37" w:rsidP="003000CE">
            <w:pPr>
              <w:rPr>
                <w:sz w:val="19"/>
                <w:szCs w:val="19"/>
              </w:rPr>
            </w:pPr>
            <w:r w:rsidRPr="00637710">
              <w:rPr>
                <w:sz w:val="19"/>
                <w:szCs w:val="19"/>
              </w:rPr>
              <w:t>0.08 m</w:t>
            </w:r>
          </w:p>
        </w:tc>
        <w:tc>
          <w:tcPr>
            <w:tcW w:w="471" w:type="pct"/>
            <w:tcBorders>
              <w:top w:val="single" w:sz="4" w:space="0" w:color="auto"/>
              <w:left w:val="single" w:sz="4" w:space="0" w:color="auto"/>
              <w:bottom w:val="single" w:sz="4" w:space="0" w:color="auto"/>
              <w:right w:val="single" w:sz="4" w:space="0" w:color="auto"/>
            </w:tcBorders>
            <w:shd w:val="clear" w:color="auto" w:fill="70AD47" w:themeFill="accent6"/>
          </w:tcPr>
          <w:p w14:paraId="4C437E2D" w14:textId="77777777" w:rsidR="00403A37" w:rsidRPr="00637710" w:rsidRDefault="00403A37" w:rsidP="003000CE">
            <w:pPr>
              <w:rPr>
                <w:sz w:val="19"/>
                <w:szCs w:val="19"/>
              </w:rPr>
            </w:pPr>
            <w:r w:rsidRPr="00637710">
              <w:rPr>
                <w:sz w:val="19"/>
                <w:szCs w:val="19"/>
              </w:rPr>
              <w:t>0.17 m</w:t>
            </w:r>
          </w:p>
        </w:tc>
        <w:tc>
          <w:tcPr>
            <w:tcW w:w="547"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544C5964" w14:textId="72DD93BC" w:rsidR="00403A37" w:rsidRPr="0041543F" w:rsidRDefault="00403A37" w:rsidP="003000CE">
            <w:pPr>
              <w:rPr>
                <w:sz w:val="19"/>
                <w:szCs w:val="19"/>
              </w:rPr>
            </w:pPr>
            <w:r>
              <w:rPr>
                <w:sz w:val="19"/>
                <w:szCs w:val="19"/>
              </w:rPr>
              <w:t>0.10 m</w:t>
            </w:r>
          </w:p>
        </w:tc>
        <w:tc>
          <w:tcPr>
            <w:tcW w:w="1376" w:type="pct"/>
            <w:tcBorders>
              <w:top w:val="single" w:sz="4" w:space="0" w:color="auto"/>
              <w:left w:val="single" w:sz="4" w:space="0" w:color="auto"/>
              <w:bottom w:val="single" w:sz="4" w:space="0" w:color="auto"/>
              <w:right w:val="single" w:sz="4" w:space="0" w:color="auto"/>
            </w:tcBorders>
            <w:shd w:val="clear" w:color="auto" w:fill="70AD47" w:themeFill="accent6"/>
          </w:tcPr>
          <w:p w14:paraId="41960B31" w14:textId="1DF6EB77" w:rsidR="00403A37" w:rsidRDefault="00403A37" w:rsidP="00CE0940">
            <w:pPr>
              <w:rPr>
                <w:sz w:val="19"/>
                <w:szCs w:val="19"/>
              </w:rPr>
            </w:pPr>
            <w:r>
              <w:rPr>
                <w:sz w:val="19"/>
                <w:szCs w:val="19"/>
              </w:rPr>
              <w:t xml:space="preserve">Interquartile range (IQR) in water level increased by </w:t>
            </w:r>
            <w:r w:rsidR="00CE0940">
              <w:rPr>
                <w:sz w:val="19"/>
                <w:szCs w:val="19"/>
              </w:rPr>
              <w:t>0.13</w:t>
            </w:r>
            <w:r>
              <w:rPr>
                <w:sz w:val="19"/>
                <w:szCs w:val="19"/>
              </w:rPr>
              <w:t> m with and without CEW in the tailwaters (i.e. just downstream of each weir) across Weir Pools 1–5.</w:t>
            </w:r>
          </w:p>
        </w:tc>
      </w:tr>
      <w:tr w:rsidR="00403A37" w:rsidRPr="0041543F" w14:paraId="1849AD6F" w14:textId="3438416D" w:rsidTr="00110756">
        <w:trPr>
          <w:cantSplit/>
          <w:trHeight w:val="20"/>
        </w:trPr>
        <w:tc>
          <w:tcPr>
            <w:tcW w:w="1193" w:type="pct"/>
            <w:vMerge/>
            <w:tcBorders>
              <w:left w:val="single" w:sz="4" w:space="0" w:color="auto"/>
              <w:bottom w:val="single" w:sz="4" w:space="0" w:color="auto"/>
              <w:right w:val="single" w:sz="4" w:space="0" w:color="auto"/>
            </w:tcBorders>
          </w:tcPr>
          <w:p w14:paraId="0B897790" w14:textId="77777777" w:rsidR="00403A37" w:rsidRPr="0041543F" w:rsidRDefault="00403A37" w:rsidP="003000CE">
            <w:pPr>
              <w:rPr>
                <w:sz w:val="19"/>
                <w:szCs w:val="19"/>
              </w:rPr>
            </w:pPr>
          </w:p>
        </w:tc>
        <w:tc>
          <w:tcPr>
            <w:tcW w:w="3807" w:type="pct"/>
            <w:gridSpan w:val="6"/>
            <w:tcBorders>
              <w:left w:val="single" w:sz="4" w:space="0" w:color="auto"/>
              <w:bottom w:val="single" w:sz="4" w:space="0" w:color="auto"/>
              <w:right w:val="single" w:sz="4" w:space="0" w:color="auto"/>
            </w:tcBorders>
            <w:shd w:val="clear" w:color="auto" w:fill="A8D08D" w:themeFill="accent6" w:themeFillTint="99"/>
          </w:tcPr>
          <w:p w14:paraId="7FFE6A56" w14:textId="3F8DFBED" w:rsidR="00403A37" w:rsidRPr="00637710" w:rsidRDefault="00403A37" w:rsidP="003000CE">
            <w:pPr>
              <w:rPr>
                <w:sz w:val="19"/>
                <w:szCs w:val="19"/>
              </w:rPr>
            </w:pPr>
            <w:r w:rsidRPr="00637710">
              <w:rPr>
                <w:sz w:val="19"/>
                <w:szCs w:val="19"/>
              </w:rPr>
              <w:t xml:space="preserve">CEW increased water level variability (IQR) in the tailwaters of weir pools </w:t>
            </w:r>
            <w:r w:rsidR="00B12BB8">
              <w:rPr>
                <w:sz w:val="19"/>
                <w:szCs w:val="19"/>
              </w:rPr>
              <w:t>in 2019/20 to a similar degree that has been expected over the previous 5 years</w:t>
            </w:r>
            <w:r w:rsidRPr="00637710">
              <w:rPr>
                <w:sz w:val="19"/>
                <w:szCs w:val="19"/>
              </w:rPr>
              <w:t>.</w:t>
            </w:r>
          </w:p>
          <w:p w14:paraId="6D32B847" w14:textId="5E426C1D" w:rsidR="00403A37" w:rsidRPr="00637710" w:rsidRDefault="00403A37" w:rsidP="003000CE">
            <w:pPr>
              <w:rPr>
                <w:sz w:val="19"/>
                <w:szCs w:val="19"/>
              </w:rPr>
            </w:pPr>
            <w:r w:rsidRPr="00637710">
              <w:rPr>
                <w:sz w:val="19"/>
                <w:szCs w:val="19"/>
              </w:rPr>
              <w:t>IQR is a measure of variability, as the difference between the 75</w:t>
            </w:r>
            <w:r w:rsidRPr="00637710">
              <w:rPr>
                <w:sz w:val="19"/>
                <w:szCs w:val="19"/>
                <w:vertAlign w:val="superscript"/>
              </w:rPr>
              <w:t>th</w:t>
            </w:r>
            <w:r w:rsidRPr="00637710">
              <w:rPr>
                <w:sz w:val="19"/>
                <w:szCs w:val="19"/>
              </w:rPr>
              <w:t xml:space="preserve"> and 25</w:t>
            </w:r>
            <w:r w:rsidRPr="00637710">
              <w:rPr>
                <w:sz w:val="19"/>
                <w:szCs w:val="19"/>
                <w:vertAlign w:val="superscript"/>
              </w:rPr>
              <w:t>th</w:t>
            </w:r>
            <w:r w:rsidRPr="00637710">
              <w:rPr>
                <w:sz w:val="19"/>
                <w:szCs w:val="19"/>
              </w:rPr>
              <w:t xml:space="preserve"> percentile values </w:t>
            </w:r>
            <w:r>
              <w:rPr>
                <w:sz w:val="19"/>
                <w:szCs w:val="19"/>
              </w:rPr>
              <w:t xml:space="preserve">for water level </w:t>
            </w:r>
            <w:r w:rsidRPr="00637710">
              <w:rPr>
                <w:sz w:val="19"/>
                <w:szCs w:val="19"/>
              </w:rPr>
              <w:t>over the year. If the IQR increases, the variability must have increased.</w:t>
            </w:r>
          </w:p>
        </w:tc>
      </w:tr>
      <w:tr w:rsidR="00403A37" w:rsidRPr="0041543F" w14:paraId="4C3CBE5F" w14:textId="4DD47926" w:rsidTr="00FD3A2A">
        <w:trPr>
          <w:cantSplit/>
          <w:trHeight w:val="20"/>
        </w:trPr>
        <w:tc>
          <w:tcPr>
            <w:tcW w:w="1193" w:type="pct"/>
            <w:vMerge w:val="restart"/>
            <w:tcBorders>
              <w:top w:val="single" w:sz="4" w:space="0" w:color="auto"/>
              <w:left w:val="single" w:sz="4" w:space="0" w:color="auto"/>
              <w:right w:val="single" w:sz="4" w:space="0" w:color="auto"/>
            </w:tcBorders>
          </w:tcPr>
          <w:p w14:paraId="07198A47" w14:textId="77777777" w:rsidR="00403A37" w:rsidRPr="00E6622F" w:rsidRDefault="00403A37" w:rsidP="003000CE">
            <w:pPr>
              <w:rPr>
                <w:sz w:val="19"/>
                <w:szCs w:val="19"/>
              </w:rPr>
            </w:pPr>
            <w:r w:rsidRPr="00E6622F">
              <w:rPr>
                <w:sz w:val="19"/>
                <w:szCs w:val="19"/>
              </w:rPr>
              <w:t>What did CEW contribute to hydrological connectivity?</w:t>
            </w:r>
          </w:p>
        </w:tc>
        <w:tc>
          <w:tcPr>
            <w:tcW w:w="471"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79DA7299" w14:textId="77777777" w:rsidR="00403A37" w:rsidRPr="00706317" w:rsidRDefault="00403A37" w:rsidP="00FD3A2A">
            <w:pPr>
              <w:spacing w:after="660"/>
              <w:jc w:val="center"/>
              <w:rPr>
                <w:sz w:val="18"/>
                <w:szCs w:val="19"/>
              </w:rPr>
            </w:pPr>
            <w:r w:rsidRPr="00706317">
              <w:rPr>
                <w:sz w:val="18"/>
                <w:szCs w:val="19"/>
              </w:rPr>
              <w:t>28 ha</w:t>
            </w:r>
          </w:p>
          <w:p w14:paraId="4C6B493F" w14:textId="77777777" w:rsidR="00403A37" w:rsidRPr="00706317" w:rsidRDefault="00403A37" w:rsidP="003000CE">
            <w:pPr>
              <w:spacing w:after="420"/>
              <w:jc w:val="center"/>
              <w:rPr>
                <w:sz w:val="18"/>
                <w:szCs w:val="19"/>
              </w:rPr>
            </w:pPr>
            <w:r w:rsidRPr="00706317">
              <w:rPr>
                <w:sz w:val="18"/>
                <w:szCs w:val="19"/>
              </w:rPr>
              <w:t>20%</w:t>
            </w:r>
          </w:p>
        </w:tc>
        <w:tc>
          <w:tcPr>
            <w:tcW w:w="471" w:type="pct"/>
            <w:tcBorders>
              <w:top w:val="single" w:sz="4" w:space="0" w:color="auto"/>
              <w:left w:val="single" w:sz="4" w:space="0" w:color="auto"/>
              <w:bottom w:val="single" w:sz="4" w:space="0" w:color="auto"/>
              <w:right w:val="single" w:sz="4" w:space="0" w:color="auto"/>
            </w:tcBorders>
            <w:shd w:val="clear" w:color="auto" w:fill="70AD47" w:themeFill="accent6"/>
          </w:tcPr>
          <w:p w14:paraId="4AE5E4DB" w14:textId="77777777" w:rsidR="00403A37" w:rsidRPr="00706317" w:rsidRDefault="00403A37" w:rsidP="00FD3A2A">
            <w:pPr>
              <w:spacing w:after="660"/>
              <w:jc w:val="center"/>
              <w:rPr>
                <w:sz w:val="18"/>
                <w:szCs w:val="19"/>
              </w:rPr>
            </w:pPr>
            <w:r w:rsidRPr="00706317">
              <w:rPr>
                <w:sz w:val="18"/>
                <w:szCs w:val="19"/>
              </w:rPr>
              <w:t>963</w:t>
            </w:r>
            <w:r>
              <w:rPr>
                <w:sz w:val="18"/>
                <w:szCs w:val="19"/>
              </w:rPr>
              <w:t> </w:t>
            </w:r>
            <w:r w:rsidRPr="00706317">
              <w:rPr>
                <w:sz w:val="18"/>
                <w:szCs w:val="19"/>
              </w:rPr>
              <w:t>ha</w:t>
            </w:r>
          </w:p>
          <w:p w14:paraId="70897FC5" w14:textId="77777777" w:rsidR="00403A37" w:rsidRPr="00706317" w:rsidRDefault="00403A37" w:rsidP="003000CE">
            <w:pPr>
              <w:spacing w:after="420"/>
              <w:jc w:val="center"/>
              <w:rPr>
                <w:sz w:val="18"/>
                <w:szCs w:val="19"/>
              </w:rPr>
            </w:pPr>
            <w:r w:rsidRPr="00706317">
              <w:rPr>
                <w:sz w:val="18"/>
                <w:szCs w:val="19"/>
              </w:rPr>
              <w:t>37%</w:t>
            </w:r>
          </w:p>
        </w:tc>
        <w:tc>
          <w:tcPr>
            <w:tcW w:w="471"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5F79D14" w14:textId="77777777" w:rsidR="00403A37" w:rsidRPr="00637710" w:rsidRDefault="00403A37" w:rsidP="00FD3A2A">
            <w:pPr>
              <w:spacing w:after="660"/>
              <w:jc w:val="center"/>
              <w:rPr>
                <w:sz w:val="19"/>
                <w:szCs w:val="19"/>
              </w:rPr>
            </w:pPr>
            <w:r w:rsidRPr="00637710">
              <w:rPr>
                <w:sz w:val="19"/>
                <w:szCs w:val="19"/>
              </w:rPr>
              <w:t>0 ha</w:t>
            </w:r>
          </w:p>
          <w:p w14:paraId="6751F37C" w14:textId="77777777" w:rsidR="00403A37" w:rsidRPr="00637710" w:rsidRDefault="00403A37" w:rsidP="003000CE">
            <w:pPr>
              <w:spacing w:after="420"/>
              <w:jc w:val="center"/>
              <w:rPr>
                <w:sz w:val="19"/>
                <w:szCs w:val="19"/>
              </w:rPr>
            </w:pPr>
            <w:r w:rsidRPr="00637710">
              <w:rPr>
                <w:sz w:val="19"/>
                <w:szCs w:val="19"/>
              </w:rPr>
              <w:t>5%</w:t>
            </w:r>
          </w:p>
        </w:tc>
        <w:tc>
          <w:tcPr>
            <w:tcW w:w="471" w:type="pct"/>
            <w:tcBorders>
              <w:top w:val="single" w:sz="4" w:space="0" w:color="auto"/>
              <w:left w:val="single" w:sz="4" w:space="0" w:color="auto"/>
              <w:bottom w:val="single" w:sz="4" w:space="0" w:color="auto"/>
              <w:right w:val="single" w:sz="4" w:space="0" w:color="auto"/>
            </w:tcBorders>
            <w:shd w:val="clear" w:color="auto" w:fill="70AD47" w:themeFill="accent6"/>
          </w:tcPr>
          <w:p w14:paraId="4DF6D97A" w14:textId="77777777" w:rsidR="00403A37" w:rsidRPr="00637710" w:rsidRDefault="00403A37" w:rsidP="00FD3A2A">
            <w:pPr>
              <w:spacing w:after="660"/>
              <w:jc w:val="center"/>
              <w:rPr>
                <w:sz w:val="19"/>
                <w:szCs w:val="19"/>
              </w:rPr>
            </w:pPr>
            <w:r w:rsidRPr="00637710">
              <w:rPr>
                <w:sz w:val="19"/>
                <w:szCs w:val="19"/>
              </w:rPr>
              <w:t>831 ha</w:t>
            </w:r>
          </w:p>
          <w:p w14:paraId="1201F9B6" w14:textId="77777777" w:rsidR="00403A37" w:rsidRPr="00637710" w:rsidRDefault="00403A37" w:rsidP="003000CE">
            <w:pPr>
              <w:spacing w:after="420"/>
              <w:jc w:val="center"/>
              <w:rPr>
                <w:sz w:val="19"/>
                <w:szCs w:val="19"/>
              </w:rPr>
            </w:pPr>
            <w:r w:rsidRPr="00637710">
              <w:rPr>
                <w:sz w:val="19"/>
                <w:szCs w:val="19"/>
              </w:rPr>
              <w:t>39%</w:t>
            </w:r>
          </w:p>
        </w:tc>
        <w:tc>
          <w:tcPr>
            <w:tcW w:w="547"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1B830C75" w14:textId="7B04210E" w:rsidR="00403A37" w:rsidRDefault="00403A37" w:rsidP="00FD3A2A">
            <w:pPr>
              <w:spacing w:after="660"/>
              <w:jc w:val="center"/>
              <w:rPr>
                <w:sz w:val="19"/>
                <w:szCs w:val="19"/>
              </w:rPr>
            </w:pPr>
            <w:r>
              <w:rPr>
                <w:sz w:val="19"/>
                <w:szCs w:val="19"/>
              </w:rPr>
              <w:t>484 ha</w:t>
            </w:r>
          </w:p>
          <w:p w14:paraId="46C9F159" w14:textId="4F3F62FF" w:rsidR="00403A37" w:rsidRPr="0041543F" w:rsidRDefault="00403A37" w:rsidP="00403A37">
            <w:pPr>
              <w:jc w:val="center"/>
              <w:rPr>
                <w:sz w:val="19"/>
                <w:szCs w:val="19"/>
              </w:rPr>
            </w:pPr>
            <w:r>
              <w:rPr>
                <w:sz w:val="19"/>
                <w:szCs w:val="19"/>
              </w:rPr>
              <w:t>20%</w:t>
            </w:r>
          </w:p>
        </w:tc>
        <w:tc>
          <w:tcPr>
            <w:tcW w:w="1376" w:type="pct"/>
            <w:tcBorders>
              <w:top w:val="single" w:sz="4" w:space="0" w:color="auto"/>
              <w:left w:val="single" w:sz="4" w:space="0" w:color="auto"/>
              <w:bottom w:val="single" w:sz="4" w:space="0" w:color="auto"/>
              <w:right w:val="single" w:sz="4" w:space="0" w:color="auto"/>
            </w:tcBorders>
            <w:shd w:val="clear" w:color="auto" w:fill="70AD47" w:themeFill="accent6"/>
          </w:tcPr>
          <w:p w14:paraId="56A54FE8" w14:textId="154A4EF5" w:rsidR="00403A37" w:rsidRDefault="00F30AA6" w:rsidP="000B559F">
            <w:pPr>
              <w:jc w:val="center"/>
              <w:rPr>
                <w:sz w:val="19"/>
                <w:szCs w:val="19"/>
              </w:rPr>
            </w:pPr>
            <w:r>
              <w:rPr>
                <w:sz w:val="19"/>
                <w:szCs w:val="19"/>
              </w:rPr>
              <w:t>Maximum area inundated not increased by</w:t>
            </w:r>
            <w:r w:rsidR="00403A37">
              <w:rPr>
                <w:sz w:val="19"/>
                <w:szCs w:val="19"/>
              </w:rPr>
              <w:t xml:space="preserve"> eWater.</w:t>
            </w:r>
          </w:p>
          <w:p w14:paraId="6B387C4C" w14:textId="6AFD8702" w:rsidR="00403A37" w:rsidRDefault="00FD3A2A" w:rsidP="00FD3A2A">
            <w:pPr>
              <w:jc w:val="center"/>
              <w:rPr>
                <w:sz w:val="19"/>
                <w:szCs w:val="19"/>
              </w:rPr>
            </w:pPr>
            <w:r>
              <w:rPr>
                <w:sz w:val="19"/>
                <w:szCs w:val="19"/>
              </w:rPr>
              <w:t>33% increase in volume at the SA border.</w:t>
            </w:r>
          </w:p>
        </w:tc>
      </w:tr>
      <w:tr w:rsidR="00403A37" w:rsidRPr="0041543F" w14:paraId="1394E987" w14:textId="7105531D" w:rsidTr="00110756">
        <w:trPr>
          <w:cantSplit/>
          <w:trHeight w:val="20"/>
        </w:trPr>
        <w:tc>
          <w:tcPr>
            <w:tcW w:w="1193" w:type="pct"/>
            <w:vMerge/>
            <w:tcBorders>
              <w:left w:val="single" w:sz="4" w:space="0" w:color="auto"/>
              <w:right w:val="single" w:sz="4" w:space="0" w:color="auto"/>
            </w:tcBorders>
          </w:tcPr>
          <w:p w14:paraId="51601096" w14:textId="77777777" w:rsidR="00403A37" w:rsidRPr="00C4364F" w:rsidRDefault="00403A37" w:rsidP="003000CE">
            <w:pPr>
              <w:rPr>
                <w:sz w:val="19"/>
                <w:szCs w:val="19"/>
              </w:rPr>
            </w:pPr>
          </w:p>
        </w:tc>
        <w:tc>
          <w:tcPr>
            <w:tcW w:w="3807" w:type="pct"/>
            <w:gridSpan w:val="6"/>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4CE06AEC" w14:textId="53CFA66F" w:rsidR="00FD3A2A" w:rsidRDefault="00403A37" w:rsidP="003000CE">
            <w:pPr>
              <w:rPr>
                <w:sz w:val="19"/>
                <w:szCs w:val="19"/>
              </w:rPr>
            </w:pPr>
            <w:r w:rsidRPr="00637710">
              <w:rPr>
                <w:sz w:val="19"/>
                <w:szCs w:val="19"/>
              </w:rPr>
              <w:t>CEW contribution to connectivity has been assessed laterally, as the increase in maximum inundated area each year, and longitudinally, as the percentage increase in volume each year (as used for Basin Scale assessme</w:t>
            </w:r>
            <w:r w:rsidR="00FD3A2A">
              <w:rPr>
                <w:sz w:val="19"/>
                <w:szCs w:val="19"/>
              </w:rPr>
              <w:t xml:space="preserve">nt). </w:t>
            </w:r>
          </w:p>
          <w:p w14:paraId="437A6F05" w14:textId="0287908F" w:rsidR="00FD3A2A" w:rsidRDefault="00FD3A2A" w:rsidP="003000CE">
            <w:pPr>
              <w:rPr>
                <w:sz w:val="19"/>
                <w:szCs w:val="19"/>
              </w:rPr>
            </w:pPr>
            <w:r>
              <w:rPr>
                <w:sz w:val="19"/>
                <w:szCs w:val="19"/>
              </w:rPr>
              <w:t>CEW contribution to lateral</w:t>
            </w:r>
            <w:r w:rsidR="00403A37" w:rsidRPr="00637710">
              <w:rPr>
                <w:sz w:val="19"/>
                <w:szCs w:val="19"/>
              </w:rPr>
              <w:t xml:space="preserve"> </w:t>
            </w:r>
            <w:r>
              <w:rPr>
                <w:sz w:val="19"/>
                <w:szCs w:val="19"/>
              </w:rPr>
              <w:t>connectivity was limited. While the Lock 2 weir pool raising and eWater delivered did increase the inundated area over the first half of the year, the maximum area inundated resulted from the raising of most weir pools within operational ranges at the end of the year.</w:t>
            </w:r>
          </w:p>
          <w:p w14:paraId="745261C3" w14:textId="2EDE9CE4" w:rsidR="00403A37" w:rsidRPr="00637710" w:rsidRDefault="00FD3A2A" w:rsidP="00A06B78">
            <w:pPr>
              <w:rPr>
                <w:sz w:val="19"/>
                <w:szCs w:val="19"/>
              </w:rPr>
            </w:pPr>
            <w:r>
              <w:rPr>
                <w:sz w:val="19"/>
                <w:szCs w:val="19"/>
              </w:rPr>
              <w:t>L</w:t>
            </w:r>
            <w:r w:rsidR="00403A37" w:rsidRPr="00637710">
              <w:rPr>
                <w:sz w:val="19"/>
                <w:szCs w:val="19"/>
              </w:rPr>
              <w:t>ongitudinal hydrological connectivity was</w:t>
            </w:r>
            <w:r>
              <w:rPr>
                <w:sz w:val="19"/>
                <w:szCs w:val="19"/>
              </w:rPr>
              <w:t xml:space="preserve"> increased by CEW in 2019/20, where the </w:t>
            </w:r>
            <w:r w:rsidRPr="00637710">
              <w:rPr>
                <w:sz w:val="19"/>
                <w:szCs w:val="19"/>
              </w:rPr>
              <w:t xml:space="preserve">Basin-wide </w:t>
            </w:r>
            <w:r>
              <w:rPr>
                <w:sz w:val="19"/>
                <w:szCs w:val="19"/>
              </w:rPr>
              <w:t xml:space="preserve">eWater strategy </w:t>
            </w:r>
            <w:r w:rsidRPr="00637710">
              <w:rPr>
                <w:sz w:val="19"/>
                <w:szCs w:val="19"/>
              </w:rPr>
              <w:t>target for a 30% increase in flows in the River Murray</w:t>
            </w:r>
            <w:r>
              <w:rPr>
                <w:sz w:val="19"/>
                <w:szCs w:val="19"/>
              </w:rPr>
              <w:t xml:space="preserve"> was met.</w:t>
            </w:r>
            <w:r w:rsidR="00403A37" w:rsidRPr="00637710">
              <w:rPr>
                <w:sz w:val="19"/>
                <w:szCs w:val="19"/>
              </w:rPr>
              <w:t xml:space="preserve"> </w:t>
            </w:r>
            <w:r w:rsidR="00A06B78">
              <w:rPr>
                <w:sz w:val="19"/>
                <w:szCs w:val="19"/>
              </w:rPr>
              <w:t>Given this target was met, a ‘moderate’ contribution has been assigned for hydrological connectivity.</w:t>
            </w:r>
          </w:p>
        </w:tc>
      </w:tr>
      <w:tr w:rsidR="00403A37" w:rsidRPr="0041543F" w14:paraId="2E3A1494" w14:textId="177D7B24" w:rsidTr="00110756">
        <w:trPr>
          <w:cantSplit/>
          <w:trHeight w:val="20"/>
        </w:trPr>
        <w:tc>
          <w:tcPr>
            <w:tcW w:w="1193" w:type="pct"/>
            <w:vMerge w:val="restart"/>
            <w:tcBorders>
              <w:top w:val="single" w:sz="4" w:space="0" w:color="auto"/>
              <w:left w:val="single" w:sz="4" w:space="0" w:color="auto"/>
              <w:right w:val="single" w:sz="4" w:space="0" w:color="auto"/>
            </w:tcBorders>
            <w:shd w:val="clear" w:color="auto" w:fill="auto"/>
          </w:tcPr>
          <w:p w14:paraId="7F71853B" w14:textId="387B7B21" w:rsidR="00403A37" w:rsidRPr="00E6622F" w:rsidRDefault="00403A37" w:rsidP="00213E3F">
            <w:pPr>
              <w:rPr>
                <w:sz w:val="19"/>
                <w:szCs w:val="19"/>
              </w:rPr>
            </w:pPr>
            <w:r w:rsidRPr="00631147">
              <w:rPr>
                <w:sz w:val="19"/>
                <w:szCs w:val="19"/>
              </w:rPr>
              <w:t>What did CEW contribute to Meeting Environmental Water Requirements (of the LTWP) in the main channel of the Lower Murray</w:t>
            </w:r>
            <w:commentRangeStart w:id="88"/>
            <w:commentRangeStart w:id="89"/>
            <w:r w:rsidRPr="00631147">
              <w:rPr>
                <w:sz w:val="19"/>
                <w:szCs w:val="19"/>
              </w:rPr>
              <w:t>?</w:t>
            </w:r>
            <w:commentRangeEnd w:id="88"/>
            <w:r>
              <w:rPr>
                <w:rStyle w:val="CommentReference"/>
              </w:rPr>
              <w:commentReference w:id="88"/>
            </w:r>
            <w:commentRangeEnd w:id="89"/>
            <w:r w:rsidR="00355802">
              <w:rPr>
                <w:rStyle w:val="CommentReference"/>
              </w:rPr>
              <w:commentReference w:id="89"/>
            </w:r>
          </w:p>
        </w:tc>
        <w:tc>
          <w:tcPr>
            <w:tcW w:w="471" w:type="pct"/>
            <w:tcBorders>
              <w:top w:val="single" w:sz="4" w:space="0" w:color="auto"/>
              <w:left w:val="single" w:sz="4" w:space="0" w:color="auto"/>
              <w:bottom w:val="single" w:sz="4" w:space="0" w:color="auto"/>
              <w:right w:val="single" w:sz="4" w:space="0" w:color="auto"/>
            </w:tcBorders>
            <w:shd w:val="clear" w:color="auto" w:fill="auto"/>
          </w:tcPr>
          <w:p w14:paraId="48933AEF" w14:textId="54CF4233" w:rsidR="00403A37" w:rsidRPr="00706317" w:rsidRDefault="00403A37" w:rsidP="00213E3F">
            <w:pPr>
              <w:spacing w:after="420"/>
              <w:jc w:val="center"/>
              <w:rPr>
                <w:sz w:val="18"/>
                <w:szCs w:val="19"/>
              </w:rPr>
            </w:pPr>
          </w:p>
        </w:tc>
        <w:tc>
          <w:tcPr>
            <w:tcW w:w="471" w:type="pct"/>
            <w:tcBorders>
              <w:top w:val="single" w:sz="4" w:space="0" w:color="auto"/>
              <w:left w:val="single" w:sz="4" w:space="0" w:color="auto"/>
              <w:bottom w:val="single" w:sz="4" w:space="0" w:color="auto"/>
              <w:right w:val="single" w:sz="4" w:space="0" w:color="auto"/>
            </w:tcBorders>
            <w:shd w:val="clear" w:color="auto" w:fill="auto"/>
          </w:tcPr>
          <w:p w14:paraId="2666CF5B" w14:textId="6B707898" w:rsidR="00403A37" w:rsidRPr="00706317" w:rsidRDefault="00403A37" w:rsidP="00213E3F">
            <w:pPr>
              <w:spacing w:after="420"/>
              <w:jc w:val="center"/>
              <w:rPr>
                <w:sz w:val="18"/>
                <w:szCs w:val="19"/>
              </w:rPr>
            </w:pPr>
          </w:p>
        </w:tc>
        <w:tc>
          <w:tcPr>
            <w:tcW w:w="471" w:type="pct"/>
            <w:tcBorders>
              <w:top w:val="single" w:sz="4" w:space="0" w:color="auto"/>
              <w:left w:val="single" w:sz="4" w:space="0" w:color="auto"/>
              <w:bottom w:val="single" w:sz="4" w:space="0" w:color="auto"/>
              <w:right w:val="single" w:sz="4" w:space="0" w:color="auto"/>
            </w:tcBorders>
            <w:shd w:val="clear" w:color="auto" w:fill="auto"/>
          </w:tcPr>
          <w:p w14:paraId="5FF5C568" w14:textId="4464218E" w:rsidR="00403A37" w:rsidRPr="00637710" w:rsidRDefault="00403A37" w:rsidP="00213E3F">
            <w:pPr>
              <w:spacing w:after="420"/>
              <w:jc w:val="center"/>
              <w:rPr>
                <w:sz w:val="19"/>
                <w:szCs w:val="19"/>
              </w:rPr>
            </w:pPr>
          </w:p>
        </w:tc>
        <w:tc>
          <w:tcPr>
            <w:tcW w:w="471" w:type="pct"/>
            <w:tcBorders>
              <w:top w:val="single" w:sz="4" w:space="0" w:color="auto"/>
              <w:left w:val="single" w:sz="4" w:space="0" w:color="auto"/>
              <w:bottom w:val="single" w:sz="4" w:space="0" w:color="auto"/>
              <w:right w:val="single" w:sz="4" w:space="0" w:color="auto"/>
            </w:tcBorders>
            <w:shd w:val="clear" w:color="auto" w:fill="auto"/>
          </w:tcPr>
          <w:p w14:paraId="75E51CB1" w14:textId="4A6FF704" w:rsidR="00403A37" w:rsidRPr="00637710" w:rsidRDefault="00403A37" w:rsidP="00213E3F">
            <w:pPr>
              <w:spacing w:after="420"/>
              <w:jc w:val="center"/>
              <w:rPr>
                <w:sz w:val="19"/>
                <w:szCs w:val="19"/>
              </w:rPr>
            </w:pPr>
          </w:p>
        </w:tc>
        <w:tc>
          <w:tcPr>
            <w:tcW w:w="547" w:type="pct"/>
            <w:tcBorders>
              <w:top w:val="single" w:sz="4" w:space="0" w:color="auto"/>
              <w:left w:val="single" w:sz="4" w:space="0" w:color="auto"/>
              <w:bottom w:val="single" w:sz="4" w:space="0" w:color="auto"/>
              <w:right w:val="single" w:sz="4" w:space="0" w:color="auto"/>
            </w:tcBorders>
            <w:shd w:val="clear" w:color="auto" w:fill="auto"/>
          </w:tcPr>
          <w:p w14:paraId="71CF0685" w14:textId="44995C1F" w:rsidR="00403A37" w:rsidRPr="0041543F" w:rsidRDefault="00403A37" w:rsidP="00213E3F">
            <w:pPr>
              <w:rPr>
                <w:sz w:val="19"/>
                <w:szCs w:val="19"/>
              </w:rPr>
            </w:pPr>
          </w:p>
        </w:tc>
        <w:tc>
          <w:tcPr>
            <w:tcW w:w="1376" w:type="pct"/>
            <w:tcBorders>
              <w:top w:val="single" w:sz="4" w:space="0" w:color="auto"/>
              <w:left w:val="single" w:sz="4" w:space="0" w:color="auto"/>
              <w:bottom w:val="single" w:sz="4" w:space="0" w:color="auto"/>
              <w:right w:val="single" w:sz="4" w:space="0" w:color="auto"/>
            </w:tcBorders>
            <w:shd w:val="clear" w:color="auto" w:fill="auto"/>
          </w:tcPr>
          <w:p w14:paraId="43E9CCF3" w14:textId="77777777" w:rsidR="00403A37" w:rsidRPr="0041543F" w:rsidRDefault="00403A37" w:rsidP="00213E3F">
            <w:pPr>
              <w:rPr>
                <w:sz w:val="19"/>
                <w:szCs w:val="19"/>
              </w:rPr>
            </w:pPr>
          </w:p>
        </w:tc>
      </w:tr>
      <w:tr w:rsidR="00403A37" w:rsidRPr="00637710" w14:paraId="4F123D5E" w14:textId="7B685AF1" w:rsidTr="00110756">
        <w:trPr>
          <w:cantSplit/>
          <w:trHeight w:val="20"/>
        </w:trPr>
        <w:tc>
          <w:tcPr>
            <w:tcW w:w="1193" w:type="pct"/>
            <w:vMerge/>
            <w:tcBorders>
              <w:left w:val="single" w:sz="4" w:space="0" w:color="auto"/>
              <w:right w:val="single" w:sz="4" w:space="0" w:color="auto"/>
            </w:tcBorders>
            <w:shd w:val="clear" w:color="auto" w:fill="auto"/>
          </w:tcPr>
          <w:p w14:paraId="053439C7" w14:textId="77777777" w:rsidR="00403A37" w:rsidRPr="00C4364F" w:rsidRDefault="00403A37" w:rsidP="00213E3F">
            <w:pPr>
              <w:rPr>
                <w:sz w:val="19"/>
                <w:szCs w:val="19"/>
              </w:rPr>
            </w:pPr>
          </w:p>
        </w:tc>
        <w:tc>
          <w:tcPr>
            <w:tcW w:w="3807" w:type="pct"/>
            <w:gridSpan w:val="6"/>
            <w:tcBorders>
              <w:top w:val="single" w:sz="4" w:space="0" w:color="auto"/>
              <w:left w:val="single" w:sz="4" w:space="0" w:color="auto"/>
              <w:bottom w:val="single" w:sz="4" w:space="0" w:color="auto"/>
              <w:right w:val="single" w:sz="4" w:space="0" w:color="auto"/>
            </w:tcBorders>
            <w:shd w:val="clear" w:color="auto" w:fill="auto"/>
          </w:tcPr>
          <w:p w14:paraId="6D75D97E" w14:textId="77777777" w:rsidR="00403A37" w:rsidRPr="00637710" w:rsidRDefault="00403A37" w:rsidP="00213E3F">
            <w:pPr>
              <w:rPr>
                <w:sz w:val="19"/>
                <w:szCs w:val="19"/>
              </w:rPr>
            </w:pPr>
          </w:p>
        </w:tc>
      </w:tr>
    </w:tbl>
    <w:p w14:paraId="56E3DC4D" w14:textId="06CE7E4E" w:rsidR="00631147" w:rsidRDefault="00631147" w:rsidP="00BF0490">
      <w:pPr>
        <w:spacing w:before="0" w:after="0" w:line="240" w:lineRule="auto"/>
        <w:jc w:val="left"/>
        <w:rPr>
          <w:color w:val="auto"/>
          <w:kern w:val="0"/>
          <w:sz w:val="19"/>
          <w:szCs w:val="19"/>
          <w:lang w:val="en-US" w:bidi="en-US"/>
        </w:rPr>
      </w:pPr>
    </w:p>
    <w:p w14:paraId="3AD02F6F" w14:textId="77777777" w:rsidR="00631147" w:rsidRDefault="00631147" w:rsidP="00BF0490">
      <w:pPr>
        <w:spacing w:before="0" w:after="0" w:line="240" w:lineRule="auto"/>
        <w:jc w:val="left"/>
        <w:rPr>
          <w:color w:val="auto"/>
          <w:kern w:val="0"/>
          <w:sz w:val="19"/>
          <w:szCs w:val="19"/>
          <w:lang w:val="en-US" w:bidi="en-US"/>
        </w:rPr>
      </w:pPr>
    </w:p>
    <w:p w14:paraId="479116E9" w14:textId="5E831E05" w:rsidR="00BF0490" w:rsidRPr="00BF0490" w:rsidRDefault="00BF0490" w:rsidP="00BF0490">
      <w:pPr>
        <w:spacing w:before="0" w:after="0" w:line="240" w:lineRule="auto"/>
        <w:jc w:val="left"/>
        <w:rPr>
          <w:color w:val="auto"/>
          <w:kern w:val="0"/>
          <w:sz w:val="19"/>
          <w:szCs w:val="19"/>
          <w:lang w:val="en-US" w:bidi="en-US"/>
        </w:rPr>
      </w:pPr>
      <w:r w:rsidRPr="00BF0490">
        <w:rPr>
          <w:color w:val="auto"/>
          <w:kern w:val="0"/>
          <w:sz w:val="19"/>
          <w:szCs w:val="19"/>
          <w:lang w:val="en-US" w:bidi="en-US"/>
        </w:rPr>
        <w:t>Contribution (to what extent CEW contributed towards the outcome, with the significance of the outcome considered):</w:t>
      </w:r>
    </w:p>
    <w:tbl>
      <w:tblPr>
        <w:tblW w:w="6784" w:type="dxa"/>
        <w:tblLook w:val="04A0" w:firstRow="1" w:lastRow="0" w:firstColumn="1" w:lastColumn="0" w:noHBand="0" w:noVBand="1"/>
      </w:tblPr>
      <w:tblGrid>
        <w:gridCol w:w="222"/>
        <w:gridCol w:w="1066"/>
        <w:gridCol w:w="222"/>
        <w:gridCol w:w="1069"/>
        <w:gridCol w:w="222"/>
        <w:gridCol w:w="1704"/>
        <w:gridCol w:w="222"/>
        <w:gridCol w:w="727"/>
        <w:gridCol w:w="222"/>
        <w:gridCol w:w="1144"/>
        <w:gridCol w:w="222"/>
        <w:gridCol w:w="1210"/>
      </w:tblGrid>
      <w:tr w:rsidR="00BF0490" w:rsidRPr="00BF0490" w14:paraId="201F8D74" w14:textId="77777777" w:rsidTr="00BF0490">
        <w:tc>
          <w:tcPr>
            <w:tcW w:w="222" w:type="dxa"/>
            <w:shd w:val="clear" w:color="auto" w:fill="D9D9D9" w:themeFill="background1" w:themeFillShade="D9"/>
          </w:tcPr>
          <w:p w14:paraId="2428D046" w14:textId="77777777" w:rsidR="00BF0490" w:rsidRPr="00BF0490" w:rsidRDefault="00BF0490" w:rsidP="00BF0490">
            <w:pPr>
              <w:contextualSpacing/>
              <w:rPr>
                <w:sz w:val="19"/>
                <w:szCs w:val="19"/>
              </w:rPr>
            </w:pPr>
          </w:p>
        </w:tc>
        <w:tc>
          <w:tcPr>
            <w:tcW w:w="1066" w:type="dxa"/>
            <w:vAlign w:val="center"/>
          </w:tcPr>
          <w:p w14:paraId="4CCAC8EC" w14:textId="77777777" w:rsidR="00BF0490" w:rsidRPr="00BF0490" w:rsidRDefault="00BF0490" w:rsidP="00BF0490">
            <w:pPr>
              <w:contextualSpacing/>
              <w:rPr>
                <w:sz w:val="19"/>
                <w:szCs w:val="19"/>
              </w:rPr>
            </w:pPr>
            <w:r w:rsidRPr="00BF0490">
              <w:rPr>
                <w:sz w:val="19"/>
                <w:szCs w:val="19"/>
              </w:rPr>
              <w:t>Unknown</w:t>
            </w:r>
          </w:p>
        </w:tc>
        <w:tc>
          <w:tcPr>
            <w:tcW w:w="222" w:type="dxa"/>
            <w:shd w:val="clear" w:color="auto" w:fill="FF0000"/>
            <w:vAlign w:val="center"/>
          </w:tcPr>
          <w:p w14:paraId="1A8AE81E" w14:textId="77777777" w:rsidR="00BF0490" w:rsidRPr="00BF0490" w:rsidRDefault="00BF0490" w:rsidP="00BF0490">
            <w:pPr>
              <w:contextualSpacing/>
              <w:rPr>
                <w:sz w:val="19"/>
                <w:szCs w:val="19"/>
              </w:rPr>
            </w:pPr>
          </w:p>
        </w:tc>
        <w:tc>
          <w:tcPr>
            <w:tcW w:w="1069" w:type="dxa"/>
            <w:vAlign w:val="center"/>
          </w:tcPr>
          <w:p w14:paraId="5DF78D54" w14:textId="77777777" w:rsidR="00BF0490" w:rsidRPr="00BF0490" w:rsidRDefault="00BF0490" w:rsidP="00BF0490">
            <w:pPr>
              <w:contextualSpacing/>
              <w:rPr>
                <w:sz w:val="19"/>
                <w:szCs w:val="19"/>
              </w:rPr>
            </w:pPr>
            <w:r w:rsidRPr="00BF0490">
              <w:rPr>
                <w:sz w:val="19"/>
                <w:szCs w:val="19"/>
              </w:rPr>
              <w:t>Negative</w:t>
            </w:r>
          </w:p>
        </w:tc>
        <w:tc>
          <w:tcPr>
            <w:tcW w:w="222" w:type="dxa"/>
            <w:shd w:val="clear" w:color="auto" w:fill="E2EFD9" w:themeFill="accent6" w:themeFillTint="33"/>
            <w:vAlign w:val="center"/>
          </w:tcPr>
          <w:p w14:paraId="7CF5C5D3" w14:textId="77777777" w:rsidR="00BF0490" w:rsidRPr="00BF0490" w:rsidRDefault="00BF0490" w:rsidP="00BF0490">
            <w:pPr>
              <w:contextualSpacing/>
              <w:rPr>
                <w:sz w:val="19"/>
                <w:szCs w:val="19"/>
              </w:rPr>
            </w:pPr>
          </w:p>
        </w:tc>
        <w:tc>
          <w:tcPr>
            <w:tcW w:w="236" w:type="dxa"/>
            <w:vAlign w:val="center"/>
          </w:tcPr>
          <w:p w14:paraId="7BB32895" w14:textId="77777777" w:rsidR="00BF0490" w:rsidRPr="00BF0490" w:rsidRDefault="00BF0490" w:rsidP="00BF0490">
            <w:pPr>
              <w:contextualSpacing/>
              <w:rPr>
                <w:sz w:val="19"/>
                <w:szCs w:val="19"/>
              </w:rPr>
            </w:pPr>
            <w:r w:rsidRPr="00BF0490">
              <w:rPr>
                <w:sz w:val="19"/>
                <w:szCs w:val="19"/>
              </w:rPr>
              <w:t>None/negligible</w:t>
            </w:r>
          </w:p>
        </w:tc>
        <w:tc>
          <w:tcPr>
            <w:tcW w:w="222" w:type="dxa"/>
            <w:shd w:val="clear" w:color="auto" w:fill="A8D08D" w:themeFill="accent6" w:themeFillTint="99"/>
            <w:vAlign w:val="center"/>
          </w:tcPr>
          <w:p w14:paraId="2328E2ED" w14:textId="77777777" w:rsidR="00BF0490" w:rsidRPr="00BF0490" w:rsidRDefault="00BF0490" w:rsidP="00BF0490">
            <w:pPr>
              <w:contextualSpacing/>
              <w:rPr>
                <w:sz w:val="19"/>
                <w:szCs w:val="19"/>
              </w:rPr>
            </w:pPr>
          </w:p>
        </w:tc>
        <w:tc>
          <w:tcPr>
            <w:tcW w:w="727" w:type="dxa"/>
            <w:vAlign w:val="center"/>
          </w:tcPr>
          <w:p w14:paraId="72966F3E" w14:textId="77777777" w:rsidR="00BF0490" w:rsidRPr="00BF0490" w:rsidRDefault="00BF0490" w:rsidP="00BF0490">
            <w:pPr>
              <w:contextualSpacing/>
              <w:rPr>
                <w:sz w:val="19"/>
                <w:szCs w:val="19"/>
              </w:rPr>
            </w:pPr>
            <w:r w:rsidRPr="00BF0490">
              <w:rPr>
                <w:sz w:val="19"/>
                <w:szCs w:val="19"/>
              </w:rPr>
              <w:t>Minor</w:t>
            </w:r>
          </w:p>
        </w:tc>
        <w:tc>
          <w:tcPr>
            <w:tcW w:w="222" w:type="dxa"/>
            <w:shd w:val="clear" w:color="auto" w:fill="70AD47" w:themeFill="accent6"/>
            <w:vAlign w:val="center"/>
          </w:tcPr>
          <w:p w14:paraId="103692DD" w14:textId="77777777" w:rsidR="00BF0490" w:rsidRPr="00BF0490" w:rsidRDefault="00BF0490" w:rsidP="00BF0490">
            <w:pPr>
              <w:contextualSpacing/>
              <w:rPr>
                <w:sz w:val="19"/>
                <w:szCs w:val="19"/>
              </w:rPr>
            </w:pPr>
          </w:p>
        </w:tc>
        <w:tc>
          <w:tcPr>
            <w:tcW w:w="1144" w:type="dxa"/>
            <w:vAlign w:val="center"/>
          </w:tcPr>
          <w:p w14:paraId="18ACED26" w14:textId="77777777" w:rsidR="00BF0490" w:rsidRPr="00BF0490" w:rsidRDefault="00BF0490" w:rsidP="00BF0490">
            <w:pPr>
              <w:contextualSpacing/>
              <w:rPr>
                <w:i/>
                <w:sz w:val="19"/>
                <w:szCs w:val="19"/>
              </w:rPr>
            </w:pPr>
            <w:r w:rsidRPr="00BF0490">
              <w:rPr>
                <w:i/>
                <w:sz w:val="19"/>
                <w:szCs w:val="19"/>
              </w:rPr>
              <w:t>Moderate</w:t>
            </w:r>
          </w:p>
        </w:tc>
        <w:tc>
          <w:tcPr>
            <w:tcW w:w="222" w:type="dxa"/>
            <w:shd w:val="clear" w:color="auto" w:fill="5B9BD5" w:themeFill="accent1"/>
          </w:tcPr>
          <w:p w14:paraId="3D127B82" w14:textId="77777777" w:rsidR="00BF0490" w:rsidRPr="00BF0490" w:rsidRDefault="00BF0490" w:rsidP="00BF0490">
            <w:pPr>
              <w:contextualSpacing/>
              <w:rPr>
                <w:i/>
                <w:sz w:val="19"/>
                <w:szCs w:val="19"/>
              </w:rPr>
            </w:pPr>
          </w:p>
        </w:tc>
        <w:tc>
          <w:tcPr>
            <w:tcW w:w="1210" w:type="dxa"/>
            <w:vAlign w:val="center"/>
          </w:tcPr>
          <w:p w14:paraId="0919069E" w14:textId="77777777" w:rsidR="00BF0490" w:rsidRPr="00BF0490" w:rsidRDefault="00BF0490" w:rsidP="00BF0490">
            <w:pPr>
              <w:contextualSpacing/>
              <w:jc w:val="left"/>
              <w:rPr>
                <w:sz w:val="19"/>
                <w:szCs w:val="19"/>
              </w:rPr>
            </w:pPr>
            <w:r w:rsidRPr="00BF0490">
              <w:rPr>
                <w:sz w:val="19"/>
                <w:szCs w:val="19"/>
              </w:rPr>
              <w:t>Substantial</w:t>
            </w:r>
          </w:p>
        </w:tc>
      </w:tr>
    </w:tbl>
    <w:p w14:paraId="75825B80" w14:textId="77777777" w:rsidR="00BF0490" w:rsidRPr="00BF0490" w:rsidRDefault="00BF0490" w:rsidP="00BF0490"/>
    <w:p w14:paraId="7ED8538B" w14:textId="379190D8" w:rsidR="006237D5" w:rsidRPr="00E35C12" w:rsidRDefault="006237D5" w:rsidP="006237D5">
      <w:pPr>
        <w:pStyle w:val="Heading3"/>
      </w:pPr>
      <w:r w:rsidRPr="00E35C12">
        <w:lastRenderedPageBreak/>
        <w:t>Discussion</w:t>
      </w:r>
      <w:bookmarkEnd w:id="76"/>
    </w:p>
    <w:p w14:paraId="67D196E4" w14:textId="356F6FF3" w:rsidR="000542D0" w:rsidRDefault="000542D0" w:rsidP="000542D0">
      <w:bookmarkStart w:id="90" w:name="_Toc524094750"/>
      <w:r>
        <w:t xml:space="preserve">2019/20 was a dry year, where only </w:t>
      </w:r>
      <w:commentRangeStart w:id="91"/>
      <w:r>
        <w:t>16</w:t>
      </w:r>
      <w:r w:rsidR="0031486A">
        <w:t>4</w:t>
      </w:r>
      <w:r>
        <w:t xml:space="preserve">5 </w:t>
      </w:r>
      <w:commentRangeEnd w:id="91"/>
      <w:r w:rsidR="0031486A">
        <w:rPr>
          <w:rStyle w:val="CommentReference"/>
        </w:rPr>
        <w:commentReference w:id="91"/>
      </w:r>
      <w:r>
        <w:t>GL of the full 1850 GL of South Australia’s entitlement flow was available, and there was no unregulated flow. In dry years like this Commonwealth environmental water provides a substantial contribution to longitudinal connectivity, with an increase in 33% of the volume delivered at the SA border. Given the dry conditions</w:t>
      </w:r>
      <w:r w:rsidR="0031486A">
        <w:t>,</w:t>
      </w:r>
      <w:r>
        <w:t xml:space="preserve"> a minimal increase in lateral connectivity occurred, to the extent that a small increase in weir pool levels across the selected area for water resource management purposes resulted in a larger inundated area. </w:t>
      </w:r>
    </w:p>
    <w:p w14:paraId="26852378" w14:textId="21121F46" w:rsidR="004F5412" w:rsidRDefault="004F5412" w:rsidP="004F5412">
      <w:r>
        <w:t xml:space="preserve">A range of metrics has been considered to assess the evaluations questions in </w:t>
      </w:r>
      <w:r>
        <w:fldChar w:fldCharType="begin"/>
      </w:r>
      <w:r>
        <w:instrText xml:space="preserve"> REF _Ref22554285 \h </w:instrText>
      </w:r>
      <w:r>
        <w:fldChar w:fldCharType="separate"/>
      </w:r>
      <w:r w:rsidR="00A20F12">
        <w:t xml:space="preserve">Table </w:t>
      </w:r>
      <w:r w:rsidR="00A20F12">
        <w:rPr>
          <w:noProof/>
        </w:rPr>
        <w:t>3</w:t>
      </w:r>
      <w:r>
        <w:fldChar w:fldCharType="end"/>
      </w:r>
      <w:r>
        <w:t xml:space="preserve">. </w:t>
      </w:r>
      <w:r w:rsidR="008D31C0">
        <w:t>Relevant velocity thresholds, proportions of the river, time of year and duration required for different ecological processes to be promoted are the focus of further research, as the empirical evidence relating the conditions occurring, and different ecological processes being promoted, continues to grow. It is expected that this hydraulic information, and the methodology developed to derive it for the future, will help to devel</w:t>
      </w:r>
      <w:r w:rsidR="0031486A">
        <w:t>op eco-hydraulic relationships.</w:t>
      </w:r>
    </w:p>
    <w:p w14:paraId="65F9BD9C" w14:textId="0088E242" w:rsidR="002410AE" w:rsidRDefault="008D31C0" w:rsidP="002410AE">
      <w:r>
        <w:t xml:space="preserve">The evaluation of </w:t>
      </w:r>
      <w:r w:rsidRPr="004001C1">
        <w:t>C</w:t>
      </w:r>
      <w:r>
        <w:t>ommonwealth environmental water</w:t>
      </w:r>
      <w:r w:rsidRPr="004001C1">
        <w:t xml:space="preserve"> contribut</w:t>
      </w:r>
      <w:r>
        <w:t>ion</w:t>
      </w:r>
      <w:r w:rsidRPr="004001C1">
        <w:t xml:space="preserve"> to hydraulic diversity within weir pools</w:t>
      </w:r>
      <w:r>
        <w:t xml:space="preserve"> in </w:t>
      </w:r>
      <w:r w:rsidR="00783ACF">
        <w:t xml:space="preserve">is in line with previous years. </w:t>
      </w:r>
      <w:r w:rsidR="00E9663E">
        <w:fldChar w:fldCharType="begin"/>
      </w:r>
      <w:r w:rsidR="00E9663E">
        <w:instrText xml:space="preserve"> REF _Ref54615575 \h </w:instrText>
      </w:r>
      <w:r w:rsidR="00E9663E">
        <w:fldChar w:fldCharType="separate"/>
      </w:r>
      <w:r w:rsidR="00E9663E">
        <w:t xml:space="preserve">Figure </w:t>
      </w:r>
      <w:r w:rsidR="00E9663E">
        <w:rPr>
          <w:noProof/>
        </w:rPr>
        <w:t>11</w:t>
      </w:r>
      <w:r w:rsidR="00E9663E">
        <w:fldChar w:fldCharType="end"/>
      </w:r>
      <w:r w:rsidR="00E9663E">
        <w:t xml:space="preserve"> presents the Flow to SA over the past </w:t>
      </w:r>
      <w:r w:rsidR="0031486A">
        <w:t>six</w:t>
      </w:r>
      <w:r w:rsidR="00E9663E">
        <w:t xml:space="preserve"> years to compare the events delivered. It can be seen that events of similar magnitude and duration occurred in 2014/15, 2017/18 as this year of evaluation in 2019/20. </w:t>
      </w:r>
      <w:r>
        <w:t xml:space="preserve"> </w:t>
      </w:r>
      <w:r w:rsidR="00E9663E">
        <w:t>Ye et al. (2020) demonstrated</w:t>
      </w:r>
      <w:r>
        <w:t xml:space="preserve"> that t</w:t>
      </w:r>
      <w:r w:rsidRPr="009122DB">
        <w:t xml:space="preserve">he increase in discharge to </w:t>
      </w:r>
      <w:r w:rsidR="00E9663E">
        <w:t xml:space="preserve">this magnitude (e.g. </w:t>
      </w:r>
      <w:r w:rsidRPr="009122DB">
        <w:t>17,840 ML/d in 2017</w:t>
      </w:r>
      <w:r w:rsidR="00E9663E">
        <w:t>/</w:t>
      </w:r>
      <w:r w:rsidRPr="009122DB">
        <w:t>18</w:t>
      </w:r>
      <w:r w:rsidR="00E9663E">
        <w:t>)</w:t>
      </w:r>
      <w:r w:rsidRPr="009122DB">
        <w:t xml:space="preserve">, compared to ~12,000 ML/d in </w:t>
      </w:r>
      <w:r w:rsidR="00E9663E">
        <w:t>the two dry years of 1015/16 and 2018/19</w:t>
      </w:r>
      <w:r w:rsidRPr="009122DB">
        <w:t xml:space="preserve">, increased the </w:t>
      </w:r>
      <w:r>
        <w:t>total number of river km</w:t>
      </w:r>
      <w:r w:rsidRPr="009122DB">
        <w:t xml:space="preserve"> </w:t>
      </w:r>
      <w:r>
        <w:t xml:space="preserve">with </w:t>
      </w:r>
      <w:r w:rsidRPr="009122DB">
        <w:t>lotic</w:t>
      </w:r>
      <w:r>
        <w:t xml:space="preserve"> velocities</w:t>
      </w:r>
      <w:r w:rsidRPr="009122DB">
        <w:t xml:space="preserve"> created by </w:t>
      </w:r>
      <w:r w:rsidRPr="004001C1">
        <w:t>C</w:t>
      </w:r>
      <w:r>
        <w:t>ommonwealth environmental water</w:t>
      </w:r>
      <w:r w:rsidRPr="009122DB">
        <w:t xml:space="preserve"> by a factor of 2</w:t>
      </w:r>
      <w:r>
        <w:t>–2.8</w:t>
      </w:r>
      <w:r w:rsidR="00E9663E">
        <w:t>.</w:t>
      </w:r>
      <w:r w:rsidR="004F5412">
        <w:t xml:space="preserve"> </w:t>
      </w:r>
      <w:r>
        <w:t>This result highlights the substantial increases in lotic habitat in the LMR by increasing flow to South Australia in the order of 20,000 ML/d.</w:t>
      </w:r>
    </w:p>
    <w:p w14:paraId="50CA83DB" w14:textId="09876C95" w:rsidR="008A6C81" w:rsidRDefault="00BC65B0" w:rsidP="008A6C81">
      <w:pPr>
        <w:keepNext/>
      </w:pPr>
      <w:r>
        <w:rPr>
          <w:noProof/>
          <w:lang w:eastAsia="en-AU"/>
        </w:rPr>
        <w:drawing>
          <wp:inline distT="0" distB="0" distL="0" distR="0" wp14:anchorId="19F1F170" wp14:editId="64681F58">
            <wp:extent cx="5720715" cy="2860040"/>
            <wp:effectExtent l="0" t="0" r="0" b="0"/>
            <wp:docPr id="104" name="Picture 104" descr="C:\Users\a1062814\AppData\Local\Microsoft\Windows\INetCache\Content.Word\QSAbyY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1062814\AppData\Local\Microsoft\Windows\INetCache\Content.Word\QSAbyYea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0715" cy="2860040"/>
                    </a:xfrm>
                    <a:prstGeom prst="rect">
                      <a:avLst/>
                    </a:prstGeom>
                    <a:noFill/>
                    <a:ln>
                      <a:noFill/>
                    </a:ln>
                  </pic:spPr>
                </pic:pic>
              </a:graphicData>
            </a:graphic>
          </wp:inline>
        </w:drawing>
      </w:r>
    </w:p>
    <w:p w14:paraId="7D9731E4" w14:textId="4B44D5CE" w:rsidR="00783ACF" w:rsidRDefault="008A6C81" w:rsidP="008A6C81">
      <w:pPr>
        <w:pStyle w:val="Caption"/>
      </w:pPr>
      <w:bookmarkStart w:id="92" w:name="_Ref54615575"/>
      <w:r>
        <w:t xml:space="preserve">Figure </w:t>
      </w:r>
      <w:fldSimple w:instr=" SEQ Figure \* ARABIC ">
        <w:r>
          <w:rPr>
            <w:noProof/>
          </w:rPr>
          <w:t>11</w:t>
        </w:r>
      </w:fldSimple>
      <w:bookmarkEnd w:id="92"/>
      <w:r>
        <w:t xml:space="preserve"> Flow to SA over the past six years, where events of similar magnitude and duration have occurred in 2014/15, 2017/18 and 2019/20. The high flow year of 2016/17 peaked at </w:t>
      </w:r>
      <w:r w:rsidRPr="008A6C81">
        <w:t>94350</w:t>
      </w:r>
      <w:r>
        <w:t xml:space="preserve"> ML/d. </w:t>
      </w:r>
    </w:p>
    <w:p w14:paraId="7A85A32B" w14:textId="77777777" w:rsidR="00BC65B0" w:rsidRPr="00BC65B0" w:rsidRDefault="00BC65B0" w:rsidP="00BC65B0"/>
    <w:p w14:paraId="408CFE70" w14:textId="53F0F018" w:rsidR="00C17137" w:rsidRDefault="000759E9" w:rsidP="006237D5">
      <w:pPr>
        <w:pStyle w:val="Heading3"/>
      </w:pPr>
      <w:r>
        <w:lastRenderedPageBreak/>
        <w:t xml:space="preserve">Management </w:t>
      </w:r>
      <w:commentRangeStart w:id="93"/>
      <w:r>
        <w:t>implications</w:t>
      </w:r>
      <w:commentRangeEnd w:id="93"/>
      <w:r w:rsidR="0000798D">
        <w:rPr>
          <w:rStyle w:val="CommentReference"/>
          <w:rFonts w:eastAsia="Times New Roman" w:cs="Times New Roman"/>
          <w:b w:val="0"/>
          <w:i w:val="0"/>
          <w:color w:val="000000"/>
        </w:rPr>
        <w:commentReference w:id="93"/>
      </w:r>
    </w:p>
    <w:p w14:paraId="7B416AB1" w14:textId="36CECEE3" w:rsidR="004F5412" w:rsidRDefault="004F5412" w:rsidP="004F5412">
      <w:r>
        <w:t xml:space="preserve">The hydraulic model outputs underpinning the results have been presented in Figures </w:t>
      </w:r>
      <w:r>
        <w:fldChar w:fldCharType="begin"/>
      </w:r>
      <w:r>
        <w:instrText xml:space="preserve"> REF _Ref22556670 \#0 \h </w:instrText>
      </w:r>
      <w:r>
        <w:fldChar w:fldCharType="separate"/>
      </w:r>
      <w:r w:rsidR="00A20F12">
        <w:t>11</w:t>
      </w:r>
      <w:r>
        <w:fldChar w:fldCharType="end"/>
      </w:r>
      <w:r>
        <w:t xml:space="preserve"> and </w:t>
      </w:r>
      <w:r>
        <w:fldChar w:fldCharType="begin"/>
      </w:r>
      <w:r>
        <w:instrText xml:space="preserve"> REF _Ref22556671 \#0 \h </w:instrText>
      </w:r>
      <w:r>
        <w:fldChar w:fldCharType="separate"/>
      </w:r>
      <w:r w:rsidR="00A20F12">
        <w:t>12</w:t>
      </w:r>
      <w:r>
        <w:fldChar w:fldCharType="end"/>
      </w:r>
      <w:r>
        <w:t xml:space="preserve"> to help inform changes that can be expected from environmental water delivery and weir pool management. From these plots</w:t>
      </w:r>
      <w:r w:rsidR="006F1D89">
        <w:t>,</w:t>
      </w:r>
      <w:r>
        <w:t xml:space="preserve"> the change in inundated area and proportion of the reach with lotic conditions (velocity &gt;0.3 m/s) for each weir pool can be determined. </w:t>
      </w:r>
    </w:p>
    <w:p w14:paraId="17A6F254" w14:textId="00629ED7" w:rsidR="004F5412" w:rsidRDefault="004F5412" w:rsidP="004F5412">
      <w:r>
        <w:t xml:space="preserve">The inundated area can be seen in </w:t>
      </w:r>
      <w:r>
        <w:fldChar w:fldCharType="begin"/>
      </w:r>
      <w:r>
        <w:instrText xml:space="preserve"> REF _Ref22556670 \h </w:instrText>
      </w:r>
      <w:r>
        <w:fldChar w:fldCharType="separate"/>
      </w:r>
      <w:r w:rsidR="00A20F12">
        <w:t xml:space="preserve">Figure </w:t>
      </w:r>
      <w:r w:rsidR="00A20F12">
        <w:rPr>
          <w:noProof/>
        </w:rPr>
        <w:t>11</w:t>
      </w:r>
      <w:r>
        <w:fldChar w:fldCharType="end"/>
      </w:r>
      <w:r>
        <w:t xml:space="preserve">, </w:t>
      </w:r>
      <w:r w:rsidR="005855BF">
        <w:t xml:space="preserve">with the more horizontal the contour line, the greater the influence of weir pool raising on inundation extent. As discharge increases, the contour lines can be seen to slope to be more vertical, indicating that increases in discharge have a larger effect on inundated area, as the height of tailwaters of weir pools increase, with weirs close to overtopped by the maximum discharge shown of </w:t>
      </w:r>
      <w:bookmarkStart w:id="94" w:name="_GoBack"/>
      <w:bookmarkEnd w:id="94"/>
      <w:r w:rsidR="005855BF">
        <w:t xml:space="preserve">45,000 ML/d (depending on the weir pool). </w:t>
      </w:r>
      <w:r>
        <w:t xml:space="preserve"> </w:t>
      </w:r>
    </w:p>
    <w:p w14:paraId="7AAB34E3" w14:textId="07282291" w:rsidR="004F5412" w:rsidRPr="00406842" w:rsidRDefault="004F5412" w:rsidP="004F5412">
      <w:pPr>
        <w:rPr>
          <w:lang w:val="en-US"/>
        </w:rPr>
      </w:pPr>
      <w:r>
        <w:t>It is not just the maximum inundated area, or area inundated for a given duration that can enhance ecological responses, but also the variab</w:t>
      </w:r>
      <w:r w:rsidR="004C02C8">
        <w:t>i</w:t>
      </w:r>
      <w:r>
        <w:t>l</w:t>
      </w:r>
      <w:r w:rsidR="00E77258">
        <w:t>it</w:t>
      </w:r>
      <w:r>
        <w:t xml:space="preserve">y in water levels. </w:t>
      </w:r>
      <w:r w:rsidRPr="00CE1C3A">
        <w:rPr>
          <w:lang w:val="en-US"/>
        </w:rPr>
        <w:t>Variable water levels, and the coinciding periods of exposure and submergence of substrates beyond the euphotic zone, can result in the regular “re-setting” of biofilms (Steinman and McIntire 1990). The biofilm is a key component of riverine food webs, and this re-setting of the biofilm algal community produces higher quality food resources dominated by diatoms and unicellular algae (Wallace and Cummings 2016). Wallace and Cummings (2016) assessed biofilm changes during and following a 0.54 m raising of Lock 2 in 2015, and found only small changes in the biofilm composition directly upstream of Lock 2 immediately following the event, and no changes 35 days following the event. Based on this result, the authors suggested that frequent changes in weir pool level that mimic natural variability rather than annual “events” may be required to maintain early successional biofilm communities</w:t>
      </w:r>
      <w:r>
        <w:rPr>
          <w:lang w:val="en-US"/>
        </w:rPr>
        <w:t>, expected to be a more nutritious food source</w:t>
      </w:r>
      <w:r w:rsidRPr="00CE1C3A">
        <w:rPr>
          <w:lang w:val="en-US"/>
        </w:rPr>
        <w:t>.</w:t>
      </w:r>
    </w:p>
    <w:p w14:paraId="1518E765" w14:textId="577CD405" w:rsidR="004F5412" w:rsidRDefault="005855BF" w:rsidP="004F5412">
      <w:r>
        <w:t xml:space="preserve">The trade-off to increased inundation for the same discharge generated by raising water levels by operation of the weirs and other environmental water regulators is a reduction in velocity. This can be evaluated using </w:t>
      </w:r>
      <w:r w:rsidR="004F5412">
        <w:fldChar w:fldCharType="begin"/>
      </w:r>
      <w:r w:rsidR="004F5412">
        <w:instrText xml:space="preserve"> REF _Ref22556671 \h </w:instrText>
      </w:r>
      <w:r w:rsidR="004F5412">
        <w:fldChar w:fldCharType="separate"/>
      </w:r>
      <w:r w:rsidR="00A20F12">
        <w:t xml:space="preserve">Figure </w:t>
      </w:r>
      <w:r w:rsidR="00A20F12">
        <w:rPr>
          <w:noProof/>
        </w:rPr>
        <w:t>12</w:t>
      </w:r>
      <w:r w:rsidR="004F5412">
        <w:fldChar w:fldCharType="end"/>
      </w:r>
      <w:r w:rsidR="004F5412">
        <w:t xml:space="preserve">, showing the proportion of the weir pool with a velocity greater than 0.3 m/s for different combinations of discharge and weir pool manipulation. In </w:t>
      </w:r>
      <w:r w:rsidR="004F5412">
        <w:fldChar w:fldCharType="begin"/>
      </w:r>
      <w:r w:rsidR="004F5412">
        <w:instrText xml:space="preserve"> REF _Ref22556671 \h </w:instrText>
      </w:r>
      <w:r w:rsidR="004F5412">
        <w:fldChar w:fldCharType="separate"/>
      </w:r>
      <w:r w:rsidR="00A20F12">
        <w:t xml:space="preserve">Figure </w:t>
      </w:r>
      <w:r w:rsidR="00A20F12">
        <w:rPr>
          <w:noProof/>
        </w:rPr>
        <w:t>12</w:t>
      </w:r>
      <w:r w:rsidR="004F5412">
        <w:fldChar w:fldCharType="end"/>
      </w:r>
      <w:r w:rsidR="006F1D89">
        <w:t>,</w:t>
      </w:r>
      <w:r w:rsidR="004F5412">
        <w:t xml:space="preserve"> </w:t>
      </w:r>
      <w:r w:rsidR="006A23F9">
        <w:t>the contour lines are close to vertical, indicating the weir pool manipulation has a marginal influence on the proportion of the weir pool exceeding this velocity threshold. Increases in discharge have a much larger influence on the proportion of the reach with velocity exceeding 0.3 m/s, with between 10–30% of the reach at a flow to South Australia of 10,000 ML/d, up to greater than 90% of the reach for flow of 30,000 ML/d. As noted earlier, further research is required to determine ecologically relevant metrics to interpret the consequences of changes in this particular reach scale metric.</w:t>
      </w:r>
    </w:p>
    <w:p w14:paraId="5D37AFE5" w14:textId="3F0C3216" w:rsidR="000759E9" w:rsidRPr="004F5412" w:rsidRDefault="004F5412" w:rsidP="000759E9">
      <w:pPr>
        <w:rPr>
          <w:lang w:val="en-US"/>
        </w:rPr>
      </w:pPr>
      <w:r>
        <w:rPr>
          <w:lang w:val="en-US"/>
        </w:rPr>
        <w:t>Th</w:t>
      </w:r>
      <w:r w:rsidR="004E128B">
        <w:rPr>
          <w:lang w:val="en-US"/>
        </w:rPr>
        <w:t>e</w:t>
      </w:r>
      <w:r>
        <w:rPr>
          <w:lang w:val="en-US"/>
        </w:rPr>
        <w:t xml:space="preserve"> restoration of l</w:t>
      </w:r>
      <w:r w:rsidRPr="00994E49">
        <w:rPr>
          <w:lang w:val="en-US"/>
        </w:rPr>
        <w:t xml:space="preserve">otic habitats </w:t>
      </w:r>
      <w:r>
        <w:rPr>
          <w:lang w:val="en-US"/>
        </w:rPr>
        <w:t>is</w:t>
      </w:r>
      <w:r w:rsidRPr="00994E49">
        <w:rPr>
          <w:lang w:val="en-US"/>
        </w:rPr>
        <w:t xml:space="preserve"> important for ecological and life history processes for many native biota that are adapted to flowing riverine environments. For example, they provide stimuli for spawning of </w:t>
      </w:r>
      <w:r w:rsidRPr="00994E49">
        <w:t xml:space="preserve">flow-cued species (e.g. golden perch) (King </w:t>
      </w:r>
      <w:r w:rsidRPr="00994E49">
        <w:rPr>
          <w:i/>
        </w:rPr>
        <w:t>et al.</w:t>
      </w:r>
      <w:r w:rsidRPr="00994E49">
        <w:t xml:space="preserve"> 2016), facilitate downstream drift and transportation of plankton, macroinvertebrates and fish larvae</w:t>
      </w:r>
      <w:r w:rsidR="00925DB1">
        <w:t xml:space="preserve"> (Gibbs </w:t>
      </w:r>
      <w:r w:rsidR="00925DB1" w:rsidRPr="00925DB1">
        <w:rPr>
          <w:i/>
        </w:rPr>
        <w:t>et al.</w:t>
      </w:r>
      <w:r w:rsidR="00925DB1">
        <w:t xml:space="preserve"> 2020)</w:t>
      </w:r>
      <w:r w:rsidRPr="00994E49">
        <w:t xml:space="preserve">, and provide diverse hydraulic habitats that are suitable for a range of species (e.g. Murray cod) (Zampatti </w:t>
      </w:r>
      <w:r w:rsidRPr="00994E49">
        <w:rPr>
          <w:i/>
        </w:rPr>
        <w:t>et al.</w:t>
      </w:r>
      <w:r w:rsidRPr="00994E49">
        <w:t xml:space="preserve"> 2014). </w:t>
      </w:r>
      <w:r w:rsidRPr="00994E49">
        <w:rPr>
          <w:lang w:val="en-US"/>
        </w:rPr>
        <w:t xml:space="preserve">The reduction in the abundance and distribution of </w:t>
      </w:r>
      <w:r w:rsidR="00925DB1">
        <w:rPr>
          <w:lang w:val="en-US"/>
        </w:rPr>
        <w:t>river</w:t>
      </w:r>
      <w:r w:rsidR="00E77258">
        <w:rPr>
          <w:lang w:val="en-US"/>
        </w:rPr>
        <w:t>ine</w:t>
      </w:r>
      <w:r w:rsidR="00925DB1">
        <w:rPr>
          <w:lang w:val="en-US"/>
        </w:rPr>
        <w:t xml:space="preserve"> </w:t>
      </w:r>
      <w:r w:rsidR="00E77258">
        <w:rPr>
          <w:lang w:val="en-US"/>
        </w:rPr>
        <w:t xml:space="preserve">(lotic) </w:t>
      </w:r>
      <w:r w:rsidRPr="00994E49">
        <w:rPr>
          <w:lang w:val="en-US"/>
        </w:rPr>
        <w:t xml:space="preserve">biota (e.g. Macquarie perch </w:t>
      </w:r>
      <w:r w:rsidRPr="00994E49">
        <w:rPr>
          <w:i/>
          <w:lang w:val="en-US"/>
        </w:rPr>
        <w:t>Macquaria australasica</w:t>
      </w:r>
      <w:r w:rsidRPr="00994E49">
        <w:rPr>
          <w:lang w:val="en-US"/>
        </w:rPr>
        <w:t xml:space="preserve"> and Murray crayfish </w:t>
      </w:r>
      <w:r w:rsidRPr="00994E49">
        <w:rPr>
          <w:i/>
          <w:lang w:val="en-US"/>
        </w:rPr>
        <w:t>Euastacus armatus</w:t>
      </w:r>
      <w:r w:rsidRPr="00994E49">
        <w:rPr>
          <w:lang w:val="en-US"/>
        </w:rPr>
        <w:t xml:space="preserve">) throughout the MDB (Lintermans 2007) highlights the </w:t>
      </w:r>
      <w:r w:rsidRPr="00994E49">
        <w:rPr>
          <w:lang w:val="en-US"/>
        </w:rPr>
        <w:lastRenderedPageBreak/>
        <w:t xml:space="preserve">importance of restoring hydraulic conditions (e.g. lotic habitats), which is particularly needed in the heavily regulated </w:t>
      </w:r>
      <w:r w:rsidR="00E36957">
        <w:rPr>
          <w:lang w:val="en-US"/>
        </w:rPr>
        <w:t>LMR</w:t>
      </w:r>
      <w:r>
        <w:rPr>
          <w:lang w:val="en-US"/>
        </w:rPr>
        <w:t xml:space="preserve">. </w:t>
      </w:r>
    </w:p>
    <w:p w14:paraId="34FE7FE1" w14:textId="576BD3A0" w:rsidR="00C17137" w:rsidRDefault="006237D5" w:rsidP="006237D5">
      <w:pPr>
        <w:pStyle w:val="Heading3"/>
      </w:pPr>
      <w:r w:rsidRPr="00E35C12">
        <w:t>Conclusion</w:t>
      </w:r>
      <w:bookmarkEnd w:id="90"/>
      <w:r w:rsidR="0092363E">
        <w:t xml:space="preserve"> </w:t>
      </w:r>
    </w:p>
    <w:p w14:paraId="3B5C0F9E" w14:textId="57F6CBC0" w:rsidR="00B47DF0" w:rsidRDefault="00B47DF0" w:rsidP="00B47DF0">
      <w:r>
        <w:t>The five-year period evaluated was dominated by low flow conditions. With the exception of the 2016-17 high flow year, without environmental water the only flow events great</w:t>
      </w:r>
      <w:r w:rsidR="00C043AD">
        <w:t>er</w:t>
      </w:r>
      <w:r>
        <w:t xml:space="preserve"> than the</w:t>
      </w:r>
      <w:r w:rsidRPr="006166AC">
        <w:t xml:space="preserve"> </w:t>
      </w:r>
      <w:r>
        <w:t>minimum flow to be delivered to South Australia under Clause 88 of the MDB Agreement occurred at the start of 2014-15 and a short event in December 2017. Under these minimum flow conditions</w:t>
      </w:r>
      <w:r w:rsidRPr="009D6742">
        <w:t>,</w:t>
      </w:r>
      <w:r>
        <w:t xml:space="preserve"> </w:t>
      </w:r>
      <w:r w:rsidRPr="009D6742">
        <w:t xml:space="preserve">water levels would </w:t>
      </w:r>
      <w:r>
        <w:t xml:space="preserve">have </w:t>
      </w:r>
      <w:r w:rsidRPr="009D6742">
        <w:t>been very stable throughout the year,</w:t>
      </w:r>
      <w:r>
        <w:t xml:space="preserve"> with low hydraulic diversity and minimal fast flowing conditions in the LMR. </w:t>
      </w:r>
    </w:p>
    <w:p w14:paraId="35296E37" w14:textId="0639CCE4" w:rsidR="004F5412" w:rsidRDefault="004F5412" w:rsidP="004F5412">
      <w:r>
        <w:t xml:space="preserve">The provision of some environmental water over most months in the five-year period increased longitudinal connectivity through the system. </w:t>
      </w:r>
      <w:r w:rsidR="009A0E97">
        <w:t>E</w:t>
      </w:r>
      <w:r>
        <w:t>nvironmental water introduced some hydraulic variability that would not have otherwise occurred, to a greater degree in 2017</w:t>
      </w:r>
      <w:r w:rsidR="0091099A">
        <w:t>-</w:t>
      </w:r>
      <w:r>
        <w:t xml:space="preserve">18 when discharge was increased to </w:t>
      </w:r>
      <w:r w:rsidRPr="009122DB">
        <w:t>17,840 ML/d compared to ~12,000 ML/d in other years (</w:t>
      </w:r>
      <w:r>
        <w:t>excluding</w:t>
      </w:r>
      <w:r w:rsidRPr="009122DB">
        <w:t xml:space="preserve"> the</w:t>
      </w:r>
      <w:r>
        <w:t xml:space="preserve"> unregulated flow in 2014</w:t>
      </w:r>
      <w:r w:rsidR="0091099A">
        <w:t>-</w:t>
      </w:r>
      <w:r>
        <w:t>15 and 2016</w:t>
      </w:r>
      <w:r w:rsidR="0091099A">
        <w:t>-</w:t>
      </w:r>
      <w:r>
        <w:t xml:space="preserve">17 high flow year). In combination with weir pool raisings, environmental water also increased water level variability each year, as demonstrated by time series of modelled water levels with and without the environmental water, and the resulting interquartile range. </w:t>
      </w:r>
    </w:p>
    <w:p w14:paraId="02890B63" w14:textId="77777777" w:rsidR="004F5412" w:rsidRDefault="004F5412" w:rsidP="00B47DF0">
      <w:r>
        <w:rPr>
          <w:lang w:val="en-US"/>
        </w:rPr>
        <w:t xml:space="preserve">The understanding of the most relevant </w:t>
      </w:r>
      <w:r>
        <w:t>velocity thresholds, proportions of the river, time of year and duration required to promote different ecological processes is in its infancy. As the body of empirical evidence of these ecological responses increases, the hydraulic information presented in this section is expected to be foundational in understanding causal relationships, and in turn, the contribution environmental water has made to ecological outcomes.</w:t>
      </w:r>
    </w:p>
    <w:p w14:paraId="23617013" w14:textId="7F45AB4F" w:rsidR="004F5412" w:rsidRDefault="004F5412" w:rsidP="000936DE">
      <w:pPr>
        <w:jc w:val="center"/>
      </w:pPr>
      <w:r>
        <w:rPr>
          <w:noProof/>
          <w:lang w:eastAsia="en-AU"/>
        </w:rPr>
        <w:lastRenderedPageBreak/>
        <w:drawing>
          <wp:inline distT="0" distB="0" distL="0" distR="0" wp14:anchorId="15D51E14" wp14:editId="6C3318A7">
            <wp:extent cx="5401310" cy="7920990"/>
            <wp:effectExtent l="0" t="0" r="8890" b="3810"/>
            <wp:docPr id="36" name="Picture 36" descr="WPM-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PM-are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1310" cy="7920990"/>
                    </a:xfrm>
                    <a:prstGeom prst="rect">
                      <a:avLst/>
                    </a:prstGeom>
                    <a:noFill/>
                    <a:ln>
                      <a:noFill/>
                    </a:ln>
                  </pic:spPr>
                </pic:pic>
              </a:graphicData>
            </a:graphic>
          </wp:inline>
        </w:drawing>
      </w:r>
    </w:p>
    <w:p w14:paraId="6C15504F" w14:textId="3099B7A6" w:rsidR="004F5412" w:rsidRDefault="004F5412" w:rsidP="004F5412">
      <w:pPr>
        <w:pStyle w:val="Caption"/>
        <w:rPr>
          <w:lang w:val="en-US"/>
        </w:rPr>
      </w:pPr>
      <w:bookmarkStart w:id="95" w:name="_Ref22556670"/>
      <w:bookmarkStart w:id="96" w:name="_Toc54612626"/>
      <w:r>
        <w:t xml:space="preserve">Figure </w:t>
      </w:r>
      <w:r>
        <w:rPr>
          <w:noProof/>
        </w:rPr>
        <w:fldChar w:fldCharType="begin"/>
      </w:r>
      <w:r>
        <w:rPr>
          <w:noProof/>
        </w:rPr>
        <w:instrText xml:space="preserve"> SEQ Figure \* ARABIC </w:instrText>
      </w:r>
      <w:r>
        <w:rPr>
          <w:noProof/>
        </w:rPr>
        <w:fldChar w:fldCharType="separate"/>
      </w:r>
      <w:r w:rsidR="008A6C81">
        <w:rPr>
          <w:noProof/>
        </w:rPr>
        <w:t>12</w:t>
      </w:r>
      <w:r>
        <w:rPr>
          <w:noProof/>
        </w:rPr>
        <w:fldChar w:fldCharType="end"/>
      </w:r>
      <w:bookmarkEnd w:id="95"/>
      <w:r w:rsidR="005061CF">
        <w:rPr>
          <w:noProof/>
        </w:rPr>
        <w:t>.</w:t>
      </w:r>
      <w:r>
        <w:t xml:space="preserve"> </w:t>
      </w:r>
      <w:r w:rsidRPr="0078210E">
        <w:t xml:space="preserve">Area inundated </w:t>
      </w:r>
      <w:r>
        <w:t xml:space="preserve">(hectares) </w:t>
      </w:r>
      <w:r w:rsidRPr="0078210E">
        <w:t>in each weir pool for changes in discharge and weir pool level</w:t>
      </w:r>
      <w:r w:rsidR="00724270">
        <w:t xml:space="preserve"> in the LMR</w:t>
      </w:r>
      <w:r w:rsidRPr="0078210E">
        <w:t>.</w:t>
      </w:r>
      <w:r>
        <w:t xml:space="preserve"> Weir Pool 3 is shown on a different colour scale due to the larger areas in this weir pool.</w:t>
      </w:r>
      <w:bookmarkEnd w:id="96"/>
    </w:p>
    <w:p w14:paraId="08B6C483" w14:textId="7D19BDE8" w:rsidR="004F5412" w:rsidRDefault="004F5412" w:rsidP="000936DE">
      <w:pPr>
        <w:keepNext/>
        <w:jc w:val="center"/>
      </w:pPr>
      <w:r>
        <w:rPr>
          <w:noProof/>
          <w:lang w:eastAsia="en-AU"/>
        </w:rPr>
        <w:lastRenderedPageBreak/>
        <w:drawing>
          <wp:inline distT="0" distB="0" distL="0" distR="0" wp14:anchorId="2BEFA388" wp14:editId="08E966CF">
            <wp:extent cx="5401310" cy="7920990"/>
            <wp:effectExtent l="0" t="0" r="8890" b="3810"/>
            <wp:docPr id="35" name="Picture 35" descr="WPM-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PM-vel"/>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1310" cy="7920990"/>
                    </a:xfrm>
                    <a:prstGeom prst="rect">
                      <a:avLst/>
                    </a:prstGeom>
                    <a:noFill/>
                    <a:ln>
                      <a:noFill/>
                    </a:ln>
                  </pic:spPr>
                </pic:pic>
              </a:graphicData>
            </a:graphic>
          </wp:inline>
        </w:drawing>
      </w:r>
    </w:p>
    <w:p w14:paraId="669D98F3" w14:textId="6A3826C2" w:rsidR="004F5412" w:rsidRPr="00265C83" w:rsidRDefault="004F5412" w:rsidP="004F5412">
      <w:pPr>
        <w:pStyle w:val="Caption"/>
        <w:rPr>
          <w:lang w:val="en-US"/>
        </w:rPr>
      </w:pPr>
      <w:bookmarkStart w:id="97" w:name="_Ref22556671"/>
      <w:bookmarkStart w:id="98" w:name="_Toc54612627"/>
      <w:r>
        <w:t xml:space="preserve">Figure </w:t>
      </w:r>
      <w:r>
        <w:rPr>
          <w:noProof/>
        </w:rPr>
        <w:fldChar w:fldCharType="begin"/>
      </w:r>
      <w:r>
        <w:rPr>
          <w:noProof/>
        </w:rPr>
        <w:instrText xml:space="preserve"> SEQ Figure \* ARABIC </w:instrText>
      </w:r>
      <w:r>
        <w:rPr>
          <w:noProof/>
        </w:rPr>
        <w:fldChar w:fldCharType="separate"/>
      </w:r>
      <w:r w:rsidR="008A6C81">
        <w:rPr>
          <w:noProof/>
        </w:rPr>
        <w:t>13</w:t>
      </w:r>
      <w:r>
        <w:rPr>
          <w:noProof/>
        </w:rPr>
        <w:fldChar w:fldCharType="end"/>
      </w:r>
      <w:bookmarkEnd w:id="97"/>
      <w:r w:rsidR="005061CF">
        <w:rPr>
          <w:noProof/>
        </w:rPr>
        <w:t>.</w:t>
      </w:r>
      <w:r>
        <w:t xml:space="preserve"> </w:t>
      </w:r>
      <w:r w:rsidR="009B1E20">
        <w:t xml:space="preserve">Proportion </w:t>
      </w:r>
      <w:r>
        <w:t>of the weir pool with velocities exceeding 0.3 m/s for changes in discharge and weir pool level</w:t>
      </w:r>
      <w:r w:rsidR="00724270">
        <w:t xml:space="preserve"> in the </w:t>
      </w:r>
      <w:r w:rsidR="00B47DF0">
        <w:t>LMR.</w:t>
      </w:r>
      <w:bookmarkEnd w:id="98"/>
    </w:p>
    <w:p w14:paraId="3B088B5F" w14:textId="665FC157" w:rsidR="00C17137" w:rsidRDefault="00C17137" w:rsidP="004F5412">
      <w:pPr>
        <w:spacing w:before="0" w:after="160" w:line="259" w:lineRule="auto"/>
        <w:jc w:val="left"/>
        <w:rPr>
          <w:rFonts w:eastAsiaTheme="majorEastAsia" w:cstheme="majorBidi"/>
          <w:b/>
          <w:i/>
          <w:color w:val="44546A" w:themeColor="text2"/>
          <w:sz w:val="26"/>
          <w:szCs w:val="24"/>
        </w:rPr>
      </w:pPr>
      <w:r>
        <w:br w:type="page"/>
      </w:r>
    </w:p>
    <w:p w14:paraId="0D4BF4B7" w14:textId="240DDA62" w:rsidR="00341A35" w:rsidRPr="00E35C12" w:rsidRDefault="00341A35" w:rsidP="00341A35">
      <w:pPr>
        <w:pStyle w:val="Heading2"/>
      </w:pPr>
      <w:bookmarkStart w:id="99" w:name="_Ref533001074"/>
      <w:bookmarkStart w:id="100" w:name="_Ref533001120"/>
      <w:bookmarkStart w:id="101" w:name="_Toc3558337"/>
      <w:bookmarkStart w:id="102" w:name="_Toc54612596"/>
      <w:r w:rsidRPr="00E35C12">
        <w:lastRenderedPageBreak/>
        <w:t>Stream Metabolism</w:t>
      </w:r>
      <w:bookmarkEnd w:id="99"/>
      <w:bookmarkEnd w:id="100"/>
      <w:bookmarkEnd w:id="101"/>
      <w:r w:rsidR="00BE09D3">
        <w:t xml:space="preserve"> and Water Quality</w:t>
      </w:r>
      <w:bookmarkEnd w:id="102"/>
    </w:p>
    <w:p w14:paraId="5E36CE28" w14:textId="77777777" w:rsidR="006237D5" w:rsidRPr="00E35C12" w:rsidRDefault="006237D5" w:rsidP="006237D5">
      <w:pPr>
        <w:pStyle w:val="Heading3"/>
      </w:pPr>
      <w:r w:rsidRPr="00E35C12">
        <w:t>Background</w:t>
      </w:r>
    </w:p>
    <w:p w14:paraId="523561AB" w14:textId="77777777" w:rsidR="008B2498" w:rsidRDefault="008B2498" w:rsidP="008B2498">
      <w:pPr>
        <w:rPr>
          <w:iCs/>
        </w:rPr>
      </w:pPr>
      <w:r>
        <w:rPr>
          <w:iCs/>
        </w:rPr>
        <w:t xml:space="preserve">River food webs require organic materials as food resources. In deeper rivers with low light penetration, macrophyte growth is restricted and the microbiota (e.g. bacteria, protists and microalgae) form the lowest trophic levels of the food web. The incorporation of organic material by these organisms provides a major source of food for the higher trophic levels of microinvertebrates, macroinvertebrates and fish (Oliver and Merrick 2006). </w:t>
      </w:r>
    </w:p>
    <w:p w14:paraId="64F0BCCD" w14:textId="7EEDCF60" w:rsidR="008B2498" w:rsidRDefault="008B2498" w:rsidP="008B2498">
      <w:pPr>
        <w:rPr>
          <w:iCs/>
        </w:rPr>
      </w:pPr>
      <w:r>
        <w:rPr>
          <w:iCs/>
        </w:rPr>
        <w:t xml:space="preserve">There are two sources of organic carbon supplying the basal trophic levels. Photosynthetic microbes, comprised of microalgae and cyanobacteria, fix dissolved carbon dioxide using the energy of sunlight to form organic materials for cell growth. In deeper rivers this process is dominated by phytoplankton, the photosynthetic microbes that are suspended in the water column (Sellers and Bukaveckas 2003; Oliver and Merrick 2006; Várbíró </w:t>
      </w:r>
      <w:r w:rsidRPr="00E77258">
        <w:rPr>
          <w:i/>
          <w:iCs/>
        </w:rPr>
        <w:t>et al</w:t>
      </w:r>
      <w:r w:rsidR="004122AD" w:rsidRPr="00E77258">
        <w:rPr>
          <w:i/>
          <w:iCs/>
        </w:rPr>
        <w:t>.</w:t>
      </w:r>
      <w:r>
        <w:rPr>
          <w:iCs/>
        </w:rPr>
        <w:t xml:space="preserve"> 2018). The availability of light for phytoplankton photosynthesis is influenced by the depth of light penetration relative to the average depth, and the intensity of water mixing that circulates phytoplankton through the upper illuminated surface layers. The availability and concentrations of nutrients also influence photosynthesis and the formation of organic materials (Reynolds 1984). </w:t>
      </w:r>
      <w:r w:rsidR="000A09A0">
        <w:rPr>
          <w:iCs/>
        </w:rPr>
        <w:t>Photosynthetic</w:t>
      </w:r>
      <w:r>
        <w:rPr>
          <w:iCs/>
        </w:rPr>
        <w:t xml:space="preserve"> processes are affected by flow rates and </w:t>
      </w:r>
      <w:r w:rsidR="000A09A0">
        <w:rPr>
          <w:iCs/>
        </w:rPr>
        <w:t xml:space="preserve">water quality, and these are influenced by </w:t>
      </w:r>
      <w:r>
        <w:rPr>
          <w:iCs/>
        </w:rPr>
        <w:t xml:space="preserve">the catchment water sources, </w:t>
      </w:r>
      <w:r w:rsidR="00B752A7">
        <w:rPr>
          <w:iCs/>
        </w:rPr>
        <w:t>including environmental</w:t>
      </w:r>
      <w:r>
        <w:rPr>
          <w:iCs/>
        </w:rPr>
        <w:t xml:space="preserve"> water contributions.</w:t>
      </w:r>
    </w:p>
    <w:p w14:paraId="028802F5" w14:textId="200C19FB" w:rsidR="008B2498" w:rsidRDefault="008B2498" w:rsidP="008B2498">
      <w:pPr>
        <w:rPr>
          <w:iCs/>
        </w:rPr>
      </w:pPr>
      <w:r>
        <w:rPr>
          <w:iCs/>
        </w:rPr>
        <w:t>The second source of organic carbon is from external, terrestrial reserves (Berggren and del Giorgio 2015; Whitworth</w:t>
      </w:r>
      <w:r w:rsidR="00C638C3">
        <w:rPr>
          <w:iCs/>
        </w:rPr>
        <w:t xml:space="preserve"> and Baldwin</w:t>
      </w:r>
      <w:r>
        <w:rPr>
          <w:iCs/>
        </w:rPr>
        <w:t xml:space="preserve"> 2016). Terrestrial material can enter the river from wind movement, or from overhanging or fringing vegetation, but in floodplain rivers, like the Murray River, the transfer of terrestrial organic material is largely through flooding. Generally, this is comprised of materials that have accumulated on the floodplain between floods (</w:t>
      </w:r>
      <w:r w:rsidR="00C638C3">
        <w:rPr>
          <w:iCs/>
        </w:rPr>
        <w:t>Whitworth and Baldwin 2016</w:t>
      </w:r>
      <w:r>
        <w:rPr>
          <w:iCs/>
        </w:rPr>
        <w:t xml:space="preserve">). However, terrestrial materials that have </w:t>
      </w:r>
      <w:r w:rsidR="004122AD">
        <w:rPr>
          <w:iCs/>
        </w:rPr>
        <w:t xml:space="preserve">accumulated </w:t>
      </w:r>
      <w:r>
        <w:rPr>
          <w:iCs/>
        </w:rPr>
        <w:t xml:space="preserve">on dry riverbanks and benches, or in fringing wetlands, can enter the river following increased channel flows that inundate these previously disconnected areas (McGinness and Arthur 2011). Flow patterns are important in determining the sources and supply of terrestrial organic carbon, and so environmental flows and their management will impact the carbon supply to the river food web (Oliver and Merrick 2006; Baldwin </w:t>
      </w:r>
      <w:r w:rsidRPr="00E77258">
        <w:rPr>
          <w:i/>
          <w:iCs/>
        </w:rPr>
        <w:t>et al</w:t>
      </w:r>
      <w:r w:rsidR="004122AD" w:rsidRPr="00E77258">
        <w:rPr>
          <w:i/>
          <w:iCs/>
        </w:rPr>
        <w:t>.</w:t>
      </w:r>
      <w:r>
        <w:rPr>
          <w:iCs/>
        </w:rPr>
        <w:t xml:space="preserve"> 2016).</w:t>
      </w:r>
    </w:p>
    <w:p w14:paraId="36E6157F" w14:textId="186D84AC" w:rsidR="008B2498" w:rsidRDefault="008B2498" w:rsidP="008B2498">
      <w:pPr>
        <w:rPr>
          <w:iCs/>
        </w:rPr>
      </w:pPr>
      <w:r>
        <w:rPr>
          <w:iCs/>
        </w:rPr>
        <w:t>T</w:t>
      </w:r>
      <w:r w:rsidRPr="00683A38">
        <w:rPr>
          <w:iCs/>
        </w:rPr>
        <w:t xml:space="preserve">he </w:t>
      </w:r>
      <w:r>
        <w:rPr>
          <w:iCs/>
        </w:rPr>
        <w:t>respiratory</w:t>
      </w:r>
      <w:r w:rsidRPr="00683A38">
        <w:rPr>
          <w:iCs/>
        </w:rPr>
        <w:t xml:space="preserve"> breakdown of </w:t>
      </w:r>
      <w:r w:rsidRPr="00492AE2">
        <w:rPr>
          <w:iCs/>
        </w:rPr>
        <w:t xml:space="preserve">assimilated organic </w:t>
      </w:r>
      <w:r>
        <w:rPr>
          <w:iCs/>
        </w:rPr>
        <w:t xml:space="preserve">carbon </w:t>
      </w:r>
      <w:r w:rsidRPr="00492AE2">
        <w:rPr>
          <w:iCs/>
        </w:rPr>
        <w:t>provide</w:t>
      </w:r>
      <w:r>
        <w:rPr>
          <w:iCs/>
        </w:rPr>
        <w:t>s</w:t>
      </w:r>
      <w:r w:rsidRPr="00492AE2">
        <w:rPr>
          <w:iCs/>
        </w:rPr>
        <w:t xml:space="preserve"> energy and substrates for cell growth,</w:t>
      </w:r>
      <w:r>
        <w:rPr>
          <w:iCs/>
        </w:rPr>
        <w:t xml:space="preserve"> </w:t>
      </w:r>
      <w:r w:rsidRPr="00492AE2">
        <w:rPr>
          <w:iCs/>
        </w:rPr>
        <w:t xml:space="preserve">with some </w:t>
      </w:r>
      <w:r>
        <w:rPr>
          <w:iCs/>
        </w:rPr>
        <w:t xml:space="preserve">associated </w:t>
      </w:r>
      <w:r w:rsidRPr="00492AE2">
        <w:rPr>
          <w:iCs/>
        </w:rPr>
        <w:t xml:space="preserve">loss of carbon as carbon dioxide. </w:t>
      </w:r>
      <w:r>
        <w:rPr>
          <w:lang w:val="en-US"/>
        </w:rPr>
        <w:t>Although r</w:t>
      </w:r>
      <w:r w:rsidRPr="001725BC">
        <w:rPr>
          <w:lang w:val="en-US"/>
        </w:rPr>
        <w:t xml:space="preserve">espiration is carried out by all river biota, </w:t>
      </w:r>
      <w:r>
        <w:rPr>
          <w:lang w:val="en-US"/>
        </w:rPr>
        <w:t xml:space="preserve">the </w:t>
      </w:r>
      <w:r w:rsidRPr="001725BC">
        <w:rPr>
          <w:lang w:val="en-US"/>
        </w:rPr>
        <w:t xml:space="preserve">major contributors are the microbiota </w:t>
      </w:r>
      <w:r>
        <w:rPr>
          <w:lang w:val="en-US"/>
        </w:rPr>
        <w:t>as they</w:t>
      </w:r>
      <w:r w:rsidRPr="001725BC">
        <w:rPr>
          <w:lang w:val="en-US"/>
        </w:rPr>
        <w:t xml:space="preserve"> have higher respiration rates per unit mass and are usually present in greater </w:t>
      </w:r>
      <w:r>
        <w:rPr>
          <w:lang w:val="en-US"/>
        </w:rPr>
        <w:t>quantities</w:t>
      </w:r>
      <w:r w:rsidRPr="001725BC">
        <w:rPr>
          <w:lang w:val="en-US"/>
        </w:rPr>
        <w:t xml:space="preserve"> than organisms of larger size. Laboratory studies have shown that organic carbon recently fixed through photosynthesis is a primary source for phytoplankton respiration</w:t>
      </w:r>
      <w:r>
        <w:rPr>
          <w:lang w:val="en-US"/>
        </w:rPr>
        <w:t xml:space="preserve"> (Beardall and Raven 1990). </w:t>
      </w:r>
      <w:r w:rsidR="000A09A0">
        <w:rPr>
          <w:lang w:val="en-US"/>
        </w:rPr>
        <w:t>In contrast, h</w:t>
      </w:r>
      <w:r w:rsidR="000A09A0" w:rsidRPr="001725BC">
        <w:rPr>
          <w:lang w:val="en-US"/>
        </w:rPr>
        <w:t>eterotroph</w:t>
      </w:r>
      <w:r w:rsidR="000A09A0">
        <w:rPr>
          <w:lang w:val="en-US"/>
        </w:rPr>
        <w:t>ic</w:t>
      </w:r>
      <w:r w:rsidR="000A09A0" w:rsidRPr="001725BC">
        <w:rPr>
          <w:lang w:val="en-US"/>
        </w:rPr>
        <w:t xml:space="preserve"> </w:t>
      </w:r>
      <w:r w:rsidR="000A09A0">
        <w:rPr>
          <w:lang w:val="en-US"/>
        </w:rPr>
        <w:t xml:space="preserve">respiration is a result of the </w:t>
      </w:r>
      <w:r w:rsidR="00D95B12">
        <w:rPr>
          <w:lang w:val="en-US"/>
        </w:rPr>
        <w:t>decomposition</w:t>
      </w:r>
      <w:r w:rsidR="000A09A0">
        <w:rPr>
          <w:lang w:val="en-US"/>
        </w:rPr>
        <w:t xml:space="preserve"> of</w:t>
      </w:r>
      <w:r w:rsidR="000A09A0" w:rsidRPr="001725BC">
        <w:rPr>
          <w:lang w:val="en-US"/>
        </w:rPr>
        <w:t xml:space="preserve"> organic materials</w:t>
      </w:r>
      <w:r w:rsidR="000A09A0" w:rsidRPr="00EF0D93">
        <w:rPr>
          <w:lang w:val="en-US"/>
        </w:rPr>
        <w:t xml:space="preserve"> </w:t>
      </w:r>
      <w:r w:rsidR="000A09A0">
        <w:rPr>
          <w:lang w:val="en-US"/>
        </w:rPr>
        <w:t>sourced from the environment</w:t>
      </w:r>
      <w:r w:rsidR="000A09A0">
        <w:rPr>
          <w:iCs/>
        </w:rPr>
        <w:t xml:space="preserve">. </w:t>
      </w:r>
      <w:r>
        <w:rPr>
          <w:iCs/>
        </w:rPr>
        <w:t xml:space="preserve">Terrestrial organic carbon enters rivers in particulate and dissolved forms, but dissolved organic carbon is most actively incorporated by heterotrophic microbes such as bacteria and is </w:t>
      </w:r>
      <w:r w:rsidRPr="001725BC">
        <w:rPr>
          <w:lang w:val="en-US"/>
        </w:rPr>
        <w:t xml:space="preserve">a major driver of heterotrophic respiration </w:t>
      </w:r>
      <w:r>
        <w:rPr>
          <w:iCs/>
        </w:rPr>
        <w:t xml:space="preserve">(Graeber </w:t>
      </w:r>
      <w:r w:rsidRPr="00E77258">
        <w:rPr>
          <w:i/>
          <w:iCs/>
        </w:rPr>
        <w:t>et al</w:t>
      </w:r>
      <w:r w:rsidR="004122AD" w:rsidRPr="00E77258">
        <w:rPr>
          <w:i/>
          <w:iCs/>
        </w:rPr>
        <w:t>.</w:t>
      </w:r>
      <w:r>
        <w:rPr>
          <w:iCs/>
        </w:rPr>
        <w:t xml:space="preserve"> 2018).</w:t>
      </w:r>
      <w:r w:rsidRPr="00683A38">
        <w:rPr>
          <w:iCs/>
        </w:rPr>
        <w:t xml:space="preserve"> </w:t>
      </w:r>
      <w:r w:rsidRPr="00492AE2">
        <w:rPr>
          <w:iCs/>
        </w:rPr>
        <w:t xml:space="preserve">Identifying the respiration associated specifically with phototrophs and heterotrophs is </w:t>
      </w:r>
      <w:r>
        <w:rPr>
          <w:iCs/>
        </w:rPr>
        <w:t>critical</w:t>
      </w:r>
      <w:r w:rsidRPr="00492AE2">
        <w:rPr>
          <w:iCs/>
        </w:rPr>
        <w:t xml:space="preserve"> </w:t>
      </w:r>
      <w:r>
        <w:rPr>
          <w:iCs/>
        </w:rPr>
        <w:t>because</w:t>
      </w:r>
      <w:r w:rsidRPr="00492AE2">
        <w:rPr>
          <w:iCs/>
        </w:rPr>
        <w:t xml:space="preserve"> they are</w:t>
      </w:r>
      <w:r w:rsidR="00AB6873">
        <w:rPr>
          <w:iCs/>
        </w:rPr>
        <w:t xml:space="preserve"> both</w:t>
      </w:r>
      <w:r w:rsidRPr="00492AE2">
        <w:rPr>
          <w:iCs/>
        </w:rPr>
        <w:t xml:space="preserve"> major</w:t>
      </w:r>
      <w:r>
        <w:rPr>
          <w:iCs/>
        </w:rPr>
        <w:t xml:space="preserve"> </w:t>
      </w:r>
      <w:r w:rsidRPr="00492AE2">
        <w:rPr>
          <w:iCs/>
        </w:rPr>
        <w:t xml:space="preserve">contributors to the </w:t>
      </w:r>
      <w:r>
        <w:rPr>
          <w:iCs/>
        </w:rPr>
        <w:t xml:space="preserve">basal </w:t>
      </w:r>
      <w:r w:rsidRPr="00492AE2">
        <w:rPr>
          <w:iCs/>
        </w:rPr>
        <w:t xml:space="preserve">food resources (Graeber </w:t>
      </w:r>
      <w:r w:rsidRPr="00E77258">
        <w:rPr>
          <w:i/>
          <w:iCs/>
        </w:rPr>
        <w:t>et al</w:t>
      </w:r>
      <w:r w:rsidR="004122AD" w:rsidRPr="00E77258">
        <w:rPr>
          <w:i/>
          <w:iCs/>
        </w:rPr>
        <w:t>.</w:t>
      </w:r>
      <w:r w:rsidRPr="00492AE2">
        <w:rPr>
          <w:iCs/>
        </w:rPr>
        <w:t xml:space="preserve"> 2018).</w:t>
      </w:r>
    </w:p>
    <w:p w14:paraId="33D36E39" w14:textId="2DD4BB5B" w:rsidR="008B2498" w:rsidRDefault="008B2498" w:rsidP="008B2498">
      <w:r w:rsidRPr="00D4355A">
        <w:lastRenderedPageBreak/>
        <w:t xml:space="preserve">River metabolism measurements estimate </w:t>
      </w:r>
      <w:r>
        <w:t xml:space="preserve">the </w:t>
      </w:r>
      <w:r w:rsidRPr="00D4355A">
        <w:t xml:space="preserve">in-stream rates of </w:t>
      </w:r>
      <w:r>
        <w:t xml:space="preserve">gross primary production (GPP) </w:t>
      </w:r>
      <w:r w:rsidRPr="00D4355A">
        <w:t xml:space="preserve">and </w:t>
      </w:r>
      <w:r>
        <w:t xml:space="preserve">ecosystem </w:t>
      </w:r>
      <w:r w:rsidRPr="00D4355A">
        <w:t>respiration</w:t>
      </w:r>
      <w:r>
        <w:t xml:space="preserve"> (ER),</w:t>
      </w:r>
      <w:r w:rsidRPr="00D4355A">
        <w:t xml:space="preserve"> provid</w:t>
      </w:r>
      <w:r>
        <w:t>ing</w:t>
      </w:r>
      <w:r w:rsidRPr="00D4355A">
        <w:t xml:space="preserve"> information on the </w:t>
      </w:r>
      <w:r>
        <w:t>sources and utilisation of organic carbon by</w:t>
      </w:r>
      <w:r w:rsidRPr="00D4355A">
        <w:t xml:space="preserve"> riverine food webs (Odum 1956; Young and Huryn 1996; Oliver and Merrick 2006). </w:t>
      </w:r>
      <w:r>
        <w:t xml:space="preserve">Comparing rates of photosynthesis and respiration helps </w:t>
      </w:r>
      <w:r w:rsidRPr="00D4355A">
        <w:t>describe the fundamental trophic energy connections that characterise different food web types</w:t>
      </w:r>
      <w:r>
        <w:t>. It can indicate whether production or decomposition processes predominate, and</w:t>
      </w:r>
      <w:r w:rsidRPr="00D4355A">
        <w:t xml:space="preserve"> whether the organic </w:t>
      </w:r>
      <w:r>
        <w:t xml:space="preserve">food </w:t>
      </w:r>
      <w:r w:rsidRPr="00D4355A">
        <w:t>materials have come from within the river (autochthonous</w:t>
      </w:r>
      <w:r>
        <w:t xml:space="preserve"> sources</w:t>
      </w:r>
      <w:r w:rsidRPr="00D4355A">
        <w:t>) or from the surrounding landscape (allochthonous</w:t>
      </w:r>
      <w:r>
        <w:t xml:space="preserve"> sources</w:t>
      </w:r>
      <w:r w:rsidRPr="00D4355A">
        <w:t>)</w:t>
      </w:r>
      <w:r>
        <w:t>.</w:t>
      </w:r>
      <w:r w:rsidRPr="00D4355A">
        <w:t xml:space="preserve"> </w:t>
      </w:r>
      <w:r>
        <w:t>The magnitude and characteristics of the metabolic processes indicate</w:t>
      </w:r>
      <w:r w:rsidRPr="00D4355A">
        <w:t xml:space="preserve"> the size of the food web and its capacity to support higher trophic levels</w:t>
      </w:r>
      <w:r>
        <w:t>,</w:t>
      </w:r>
      <w:r w:rsidRPr="00D4355A">
        <w:t xml:space="preserve"> including fish</w:t>
      </w:r>
      <w:r>
        <w:t>,</w:t>
      </w:r>
      <w:r w:rsidRPr="00D4355A">
        <w:t xml:space="preserve"> </w:t>
      </w:r>
      <w:r w:rsidR="00207470">
        <w:t xml:space="preserve">which </w:t>
      </w:r>
      <w:r>
        <w:t>are key targets for ecosystem management</w:t>
      </w:r>
      <w:r w:rsidRPr="00D4355A">
        <w:t xml:space="preserve"> (Odum 1956; Oliver and Merrick 2006</w:t>
      </w:r>
      <w:r>
        <w:t>; Oliver and Lorenz 2010; Sellars and Bukaveckas 2003</w:t>
      </w:r>
      <w:r w:rsidRPr="00D4355A">
        <w:t>).</w:t>
      </w:r>
      <w:r>
        <w:t xml:space="preserve"> </w:t>
      </w:r>
    </w:p>
    <w:p w14:paraId="51385D51" w14:textId="4BD63E50" w:rsidR="008B2498" w:rsidRDefault="008B2498" w:rsidP="008B2498">
      <w:pPr>
        <w:rPr>
          <w:lang w:val="en-US"/>
        </w:rPr>
      </w:pPr>
      <w:r w:rsidDel="00D07833">
        <w:t>Net ecosystem production</w:t>
      </w:r>
      <w:r>
        <w:t xml:space="preserve"> (NEP)</w:t>
      </w:r>
      <w:r w:rsidDel="00D07833">
        <w:t xml:space="preserve">, the difference between GPP and </w:t>
      </w:r>
      <w:r>
        <w:t>E</w:t>
      </w:r>
      <w:r w:rsidDel="00D07833">
        <w:t xml:space="preserve">R, is considered a measure of the overall carbon balance, </w:t>
      </w:r>
      <w:r>
        <w:t>and frequently used as an estimate of the basal food resource supply (Odum 1956;</w:t>
      </w:r>
      <w:r w:rsidRPr="00404F2F">
        <w:t xml:space="preserve"> Young and Huryn 1996</w:t>
      </w:r>
      <w:r>
        <w:t>; Oliver and Merrick 2006). I</w:t>
      </w:r>
      <w:r w:rsidDel="00D07833">
        <w:t>f GPP&gt;</w:t>
      </w:r>
      <w:r>
        <w:t>E</w:t>
      </w:r>
      <w:r w:rsidDel="00D07833">
        <w:t>R</w:t>
      </w:r>
      <w:r>
        <w:t>,</w:t>
      </w:r>
      <w:r w:rsidDel="00D07833">
        <w:t xml:space="preserve"> carbon is accumulating, while if GPP&lt;</w:t>
      </w:r>
      <w:r>
        <w:t>E</w:t>
      </w:r>
      <w:r w:rsidDel="00D07833">
        <w:t>R</w:t>
      </w:r>
      <w:r>
        <w:t>,</w:t>
      </w:r>
      <w:r w:rsidDel="00D07833">
        <w:t xml:space="preserve"> carbon is being lost from the system. </w:t>
      </w:r>
      <w:r w:rsidR="00AB6873">
        <w:t>However, t</w:t>
      </w:r>
      <w:r w:rsidDel="00D07833">
        <w:t xml:space="preserve">his interpretation implicitly assumes that fixation of carbon through photosynthesis is the source of organic material fuelling respiration. </w:t>
      </w:r>
      <w:r>
        <w:t>T</w:t>
      </w:r>
      <w:r w:rsidDel="00D07833">
        <w:t xml:space="preserve">his is not </w:t>
      </w:r>
      <w:r>
        <w:t xml:space="preserve">usually </w:t>
      </w:r>
      <w:r w:rsidDel="00D07833">
        <w:t xml:space="preserve">the case, as respiration is also due to </w:t>
      </w:r>
      <w:r w:rsidR="00AB6873">
        <w:t>the decomposition</w:t>
      </w:r>
      <w:r w:rsidDel="00D07833">
        <w:t xml:space="preserve"> of allochthonous organic carbon by heterotrophs</w:t>
      </w:r>
      <w:r>
        <w:t xml:space="preserve"> which </w:t>
      </w:r>
      <w:r w:rsidDel="00D07833">
        <w:t xml:space="preserve">results in heterotrophic production, an additional </w:t>
      </w:r>
      <w:r>
        <w:t>food re</w:t>
      </w:r>
      <w:r w:rsidDel="00D07833">
        <w:t xml:space="preserve">source not accounted for in the NEP calculation. </w:t>
      </w:r>
      <w:r>
        <w:rPr>
          <w:lang w:val="en-US"/>
        </w:rPr>
        <w:t xml:space="preserve">Preferably </w:t>
      </w:r>
      <w:r w:rsidRPr="00C97BB6">
        <w:rPr>
          <w:lang w:val="en-US"/>
        </w:rPr>
        <w:t xml:space="preserve">the contributions of photosynthetic and heterotrophic organisms to net production </w:t>
      </w:r>
      <w:r w:rsidR="00AB6873">
        <w:rPr>
          <w:lang w:val="en-US"/>
        </w:rPr>
        <w:t>can</w:t>
      </w:r>
      <w:r>
        <w:rPr>
          <w:lang w:val="en-US"/>
        </w:rPr>
        <w:t xml:space="preserve"> be</w:t>
      </w:r>
      <w:r w:rsidRPr="00C97BB6">
        <w:rPr>
          <w:lang w:val="en-US"/>
        </w:rPr>
        <w:t xml:space="preserve"> estimated </w:t>
      </w:r>
      <w:r>
        <w:rPr>
          <w:lang w:val="en-US"/>
        </w:rPr>
        <w:t>explicitly,</w:t>
      </w:r>
      <w:r w:rsidRPr="00C97BB6">
        <w:rPr>
          <w:lang w:val="en-US"/>
        </w:rPr>
        <w:t xml:space="preserve"> as these are the two major pathways of organic carbon supply to the river food web.</w:t>
      </w:r>
      <w:r>
        <w:rPr>
          <w:lang w:val="en-US"/>
        </w:rPr>
        <w:t xml:space="preserve">    </w:t>
      </w:r>
    </w:p>
    <w:p w14:paraId="022622DF" w14:textId="77777777" w:rsidR="00A20F12" w:rsidRDefault="00341A35" w:rsidP="00857106">
      <w:pPr>
        <w:pStyle w:val="Caption"/>
      </w:pPr>
      <w:r w:rsidRPr="004F04F1">
        <w:t xml:space="preserve">During the five-year monitoring period, environmental water contributions to the flow in South Australia </w:t>
      </w:r>
      <w:r w:rsidRPr="009F6359">
        <w:t>(</w:t>
      </w:r>
      <w:r w:rsidR="009B1E20">
        <w:fldChar w:fldCharType="begin"/>
      </w:r>
      <w:r w:rsidR="009B1E20">
        <w:instrText xml:space="preserve"> REF _Ref416335496 \h </w:instrText>
      </w:r>
      <w:r w:rsidR="009B1E20">
        <w:fldChar w:fldCharType="separate"/>
      </w:r>
      <w:r w:rsidR="00A20F12" w:rsidRPr="00E56F42">
        <w:t xml:space="preserve">Figure </w:t>
      </w:r>
      <w:r w:rsidR="00A20F12">
        <w:rPr>
          <w:noProof/>
        </w:rPr>
        <w:t>5</w:t>
      </w:r>
      <w:r w:rsidR="009B1E20">
        <w:fldChar w:fldCharType="end"/>
      </w:r>
      <w:r w:rsidR="009B1E20">
        <w:t xml:space="preserve">; </w:t>
      </w:r>
      <w:r w:rsidR="009B1E20">
        <w:fldChar w:fldCharType="begin"/>
      </w:r>
      <w:r w:rsidR="009B1E20">
        <w:instrText xml:space="preserve"> REF _Ref34296992 \h </w:instrText>
      </w:r>
      <w:r w:rsidR="009B1E20">
        <w:fldChar w:fldCharType="separate"/>
      </w:r>
      <w:r w:rsidR="00A20F12" w:rsidRPr="001056C6">
        <w:rPr>
          <w:noProof/>
          <w:lang w:eastAsia="en-AU"/>
        </w:rPr>
        <w:drawing>
          <wp:inline distT="0" distB="0" distL="0" distR="0" wp14:anchorId="17AE348F" wp14:editId="11230C57">
            <wp:extent cx="5613991" cy="3265061"/>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539" r="2040" b="-1"/>
                    <a:stretch/>
                  </pic:blipFill>
                  <pic:spPr bwMode="auto">
                    <a:xfrm>
                      <a:off x="0" y="0"/>
                      <a:ext cx="5614613" cy="3265423"/>
                    </a:xfrm>
                    <a:prstGeom prst="rect">
                      <a:avLst/>
                    </a:prstGeom>
                    <a:noFill/>
                    <a:ln>
                      <a:noFill/>
                    </a:ln>
                    <a:extLst>
                      <a:ext uri="{53640926-AAD7-44D8-BBD7-CCE9431645EC}">
                        <a14:shadowObscured xmlns:a14="http://schemas.microsoft.com/office/drawing/2010/main"/>
                      </a:ext>
                    </a:extLst>
                  </pic:spPr>
                </pic:pic>
              </a:graphicData>
            </a:graphic>
          </wp:inline>
        </w:drawing>
      </w:r>
    </w:p>
    <w:p w14:paraId="0C146AA2" w14:textId="77777777" w:rsidR="00A20F12" w:rsidRDefault="00A20F12" w:rsidP="00857106">
      <w:pPr>
        <w:pStyle w:val="Captions"/>
      </w:pPr>
      <w:r w:rsidRPr="0007443D">
        <w:t xml:space="preserve">Figure </w:t>
      </w:r>
      <w:r>
        <w:rPr>
          <w:noProof/>
        </w:rPr>
        <w:t>4</w:t>
      </w:r>
      <w:r w:rsidRPr="0007443D">
        <w:rPr>
          <w:noProof/>
        </w:rPr>
        <w:t>.</w:t>
      </w:r>
      <w:r w:rsidRPr="0007443D">
        <w:t xml:space="preserve"> </w:t>
      </w:r>
      <w:r w:rsidRPr="00952C29">
        <w:t>Daily flow (ML/d) in the LMR at the South Australian border (blue solid line) from January 1996 to July 20</w:t>
      </w:r>
      <w:r>
        <w:t>20</w:t>
      </w:r>
      <w:r w:rsidRPr="00952C29">
        <w:t>, compared to</w:t>
      </w:r>
      <w:r w:rsidRPr="0007443D">
        <w:t xml:space="preserve"> modelled flow under natural conditions (grey dashed line). Approximate bankfull flow in the main channel of the LMR is shown (black dashed line).</w:t>
      </w:r>
    </w:p>
    <w:p w14:paraId="197E0FB6" w14:textId="089D2458" w:rsidR="008B2498" w:rsidRDefault="00A20F12" w:rsidP="008B2498">
      <w:r>
        <w:lastRenderedPageBreak/>
        <w:t xml:space="preserve">Table </w:t>
      </w:r>
      <w:r>
        <w:rPr>
          <w:noProof/>
        </w:rPr>
        <w:t>1</w:t>
      </w:r>
      <w:r w:rsidR="009B1E20">
        <w:fldChar w:fldCharType="end"/>
      </w:r>
      <w:r w:rsidR="008B2498" w:rsidRPr="009F6359">
        <w:t xml:space="preserve">), </w:t>
      </w:r>
      <w:r w:rsidR="009B1E20" w:rsidRPr="009F6359">
        <w:t>provid</w:t>
      </w:r>
      <w:r w:rsidR="009B1E20">
        <w:t>ed</w:t>
      </w:r>
      <w:r w:rsidR="009B1E20" w:rsidRPr="004F04F1">
        <w:t xml:space="preserve"> </w:t>
      </w:r>
      <w:r w:rsidR="008B2498">
        <w:t>the</w:t>
      </w:r>
      <w:r w:rsidR="008B2498" w:rsidRPr="004F04F1">
        <w:t xml:space="preserve"> opportunity to investigate their influence on metabolism.</w:t>
      </w:r>
      <w:r w:rsidR="008B2498">
        <w:t xml:space="preserve"> </w:t>
      </w:r>
      <w:bookmarkStart w:id="103" w:name="_Hlk26176129"/>
      <w:r w:rsidR="008B2498">
        <w:t>The</w:t>
      </w:r>
      <w:r w:rsidR="008B2498" w:rsidRPr="00430F19">
        <w:t xml:space="preserve"> objective of this study was to </w:t>
      </w:r>
      <w:r w:rsidR="008B2498">
        <w:t>provide a</w:t>
      </w:r>
      <w:r w:rsidR="008B2498" w:rsidRPr="00312511">
        <w:t xml:space="preserve"> </w:t>
      </w:r>
      <w:r w:rsidR="008B2498">
        <w:t xml:space="preserve">more comprehensive assessment of metabolism in the </w:t>
      </w:r>
      <w:r w:rsidR="00E3653D">
        <w:t xml:space="preserve">LMR </w:t>
      </w:r>
      <w:r w:rsidR="008B2498">
        <w:t>as a basis for evaluating the effects of environmental flows.</w:t>
      </w:r>
      <w:bookmarkEnd w:id="103"/>
    </w:p>
    <w:p w14:paraId="2DE275E3" w14:textId="1ACF3056" w:rsidR="00F739A8" w:rsidRPr="00E35C12" w:rsidRDefault="00F739A8" w:rsidP="00F739A8">
      <w:pPr>
        <w:rPr>
          <w:i/>
          <w:u w:val="single"/>
        </w:rPr>
      </w:pPr>
      <w:r w:rsidRPr="00E35C12">
        <w:rPr>
          <w:i/>
          <w:u w:val="single"/>
        </w:rPr>
        <w:t>Major hypotheses</w:t>
      </w:r>
    </w:p>
    <w:p w14:paraId="7AAD70D2" w14:textId="77777777" w:rsidR="00341A35" w:rsidRPr="00E35C12" w:rsidRDefault="00341A35" w:rsidP="00341A35">
      <w:r w:rsidRPr="00E35C12">
        <w:t>Increased flow</w:t>
      </w:r>
      <w:r>
        <w:t xml:space="preserve"> (including the delivery of environmental water)</w:t>
      </w:r>
      <w:r w:rsidRPr="00E35C12">
        <w:t xml:space="preserve"> into the LMR (peak and duration) in spring/summer will:</w:t>
      </w:r>
    </w:p>
    <w:p w14:paraId="6ACE31DB" w14:textId="530269C4" w:rsidR="00341A35" w:rsidRPr="00E35C12" w:rsidRDefault="00341A35" w:rsidP="00341A35">
      <w:pPr>
        <w:numPr>
          <w:ilvl w:val="0"/>
          <w:numId w:val="6"/>
        </w:numPr>
        <w:jc w:val="left"/>
      </w:pPr>
      <w:r>
        <w:t>Alter phytoplankton photosynthesis</w:t>
      </w:r>
      <w:r w:rsidRPr="00E35C12">
        <w:t xml:space="preserve"> </w:t>
      </w:r>
      <w:r>
        <w:t>and</w:t>
      </w:r>
      <w:r w:rsidRPr="00E35C12">
        <w:t xml:space="preserve"> the supply of autochthonous organic carbon to food webs if </w:t>
      </w:r>
      <w:r>
        <w:t xml:space="preserve">changes in </w:t>
      </w:r>
      <w:r w:rsidR="0022201F">
        <w:t xml:space="preserve">channel </w:t>
      </w:r>
      <w:r>
        <w:t xml:space="preserve">flow volumes and water </w:t>
      </w:r>
      <w:r w:rsidRPr="00E35C12">
        <w:t>quality modify light and nutrient availability.</w:t>
      </w:r>
    </w:p>
    <w:p w14:paraId="035B8B49" w14:textId="77777777" w:rsidR="00341A35" w:rsidRPr="00E35C12" w:rsidRDefault="00341A35" w:rsidP="00341A35">
      <w:pPr>
        <w:numPr>
          <w:ilvl w:val="0"/>
          <w:numId w:val="6"/>
        </w:numPr>
        <w:jc w:val="left"/>
      </w:pPr>
      <w:r w:rsidRPr="00E35C12">
        <w:t xml:space="preserve">Enhance ecosystem respiration </w:t>
      </w:r>
      <w:r>
        <w:t xml:space="preserve">(ER) </w:t>
      </w:r>
      <w:r w:rsidRPr="00E35C12">
        <w:t>rates</w:t>
      </w:r>
      <w:r>
        <w:t xml:space="preserve"> and heterotrophic production</w:t>
      </w:r>
      <w:r w:rsidRPr="00E35C12">
        <w:t xml:space="preserve"> </w:t>
      </w:r>
      <w:r>
        <w:t xml:space="preserve">if </w:t>
      </w:r>
      <w:r w:rsidRPr="00E35C12">
        <w:t>flow</w:t>
      </w:r>
      <w:r>
        <w:t>s</w:t>
      </w:r>
      <w:r w:rsidRPr="00E35C12">
        <w:t xml:space="preserve"> better connect the channel with riparian, wetland or floodplain areas</w:t>
      </w:r>
      <w:r>
        <w:t>,</w:t>
      </w:r>
      <w:r w:rsidRPr="00E35C12">
        <w:t xml:space="preserve"> increas</w:t>
      </w:r>
      <w:r>
        <w:t>ing the</w:t>
      </w:r>
      <w:r w:rsidRPr="00175E86">
        <w:t xml:space="preserve"> </w:t>
      </w:r>
      <w:r w:rsidRPr="00E35C12">
        <w:t>supply of allochthonous organic carbon.</w:t>
      </w:r>
    </w:p>
    <w:p w14:paraId="69FB1236" w14:textId="77777777" w:rsidR="00341A35" w:rsidRPr="00E35C12" w:rsidRDefault="00341A35" w:rsidP="00341A35">
      <w:pPr>
        <w:numPr>
          <w:ilvl w:val="0"/>
          <w:numId w:val="6"/>
        </w:numPr>
        <w:jc w:val="left"/>
      </w:pPr>
      <w:r>
        <w:t>Reduce the likelihood of low dissolved oxygen (DO) concentrations by increasing water mixing in otherwise low flow zones</w:t>
      </w:r>
      <w:r w:rsidRPr="00E35C12">
        <w:t xml:space="preserve"> </w:t>
      </w:r>
      <w:r>
        <w:t>except if fl</w:t>
      </w:r>
      <w:r w:rsidRPr="00E35C12">
        <w:t>ows carry excessive loads of organic carbon</w:t>
      </w:r>
      <w:r>
        <w:t>.</w:t>
      </w:r>
    </w:p>
    <w:p w14:paraId="52B93E0E" w14:textId="77777777" w:rsidR="000936DE" w:rsidRDefault="000936DE" w:rsidP="00E42D87"/>
    <w:p w14:paraId="1E5D7DCF" w14:textId="77777777" w:rsidR="000936DE" w:rsidRDefault="000936DE">
      <w:pPr>
        <w:spacing w:before="0" w:after="160" w:line="259" w:lineRule="auto"/>
        <w:jc w:val="left"/>
        <w:rPr>
          <w:rFonts w:eastAsiaTheme="majorEastAsia" w:cstheme="majorBidi"/>
          <w:b/>
          <w:i/>
          <w:color w:val="44546A" w:themeColor="text2"/>
          <w:sz w:val="24"/>
          <w:szCs w:val="24"/>
        </w:rPr>
      </w:pPr>
      <w:r>
        <w:br w:type="page"/>
      </w:r>
    </w:p>
    <w:p w14:paraId="61689E6B" w14:textId="278E6FA3" w:rsidR="006237D5" w:rsidRPr="00E35C12" w:rsidRDefault="006237D5" w:rsidP="006237D5">
      <w:pPr>
        <w:pStyle w:val="Heading3"/>
      </w:pPr>
      <w:r w:rsidRPr="00E35C12">
        <w:lastRenderedPageBreak/>
        <w:t>Methods</w:t>
      </w:r>
    </w:p>
    <w:p w14:paraId="3AFEF9A9" w14:textId="77777777" w:rsidR="008B2498" w:rsidRPr="001536D0" w:rsidRDefault="008B2498" w:rsidP="008B2498">
      <w:pPr>
        <w:rPr>
          <w:i/>
          <w:u w:val="single"/>
        </w:rPr>
      </w:pPr>
      <w:r w:rsidRPr="001536D0">
        <w:rPr>
          <w:i/>
          <w:u w:val="single"/>
        </w:rPr>
        <w:t>Field sampling</w:t>
      </w:r>
    </w:p>
    <w:p w14:paraId="62BC968B" w14:textId="5B2D8F5E" w:rsidR="008B2498" w:rsidRDefault="008B2498" w:rsidP="008B2498">
      <w:r>
        <w:t xml:space="preserve">Rates of stream metabolism were estimated from changes in concentrations of dissolved oxygen, which </w:t>
      </w:r>
      <w:r w:rsidRPr="008B6DC2">
        <w:t xml:space="preserve">also provided information on the suitability of </w:t>
      </w:r>
      <w:r>
        <w:t>DO</w:t>
      </w:r>
      <w:r w:rsidRPr="008B6DC2">
        <w:t xml:space="preserve"> to support the aquatic biota.</w:t>
      </w:r>
      <w:r>
        <w:t xml:space="preserve"> Monitoring consisted of </w:t>
      </w:r>
      <w:r w:rsidRPr="00477E3D">
        <w:rPr>
          <w:i/>
        </w:rPr>
        <w:t>in situ</w:t>
      </w:r>
      <w:r w:rsidRPr="00EF7086">
        <w:rPr>
          <w:iCs/>
        </w:rPr>
        <w:t>,</w:t>
      </w:r>
      <w:r w:rsidRPr="00BA5258">
        <w:t xml:space="preserve"> </w:t>
      </w:r>
      <w:r>
        <w:t>c</w:t>
      </w:r>
      <w:r w:rsidRPr="00BA5258">
        <w:t>ontinuous</w:t>
      </w:r>
      <w:r>
        <w:t xml:space="preserve"> ten-minute interval </w:t>
      </w:r>
      <w:r w:rsidRPr="00BA5258">
        <w:t xml:space="preserve">logging of </w:t>
      </w:r>
      <w:r>
        <w:t>DO</w:t>
      </w:r>
      <w:r w:rsidRPr="00BA5258">
        <w:t>, water temperature</w:t>
      </w:r>
      <w:r>
        <w:t>,</w:t>
      </w:r>
      <w:r w:rsidRPr="00BA5258">
        <w:t xml:space="preserve"> and </w:t>
      </w:r>
      <w:r w:rsidRPr="00D80ED2">
        <w:t xml:space="preserve">incident </w:t>
      </w:r>
      <w:r w:rsidRPr="00BA5258">
        <w:t xml:space="preserve">light at two </w:t>
      </w:r>
      <w:r w:rsidRPr="00D80ED2">
        <w:t>river sites</w:t>
      </w:r>
      <w:r>
        <w:t>. One</w:t>
      </w:r>
      <w:r w:rsidRPr="00D80ED2">
        <w:t xml:space="preserve"> </w:t>
      </w:r>
      <w:r>
        <w:t xml:space="preserve">site was </w:t>
      </w:r>
      <w:r w:rsidRPr="00D80ED2">
        <w:t>downstream of Lock 1</w:t>
      </w:r>
      <w:r>
        <w:t xml:space="preserve"> (</w:t>
      </w:r>
      <w:r w:rsidR="00E77258">
        <w:t>‘Lock 1’ herein</w:t>
      </w:r>
      <w:r>
        <w:t xml:space="preserve">) </w:t>
      </w:r>
      <w:r w:rsidRPr="00D80ED2">
        <w:t>in the gorge</w:t>
      </w:r>
      <w:r>
        <w:t xml:space="preserve"> geomorphic zone,</w:t>
      </w:r>
      <w:r w:rsidRPr="00D80ED2">
        <w:t xml:space="preserve"> and </w:t>
      </w:r>
      <w:r>
        <w:t>one downstream of</w:t>
      </w:r>
      <w:r w:rsidRPr="00D80ED2">
        <w:t xml:space="preserve"> Lock 6</w:t>
      </w:r>
      <w:r w:rsidR="00E77258">
        <w:t xml:space="preserve"> (‘Lock 6’ herein</w:t>
      </w:r>
      <w:r>
        <w:t xml:space="preserve">) in the </w:t>
      </w:r>
      <w:r w:rsidRPr="00D80ED2">
        <w:t xml:space="preserve">floodplain </w:t>
      </w:r>
      <w:r>
        <w:t>geomorphic zone,</w:t>
      </w:r>
      <w:r w:rsidRPr="00D80ED2">
        <w:t xml:space="preserve"> refer to SARDI </w:t>
      </w:r>
      <w:r w:rsidRPr="00477E3D">
        <w:rPr>
          <w:i/>
        </w:rPr>
        <w:t>et al.</w:t>
      </w:r>
      <w:r>
        <w:t xml:space="preserve"> (2018</w:t>
      </w:r>
      <w:r w:rsidRPr="00D80ED2">
        <w:t xml:space="preserve">). </w:t>
      </w:r>
      <w:r>
        <w:t xml:space="preserve">Monitoring generally occurred from September to February/March each year (2014–2019), with occasional interruptions (&lt; one day) during probe maintenance, except for the period 27 December 2015 to 20 January 2016 when data were not available for </w:t>
      </w:r>
      <w:r w:rsidR="00E77258">
        <w:t>Lock 6</w:t>
      </w:r>
      <w:r>
        <w:t xml:space="preserve"> due to probe failure.</w:t>
      </w:r>
    </w:p>
    <w:p w14:paraId="77E83DA4" w14:textId="77777777" w:rsidR="008B2498" w:rsidRDefault="008B2498" w:rsidP="008B2498">
      <w:r>
        <w:t>Two metre, depth-integrated</w:t>
      </w:r>
      <w:r w:rsidRPr="00BA5258">
        <w:t xml:space="preserve"> water samples were collected </w:t>
      </w:r>
      <w:r>
        <w:t xml:space="preserve">during probe maintenance field trips (fortnightly to monthly), </w:t>
      </w:r>
      <w:r w:rsidRPr="00BA5258">
        <w:t xml:space="preserve">and analysed for chlorophyll </w:t>
      </w:r>
      <w:r w:rsidRPr="00477E3D">
        <w:rPr>
          <w:i/>
        </w:rPr>
        <w:t>a</w:t>
      </w:r>
      <w:r w:rsidRPr="00BA5258">
        <w:t xml:space="preserve">, total nitrogen, combined nitrate and nitrite, ammonium, total phosphorus, dissolved forms of phosphorus, and dissolved organic carbon. </w:t>
      </w:r>
      <w:r w:rsidRPr="00D80ED2">
        <w:t>The detailed monitoring and analy</w:t>
      </w:r>
      <w:r>
        <w:t>tical</w:t>
      </w:r>
      <w:r w:rsidRPr="00D80ED2">
        <w:t xml:space="preserve"> protocol</w:t>
      </w:r>
      <w:r>
        <w:t>s</w:t>
      </w:r>
      <w:r w:rsidRPr="00D80ED2">
        <w:t xml:space="preserve"> described in Hale </w:t>
      </w:r>
      <w:r w:rsidRPr="00477E3D">
        <w:rPr>
          <w:i/>
        </w:rPr>
        <w:t>et al.</w:t>
      </w:r>
      <w:r w:rsidRPr="00D80ED2">
        <w:t xml:space="preserve"> (2014) w</w:t>
      </w:r>
      <w:r>
        <w:t>ere</w:t>
      </w:r>
      <w:r w:rsidRPr="00D80ED2">
        <w:t xml:space="preserve"> followed</w:t>
      </w:r>
      <w:r>
        <w:t xml:space="preserve">, but with some minor adjustments as detailed in Ye </w:t>
      </w:r>
      <w:r w:rsidRPr="00477E3D">
        <w:rPr>
          <w:i/>
        </w:rPr>
        <w:t>et al.</w:t>
      </w:r>
      <w:r>
        <w:t xml:space="preserve"> (2018). In addition, the vertical light attenuation for Photosynthetically Active Radiation (PAR) was measured on each occasion using LiCOR underwater sensors. </w:t>
      </w:r>
    </w:p>
    <w:p w14:paraId="2391B30B" w14:textId="77777777" w:rsidR="008B2498" w:rsidRDefault="008B2498" w:rsidP="008B2498">
      <w:r>
        <w:t>Water quality measurements and vertical attenuation coefficients were considered relevant for two days before and two days after sampling, and this extended data set (220 points) was used to explore relationships with metabolic rates. In some cases, water quality data were supplemented with monitoring data from nearby sites provided by the Australian Water Quality Centre of South Australia Water.</w:t>
      </w:r>
    </w:p>
    <w:p w14:paraId="278E6738" w14:textId="77777777" w:rsidR="008B2498" w:rsidRPr="001536D0" w:rsidRDefault="008B2498" w:rsidP="008B2498">
      <w:pPr>
        <w:rPr>
          <w:i/>
          <w:u w:val="single"/>
        </w:rPr>
      </w:pPr>
      <w:r w:rsidRPr="001536D0">
        <w:rPr>
          <w:i/>
          <w:u w:val="single"/>
        </w:rPr>
        <w:t>Estimating metabolic rates</w:t>
      </w:r>
    </w:p>
    <w:p w14:paraId="1D1A87FE" w14:textId="5E78C317" w:rsidR="008B2498" w:rsidRDefault="008B2498" w:rsidP="008B2498">
      <w:r>
        <w:t>Daily volumetric</w:t>
      </w:r>
      <w:r w:rsidRPr="00BA5258">
        <w:t xml:space="preserve"> rates for GPP</w:t>
      </w:r>
      <w:r>
        <w:t xml:space="preserve"> and</w:t>
      </w:r>
      <w:r w:rsidRPr="00BA5258">
        <w:t xml:space="preserve"> </w:t>
      </w:r>
      <w:r>
        <w:t>E</w:t>
      </w:r>
      <w:r w:rsidRPr="00BA5258">
        <w:t xml:space="preserve">R were estimated </w:t>
      </w:r>
      <w:r>
        <w:t>over 24-hour periods from midnight to midnight</w:t>
      </w:r>
      <w:r w:rsidRPr="00BA5258">
        <w:t xml:space="preserve"> </w:t>
      </w:r>
      <w:r>
        <w:t>with</w:t>
      </w:r>
      <w:r w:rsidRPr="00BA5258">
        <w:t xml:space="preserve"> the </w:t>
      </w:r>
      <w:r w:rsidRPr="00AC4288">
        <w:rPr>
          <w:i/>
          <w:iCs/>
        </w:rPr>
        <w:t>BASE</w:t>
      </w:r>
      <w:r w:rsidRPr="00BA5258">
        <w:t xml:space="preserve"> program (Grace </w:t>
      </w:r>
      <w:r w:rsidRPr="00477E3D">
        <w:rPr>
          <w:i/>
        </w:rPr>
        <w:t>et al.</w:t>
      </w:r>
      <w:r w:rsidRPr="00BA5258">
        <w:t xml:space="preserve"> 2015). This </w:t>
      </w:r>
      <w:r>
        <w:t>uses</w:t>
      </w:r>
      <w:r w:rsidRPr="00BA5258">
        <w:t xml:space="preserve"> Bayesian regression routines to fit the measured changes in dissolved oxygen concentrations to a widely </w:t>
      </w:r>
      <w:r>
        <w:t>applied</w:t>
      </w:r>
      <w:r w:rsidRPr="00BA5258">
        <w:t xml:space="preserve"> model that describes the daily fluctuations in water column dissolved oxygen concentrations </w:t>
      </w:r>
      <w:r>
        <w:t>(Odum 1956;</w:t>
      </w:r>
      <w:r w:rsidRPr="00404F2F">
        <w:t xml:space="preserve"> Young and Huryn 1996</w:t>
      </w:r>
      <w:r>
        <w:t>; Oliver and Merrick 2006)</w:t>
      </w:r>
      <w:r w:rsidRPr="00BA5258">
        <w:t>.</w:t>
      </w:r>
      <w:r>
        <w:t xml:space="preserve"> </w:t>
      </w:r>
      <w:r w:rsidR="00FE65B4">
        <w:t>T</w:t>
      </w:r>
      <w:r>
        <w:t>he Levenberg-Marquardt curve fitting algorithm was also used to estimate metabolic rates as under some conditions it was computationally more efficient (Oliver and Merrick 2006; Oliver and Lorenz 2010). In general, both methods provide equivalent estimates of metabolic rates.</w:t>
      </w:r>
    </w:p>
    <w:p w14:paraId="1DDFDB0A" w14:textId="0DC3B5D4" w:rsidR="008B2498" w:rsidRDefault="008B2498" w:rsidP="008B2498">
      <w:pPr>
        <w:rPr>
          <w:iCs/>
          <w:szCs w:val="22"/>
          <w:highlight w:val="cyan"/>
          <w:lang w:val="en-US"/>
        </w:rPr>
      </w:pPr>
      <w:r>
        <w:rPr>
          <w:szCs w:val="22"/>
        </w:rPr>
        <w:t>O</w:t>
      </w:r>
      <w:r w:rsidRPr="00256077">
        <w:rPr>
          <w:szCs w:val="22"/>
        </w:rPr>
        <w:t xml:space="preserve">xygen based metabolic rates were converted to carbon units by assuming that the photosynthetic and respiratory quotients were </w:t>
      </w:r>
      <w:r w:rsidR="00AB6873">
        <w:rPr>
          <w:szCs w:val="22"/>
        </w:rPr>
        <w:t xml:space="preserve">equal to </w:t>
      </w:r>
      <w:r>
        <w:rPr>
          <w:szCs w:val="22"/>
        </w:rPr>
        <w:t>one. That is</w:t>
      </w:r>
      <w:r w:rsidRPr="00256077">
        <w:rPr>
          <w:szCs w:val="22"/>
        </w:rPr>
        <w:t xml:space="preserve">, every mole of oxygen transfer was </w:t>
      </w:r>
      <w:r>
        <w:rPr>
          <w:szCs w:val="22"/>
        </w:rPr>
        <w:t xml:space="preserve">considered </w:t>
      </w:r>
      <w:r w:rsidRPr="00256077">
        <w:rPr>
          <w:szCs w:val="22"/>
        </w:rPr>
        <w:t>matched by an opposite transfer of a mole of carbon dioxide.</w:t>
      </w:r>
    </w:p>
    <w:p w14:paraId="01AC8693" w14:textId="4652074E" w:rsidR="00EF6F4E" w:rsidRDefault="008B2498" w:rsidP="008B2498">
      <w:r>
        <w:t>The measured volumetric rates of metabolism were i</w:t>
      </w:r>
      <w:r w:rsidRPr="00BA5258">
        <w:t>ntegrated</w:t>
      </w:r>
      <w:r>
        <w:t xml:space="preserve"> over river depth and width based on channel</w:t>
      </w:r>
      <w:r w:rsidRPr="00BA5258">
        <w:t xml:space="preserve"> morpho</w:t>
      </w:r>
      <w:r>
        <w:t>metry. Daily flows measured during the monitoring periods were adjusted using hydrological modelling to estimate flows</w:t>
      </w:r>
      <w:r w:rsidR="00EF6F4E">
        <w:t xml:space="preserve"> and water levels</w:t>
      </w:r>
      <w:r>
        <w:t xml:space="preserve"> without </w:t>
      </w:r>
      <w:r>
        <w:rPr>
          <w:lang w:val="en-US"/>
        </w:rPr>
        <w:t>Commonwealth environmental water, and</w:t>
      </w:r>
      <w:r>
        <w:t xml:space="preserve"> without any environmental flows, and linked to channel morphometry. The morphometric data included the average cross-sectional areas, average depths, and average widths at different flow levels for river reaches </w:t>
      </w:r>
      <w:r>
        <w:lastRenderedPageBreak/>
        <w:t xml:space="preserve">stretching ca. 7 to 9 km upstream of each monitoring site. </w:t>
      </w:r>
      <w:r w:rsidR="00EF6F4E">
        <w:t>Currently, reliable estimates of water levels for flows modelled without environmental water are not available at the Lock 1 site. Water levels at this site are due not only to flow, but are complicated by interactions with Lower Lake levels and wind influences. Consequently, estimates of flow induced changes in metabolism are not presented for this site, but are expected to become available as modelling of water level progresses.</w:t>
      </w:r>
    </w:p>
    <w:p w14:paraId="2FE2D837" w14:textId="3B09CA8E" w:rsidR="008B2498" w:rsidRDefault="008B2498" w:rsidP="008B2498">
      <w:r>
        <w:t xml:space="preserve">The volumetric </w:t>
      </w:r>
      <w:r w:rsidR="00FE65B4">
        <w:t xml:space="preserve">metabolic </w:t>
      </w:r>
      <w:r>
        <w:t>rates were used to assess the influence of different water levels</w:t>
      </w:r>
      <w:r w:rsidR="00FE65B4">
        <w:t>,</w:t>
      </w:r>
      <w:r>
        <w:t xml:space="preserve"> </w:t>
      </w:r>
      <w:r w:rsidR="001D441D">
        <w:t>while the</w:t>
      </w:r>
      <w:r>
        <w:t xml:space="preserve"> cross-sectional metabolic</w:t>
      </w:r>
      <w:r w:rsidRPr="00BA5258">
        <w:t xml:space="preserve"> rate</w:t>
      </w:r>
      <w:r w:rsidR="001D441D">
        <w:t>,</w:t>
      </w:r>
      <w:r>
        <w:t xml:space="preserve"> calculated as </w:t>
      </w:r>
      <w:r w:rsidRPr="00BA5258">
        <w:t>the product of the volumetric rate</w:t>
      </w:r>
      <w:r w:rsidRPr="008D7984">
        <w:t xml:space="preserve"> </w:t>
      </w:r>
      <w:r>
        <w:t xml:space="preserve">and the average </w:t>
      </w:r>
      <w:r w:rsidRPr="00BA5258">
        <w:t>cross-sectional area</w:t>
      </w:r>
      <w:r w:rsidR="001D441D">
        <w:t>,</w:t>
      </w:r>
      <w:r w:rsidRPr="00AE5C43">
        <w:t xml:space="preserve"> </w:t>
      </w:r>
      <w:r w:rsidR="001D441D">
        <w:t>was</w:t>
      </w:r>
      <w:r>
        <w:t xml:space="preserve"> used to </w:t>
      </w:r>
      <w:r w:rsidR="001D441D">
        <w:t>assess</w:t>
      </w:r>
      <w:r>
        <w:t xml:space="preserve"> the effect of different flow volumes. </w:t>
      </w:r>
      <w:r w:rsidRPr="007079F1">
        <w:rPr>
          <w:iCs/>
          <w:szCs w:val="22"/>
          <w:lang w:val="en-US"/>
        </w:rPr>
        <w:t>The influence of flow on the average depth and cross-sectional area is a function of the channel morphometry, and increased</w:t>
      </w:r>
      <w:r w:rsidRPr="007079F1">
        <w:rPr>
          <w:lang w:val="en-US"/>
        </w:rPr>
        <w:t xml:space="preserve"> flows may increase or decrease these depending on channel shape. </w:t>
      </w:r>
      <w:r>
        <w:t>Volumetric rates are reported as gm/m</w:t>
      </w:r>
      <w:r>
        <w:rPr>
          <w:vertAlign w:val="superscript"/>
        </w:rPr>
        <w:t>3</w:t>
      </w:r>
      <w:r>
        <w:t>/day (numerically equal to mg/L/day), area as m</w:t>
      </w:r>
      <w:r>
        <w:rPr>
          <w:vertAlign w:val="superscript"/>
        </w:rPr>
        <w:t>2</w:t>
      </w:r>
      <w:r>
        <w:t xml:space="preserve"> and so cross-sectional rates are for a 1 m length of river. Metabolic rates were integrated over time by summing daily rates</w:t>
      </w:r>
      <w:r w:rsidR="00AB6873">
        <w:t xml:space="preserve"> to provide a basis for annual comparisons</w:t>
      </w:r>
      <w:r>
        <w:t>.</w:t>
      </w:r>
    </w:p>
    <w:p w14:paraId="2C8D77B2" w14:textId="44F5D0A5" w:rsidR="008B2498" w:rsidRPr="00AB1281" w:rsidRDefault="008B2498" w:rsidP="008B2498">
      <w:pPr>
        <w:pStyle w:val="ListParagraph"/>
        <w:ind w:left="0"/>
        <w:rPr>
          <w:iCs/>
          <w:szCs w:val="22"/>
          <w:lang w:val="en-US"/>
        </w:rPr>
      </w:pPr>
      <w:r>
        <w:rPr>
          <w:iCs/>
          <w:szCs w:val="22"/>
          <w:lang w:val="en-US"/>
        </w:rPr>
        <w:t xml:space="preserve">The influence of light on photosynthesis was analysed using </w:t>
      </w:r>
      <w:r w:rsidRPr="00AB1281">
        <w:rPr>
          <w:iCs/>
          <w:szCs w:val="22"/>
          <w:lang w:val="en-US"/>
        </w:rPr>
        <w:t xml:space="preserve">the mean light intensity encountered </w:t>
      </w:r>
      <w:r>
        <w:rPr>
          <w:iCs/>
          <w:szCs w:val="22"/>
          <w:lang w:val="en-US"/>
        </w:rPr>
        <w:t xml:space="preserve">by phytoplankton </w:t>
      </w:r>
      <w:r w:rsidRPr="00AB1281">
        <w:rPr>
          <w:iCs/>
          <w:szCs w:val="22"/>
          <w:lang w:val="en-US"/>
        </w:rPr>
        <w:t xml:space="preserve">as they </w:t>
      </w:r>
      <w:r>
        <w:rPr>
          <w:iCs/>
          <w:szCs w:val="22"/>
          <w:lang w:val="en-US"/>
        </w:rPr>
        <w:t xml:space="preserve">are </w:t>
      </w:r>
      <w:r w:rsidRPr="00AB1281">
        <w:rPr>
          <w:iCs/>
          <w:szCs w:val="22"/>
          <w:lang w:val="en-US"/>
        </w:rPr>
        <w:t>mix</w:t>
      </w:r>
      <w:r>
        <w:rPr>
          <w:iCs/>
          <w:szCs w:val="22"/>
          <w:lang w:val="en-US"/>
        </w:rPr>
        <w:t>ed</w:t>
      </w:r>
      <w:r w:rsidRPr="00AB1281">
        <w:rPr>
          <w:iCs/>
          <w:szCs w:val="22"/>
          <w:lang w:val="en-US"/>
        </w:rPr>
        <w:t xml:space="preserve"> through the water column. The mean intensity depends on the incident irradiance (Io), the vertical attenuation of light passing through the water column (kd), and the average depth (zave). If the average depth is greater than the depth of the illuminated surface layer, then the mean irradiance </w:t>
      </w:r>
      <w:r w:rsidR="00820909">
        <w:rPr>
          <w:iCs/>
          <w:szCs w:val="22"/>
          <w:lang w:val="en-US"/>
        </w:rPr>
        <w:t>(</w:t>
      </w:r>
      <w:r w:rsidR="00AB6873" w:rsidRPr="00C638C3">
        <w:rPr>
          <w:i/>
          <w:iCs/>
          <w:szCs w:val="22"/>
          <w:lang w:val="en-US"/>
        </w:rPr>
        <w:t>Im</w:t>
      </w:r>
      <w:r w:rsidRPr="00AB1281">
        <w:rPr>
          <w:iCs/>
          <w:szCs w:val="22"/>
          <w:lang w:val="en-US"/>
        </w:rPr>
        <w:t>) is given by (Oliver and Merrick 2006):</w:t>
      </w:r>
    </w:p>
    <w:p w14:paraId="4A35A69B" w14:textId="77777777" w:rsidR="008B2498" w:rsidRPr="00AB1281" w:rsidRDefault="008B2498" w:rsidP="008B2498">
      <w:pPr>
        <w:pStyle w:val="ListParagraph"/>
        <w:ind w:left="0"/>
        <w:rPr>
          <w:iCs/>
          <w:szCs w:val="22"/>
          <w:lang w:val="en-US"/>
        </w:rPr>
      </w:pPr>
    </w:p>
    <w:p w14:paraId="074551F8" w14:textId="5AB2A17B" w:rsidR="008B2498" w:rsidRPr="00A763B3" w:rsidRDefault="008B2498" w:rsidP="008B2498">
      <w:pPr>
        <w:pStyle w:val="ListParagraph"/>
        <w:ind w:left="0"/>
        <w:rPr>
          <w:iCs/>
          <w:szCs w:val="22"/>
          <w:lang w:val="en-US"/>
        </w:rPr>
      </w:pPr>
      <m:oMathPara>
        <m:oMath>
          <m:r>
            <w:rPr>
              <w:rFonts w:ascii="Cambria Math" w:hAnsi="Cambria Math"/>
              <w:szCs w:val="22"/>
              <w:lang w:val="en-US"/>
            </w:rPr>
            <m:t>Im=</m:t>
          </m:r>
          <m:f>
            <m:fPr>
              <m:ctrlPr>
                <w:rPr>
                  <w:rFonts w:ascii="Cambria Math" w:hAnsi="Cambria Math"/>
                  <w:i/>
                  <w:iCs/>
                  <w:szCs w:val="22"/>
                  <w:lang w:val="en-US"/>
                </w:rPr>
              </m:ctrlPr>
            </m:fPr>
            <m:num>
              <m:r>
                <w:rPr>
                  <w:rFonts w:ascii="Cambria Math" w:hAnsi="Cambria Math"/>
                  <w:szCs w:val="22"/>
                  <w:lang w:val="en-US"/>
                </w:rPr>
                <m:t>Io</m:t>
              </m:r>
            </m:num>
            <m:den>
              <m:r>
                <w:rPr>
                  <w:rFonts w:ascii="Cambria Math" w:hAnsi="Cambria Math"/>
                  <w:szCs w:val="22"/>
                  <w:lang w:val="en-US"/>
                </w:rPr>
                <m:t>kd*zave</m:t>
              </m:r>
            </m:den>
          </m:f>
          <m:r>
            <w:rPr>
              <w:rFonts w:ascii="Cambria Math" w:hAnsi="Cambria Math"/>
              <w:szCs w:val="22"/>
              <w:lang w:val="en-US"/>
            </w:rPr>
            <m:t xml:space="preserve">                    </m:t>
          </m:r>
          <m:d>
            <m:dPr>
              <m:ctrlPr>
                <w:rPr>
                  <w:rFonts w:ascii="Cambria Math" w:hAnsi="Cambria Math"/>
                  <w:i/>
                  <w:iCs/>
                  <w:szCs w:val="22"/>
                  <w:lang w:val="en-US"/>
                </w:rPr>
              </m:ctrlPr>
            </m:dPr>
            <m:e>
              <m:r>
                <w:rPr>
                  <w:rFonts w:ascii="Cambria Math" w:hAnsi="Cambria Math"/>
                  <w:szCs w:val="22"/>
                  <w:lang w:val="en-US"/>
                </w:rPr>
                <m:t>1</m:t>
              </m:r>
            </m:e>
          </m:d>
        </m:oMath>
      </m:oMathPara>
    </w:p>
    <w:p w14:paraId="0966396A" w14:textId="77777777" w:rsidR="008B2498" w:rsidRDefault="008B2498" w:rsidP="008B2498"/>
    <w:p w14:paraId="31B55254" w14:textId="51710442" w:rsidR="008B2498" w:rsidRDefault="008B2498" w:rsidP="008B2498">
      <w:r w:rsidRPr="00AD24C2">
        <w:rPr>
          <w:szCs w:val="22"/>
        </w:rPr>
        <w:t>T</w:t>
      </w:r>
      <w:r w:rsidRPr="00AD24C2">
        <w:rPr>
          <w:iCs/>
          <w:szCs w:val="22"/>
          <w:lang w:val="en-US"/>
        </w:rPr>
        <w:t>he amount of phytoplankton present</w:t>
      </w:r>
      <w:r>
        <w:rPr>
          <w:iCs/>
          <w:szCs w:val="22"/>
          <w:lang w:val="en-US"/>
        </w:rPr>
        <w:t xml:space="preserve"> </w:t>
      </w:r>
      <w:r w:rsidRPr="00256077">
        <w:rPr>
          <w:iCs/>
          <w:szCs w:val="22"/>
          <w:lang w:val="en-US"/>
        </w:rPr>
        <w:t xml:space="preserve">was estimated from the chlorophyll concentration. Chlorophyll was converted to carbon </w:t>
      </w:r>
      <w:r>
        <w:rPr>
          <w:iCs/>
          <w:szCs w:val="22"/>
          <w:lang w:val="en-US"/>
        </w:rPr>
        <w:t xml:space="preserve">by </w:t>
      </w:r>
      <w:r w:rsidRPr="00256077">
        <w:rPr>
          <w:iCs/>
          <w:szCs w:val="22"/>
          <w:lang w:val="en-US"/>
        </w:rPr>
        <w:t>assuming it comprise</w:t>
      </w:r>
      <w:r>
        <w:rPr>
          <w:iCs/>
          <w:szCs w:val="22"/>
          <w:lang w:val="en-US"/>
        </w:rPr>
        <w:t>d</w:t>
      </w:r>
      <w:r w:rsidRPr="00256077">
        <w:rPr>
          <w:iCs/>
          <w:szCs w:val="22"/>
          <w:lang w:val="en-US"/>
        </w:rPr>
        <w:t xml:space="preserve"> 2.5% of cell ash-free dry weight and </w:t>
      </w:r>
      <w:r>
        <w:rPr>
          <w:iCs/>
          <w:szCs w:val="22"/>
          <w:lang w:val="en-US"/>
        </w:rPr>
        <w:t xml:space="preserve">that cell </w:t>
      </w:r>
      <w:r w:rsidRPr="00256077">
        <w:rPr>
          <w:iCs/>
          <w:szCs w:val="22"/>
          <w:lang w:val="en-US"/>
        </w:rPr>
        <w:t>carbon</w:t>
      </w:r>
      <w:r>
        <w:rPr>
          <w:iCs/>
          <w:szCs w:val="22"/>
          <w:lang w:val="en-US"/>
        </w:rPr>
        <w:t xml:space="preserve"> comprised</w:t>
      </w:r>
      <w:r w:rsidRPr="00256077">
        <w:rPr>
          <w:iCs/>
          <w:szCs w:val="22"/>
          <w:lang w:val="en-US"/>
        </w:rPr>
        <w:t xml:space="preserve"> 50% of ash-free dry weight, resulting in a multiplier of 20.</w:t>
      </w:r>
      <w:r>
        <w:rPr>
          <w:iCs/>
          <w:szCs w:val="22"/>
          <w:lang w:val="en-US"/>
        </w:rPr>
        <w:t xml:space="preserve"> </w:t>
      </w:r>
      <w:r w:rsidRPr="007079F1">
        <w:rPr>
          <w:lang w:val="en-US"/>
        </w:rPr>
        <w:t xml:space="preserve">Rates of GPP were standardised to chlorophyll concentrations in carbon units to account for differences in phytoplankton concentration (GPP(b)) and compared with the corresponding mean irradiances </w:t>
      </w:r>
      <w:r w:rsidRPr="00C638C3">
        <w:rPr>
          <w:i/>
          <w:lang w:val="en-US"/>
        </w:rPr>
        <w:t>Im</w:t>
      </w:r>
      <w:r w:rsidRPr="007079F1">
        <w:rPr>
          <w:lang w:val="en-US"/>
        </w:rPr>
        <w:t xml:space="preserve">. </w:t>
      </w:r>
      <w:r>
        <w:rPr>
          <w:lang w:val="en-US"/>
        </w:rPr>
        <w:t>The r</w:t>
      </w:r>
      <w:r w:rsidRPr="007079F1">
        <w:rPr>
          <w:lang w:val="en-US"/>
        </w:rPr>
        <w:t>elative changes in GPP(b) due to Commonwealth environmental water, and total environmental water were calculated from the ratio of the average changes in depths resulting from these flows.</w:t>
      </w:r>
      <w:r>
        <w:rPr>
          <w:lang w:val="en-US"/>
        </w:rPr>
        <w:t xml:space="preserve"> Conversion of modelled GPP(b) estimates to GPP requires knowledge of the chlorophyll concentration. If it is assumed that the chlorophyll concentration on each day remains the same with and without environmental flows, then relative changes in GPP(b) and GPP are equivalent.</w:t>
      </w:r>
    </w:p>
    <w:p w14:paraId="1659FEC3" w14:textId="609CA258" w:rsidR="00661950" w:rsidRDefault="00661950" w:rsidP="00661950">
      <w:r>
        <w:rPr>
          <w:lang w:val="en-US"/>
        </w:rPr>
        <w:t>T</w:t>
      </w:r>
      <w:r w:rsidRPr="00A763B3">
        <w:rPr>
          <w:lang w:val="en-US"/>
        </w:rPr>
        <w:t>he contributions</w:t>
      </w:r>
      <w:r>
        <w:rPr>
          <w:lang w:val="en-US"/>
        </w:rPr>
        <w:t xml:space="preserve"> to ER by photosynthetic and heterotrophic microbiota</w:t>
      </w:r>
      <w:r w:rsidRPr="00A965AE">
        <w:rPr>
          <w:lang w:val="en-US"/>
        </w:rPr>
        <w:t xml:space="preserve"> </w:t>
      </w:r>
      <w:r>
        <w:rPr>
          <w:lang w:val="en-US"/>
        </w:rPr>
        <w:t xml:space="preserve">was </w:t>
      </w:r>
      <w:r w:rsidRPr="00A763B3">
        <w:rPr>
          <w:lang w:val="en-US"/>
        </w:rPr>
        <w:t>investigate</w:t>
      </w:r>
      <w:r>
        <w:rPr>
          <w:lang w:val="en-US"/>
        </w:rPr>
        <w:t xml:space="preserve">d using </w:t>
      </w:r>
      <w:r w:rsidRPr="00A763B3">
        <w:rPr>
          <w:lang w:val="en-US"/>
        </w:rPr>
        <w:t>multiple regression</w:t>
      </w:r>
      <w:r>
        <w:rPr>
          <w:lang w:val="en-US"/>
        </w:rPr>
        <w:t>.</w:t>
      </w:r>
      <w:r w:rsidRPr="00A763B3">
        <w:rPr>
          <w:lang w:val="en-US"/>
        </w:rPr>
        <w:t xml:space="preserve"> </w:t>
      </w:r>
      <w:r>
        <w:rPr>
          <w:lang w:val="en-US"/>
        </w:rPr>
        <w:t>The potential component contributions to ER were estimated from a series of measures of respiratory sources. C</w:t>
      </w:r>
      <w:r w:rsidRPr="00A763B3">
        <w:rPr>
          <w:lang w:val="en-US"/>
        </w:rPr>
        <w:t xml:space="preserve">hlorophyll-a </w:t>
      </w:r>
      <w:r>
        <w:rPr>
          <w:lang w:val="en-US"/>
        </w:rPr>
        <w:t xml:space="preserve">provided </w:t>
      </w:r>
      <w:r w:rsidRPr="00A763B3">
        <w:rPr>
          <w:lang w:val="en-US"/>
        </w:rPr>
        <w:t>a measure of the phytoplankton</w:t>
      </w:r>
      <w:r>
        <w:rPr>
          <w:lang w:val="en-US"/>
        </w:rPr>
        <w:t xml:space="preserve"> concentration</w:t>
      </w:r>
      <w:r w:rsidR="000C69D5">
        <w:rPr>
          <w:lang w:val="en-US"/>
        </w:rPr>
        <w:t>,</w:t>
      </w:r>
      <w:r>
        <w:rPr>
          <w:lang w:val="en-US"/>
        </w:rPr>
        <w:t xml:space="preserve"> which has previously been shown to estimate their “maintenance” respiration when concentrations are high (Oliver and Merrick 2006).</w:t>
      </w:r>
      <w:r w:rsidRPr="00A763B3">
        <w:rPr>
          <w:lang w:val="en-US"/>
        </w:rPr>
        <w:t xml:space="preserve"> GPP </w:t>
      </w:r>
      <w:r>
        <w:rPr>
          <w:lang w:val="en-US"/>
        </w:rPr>
        <w:t xml:space="preserve">provided </w:t>
      </w:r>
      <w:r w:rsidRPr="00A763B3">
        <w:rPr>
          <w:lang w:val="en-US"/>
        </w:rPr>
        <w:t>a measure of the organic carbon produced by photosynthesis</w:t>
      </w:r>
      <w:r w:rsidR="000C69D5">
        <w:rPr>
          <w:lang w:val="en-US"/>
        </w:rPr>
        <w:t>,</w:t>
      </w:r>
      <w:r>
        <w:rPr>
          <w:lang w:val="en-US"/>
        </w:rPr>
        <w:t xml:space="preserve"> </w:t>
      </w:r>
      <w:r w:rsidR="000C69D5">
        <w:rPr>
          <w:lang w:val="en-US"/>
        </w:rPr>
        <w:t xml:space="preserve"> </w:t>
      </w:r>
      <w:r>
        <w:rPr>
          <w:lang w:val="en-US"/>
        </w:rPr>
        <w:t>which is a major source of phytoplankton respiration (Beardall and Raven 1990).</w:t>
      </w:r>
      <w:r w:rsidRPr="00A763B3">
        <w:rPr>
          <w:lang w:val="en-US"/>
        </w:rPr>
        <w:t xml:space="preserve"> DOC </w:t>
      </w:r>
      <w:r>
        <w:rPr>
          <w:lang w:val="en-US"/>
        </w:rPr>
        <w:t xml:space="preserve">concentrations provided </w:t>
      </w:r>
      <w:r w:rsidRPr="00A763B3">
        <w:rPr>
          <w:lang w:val="en-US"/>
        </w:rPr>
        <w:t xml:space="preserve">a measure of the resource supply for </w:t>
      </w:r>
      <w:r>
        <w:rPr>
          <w:lang w:val="en-US"/>
        </w:rPr>
        <w:t xml:space="preserve">respiration of </w:t>
      </w:r>
      <w:r w:rsidRPr="00A763B3">
        <w:rPr>
          <w:lang w:val="en-US"/>
        </w:rPr>
        <w:t>heterotrophic microbes.</w:t>
      </w:r>
      <w:r>
        <w:rPr>
          <w:lang w:val="en-US"/>
        </w:rPr>
        <w:t xml:space="preserve"> Components with insignificant regression coefficients were sequentially removed. </w:t>
      </w:r>
      <w:r>
        <w:rPr>
          <w:lang w:val="en-US"/>
        </w:rPr>
        <w:lastRenderedPageBreak/>
        <w:t>R</w:t>
      </w:r>
      <w:r w:rsidRPr="00A763B3">
        <w:rPr>
          <w:lang w:val="en-US"/>
        </w:rPr>
        <w:t>espiration rates were averaged for each two-day period before and after the sampling date and compared with similarly averaged GPP rates</w:t>
      </w:r>
      <w:r>
        <w:rPr>
          <w:lang w:val="en-US"/>
        </w:rPr>
        <w:t>, as respiration is influenced by GPP of the preceding day</w:t>
      </w:r>
      <w:r w:rsidRPr="00A763B3">
        <w:rPr>
          <w:lang w:val="en-US"/>
        </w:rPr>
        <w:t xml:space="preserve">. </w:t>
      </w:r>
      <w:r>
        <w:rPr>
          <w:lang w:val="en-US"/>
        </w:rPr>
        <w:t>Respiration rates were standardised to 25</w:t>
      </w:r>
      <w:r>
        <w:rPr>
          <w:vertAlign w:val="superscript"/>
          <w:lang w:val="en-US"/>
        </w:rPr>
        <w:t>0</w:t>
      </w:r>
      <w:r>
        <w:rPr>
          <w:lang w:val="en-US"/>
        </w:rPr>
        <w:t>C before analyses</w:t>
      </w:r>
      <w:r w:rsidRPr="000E577E">
        <w:rPr>
          <w:lang w:val="en-US"/>
        </w:rPr>
        <w:t xml:space="preserve"> </w:t>
      </w:r>
      <w:r>
        <w:rPr>
          <w:lang w:val="en-US"/>
        </w:rPr>
        <w:t>to account for the influence of temperature.</w:t>
      </w:r>
    </w:p>
    <w:p w14:paraId="4A810205" w14:textId="08486EA2" w:rsidR="008B2498" w:rsidRPr="00C32D58" w:rsidRDefault="008B2498" w:rsidP="008B2498">
      <w:pPr>
        <w:rPr>
          <w:lang w:val="en-US"/>
        </w:rPr>
      </w:pPr>
      <w:r w:rsidRPr="00C32D58">
        <w:rPr>
          <w:iCs/>
          <w:szCs w:val="22"/>
          <w:lang w:val="en-US"/>
        </w:rPr>
        <w:t xml:space="preserve">The </w:t>
      </w:r>
      <w:r w:rsidR="00AB6873">
        <w:rPr>
          <w:iCs/>
          <w:szCs w:val="22"/>
          <w:lang w:val="en-US"/>
        </w:rPr>
        <w:t xml:space="preserve">overall </w:t>
      </w:r>
      <w:r w:rsidRPr="00C32D58">
        <w:rPr>
          <w:iCs/>
          <w:szCs w:val="22"/>
          <w:lang w:val="en-US"/>
        </w:rPr>
        <w:t xml:space="preserve">NEP was calculated as the difference between volumetric GPP and </w:t>
      </w:r>
      <w:r>
        <w:rPr>
          <w:iCs/>
          <w:szCs w:val="22"/>
          <w:lang w:val="en-US"/>
        </w:rPr>
        <w:t>E</w:t>
      </w:r>
      <w:r w:rsidRPr="00C32D58">
        <w:rPr>
          <w:iCs/>
          <w:szCs w:val="22"/>
          <w:lang w:val="en-US"/>
        </w:rPr>
        <w:t xml:space="preserve">R. </w:t>
      </w:r>
      <w:r w:rsidRPr="00C32D58">
        <w:rPr>
          <w:lang w:val="en-US"/>
        </w:rPr>
        <w:t xml:space="preserve">The </w:t>
      </w:r>
      <w:r w:rsidR="00AB6873">
        <w:rPr>
          <w:lang w:val="en-US"/>
        </w:rPr>
        <w:t xml:space="preserve">phytoplankton </w:t>
      </w:r>
      <w:r w:rsidRPr="00C32D58">
        <w:rPr>
          <w:lang w:val="en-US"/>
        </w:rPr>
        <w:t xml:space="preserve">net production (PNP) was calculated as the difference between the measured GPP and the estimated phytoplankton community respiration (PCR). </w:t>
      </w:r>
      <w:r>
        <w:rPr>
          <w:lang w:val="en-US"/>
        </w:rPr>
        <w:t xml:space="preserve">Similar calculations could not be used to estimate </w:t>
      </w:r>
      <w:r w:rsidRPr="00C32D58">
        <w:rPr>
          <w:lang w:val="en-US"/>
        </w:rPr>
        <w:t xml:space="preserve">bacterial </w:t>
      </w:r>
      <w:r>
        <w:rPr>
          <w:lang w:val="en-US"/>
        </w:rPr>
        <w:t xml:space="preserve">net </w:t>
      </w:r>
      <w:r w:rsidRPr="00C32D58">
        <w:rPr>
          <w:lang w:val="en-US"/>
        </w:rPr>
        <w:t>production (BNP)</w:t>
      </w:r>
      <w:r>
        <w:rPr>
          <w:lang w:val="en-US"/>
        </w:rPr>
        <w:t xml:space="preserve"> as</w:t>
      </w:r>
      <w:r w:rsidRPr="00C32D58">
        <w:rPr>
          <w:lang w:val="en-US"/>
        </w:rPr>
        <w:t xml:space="preserve"> metabolism measurements do not </w:t>
      </w:r>
      <w:r>
        <w:rPr>
          <w:lang w:val="en-US"/>
        </w:rPr>
        <w:t>provide a measure</w:t>
      </w:r>
      <w:r w:rsidRPr="00C32D58">
        <w:rPr>
          <w:lang w:val="en-US"/>
        </w:rPr>
        <w:t xml:space="preserve"> </w:t>
      </w:r>
      <w:r>
        <w:rPr>
          <w:lang w:val="en-US"/>
        </w:rPr>
        <w:t>of bacterial</w:t>
      </w:r>
      <w:r w:rsidRPr="00C32D58">
        <w:rPr>
          <w:lang w:val="en-US"/>
        </w:rPr>
        <w:t xml:space="preserve"> gross production</w:t>
      </w:r>
      <w:r>
        <w:rPr>
          <w:lang w:val="en-US"/>
        </w:rPr>
        <w:t>.</w:t>
      </w:r>
      <w:r w:rsidRPr="00C32D58">
        <w:rPr>
          <w:lang w:val="en-US"/>
        </w:rPr>
        <w:t xml:space="preserve"> </w:t>
      </w:r>
      <w:r>
        <w:rPr>
          <w:lang w:val="en-US"/>
        </w:rPr>
        <w:t>Instead estimates were based on t</w:t>
      </w:r>
      <w:r w:rsidRPr="00C32D58">
        <w:rPr>
          <w:lang w:val="en-US"/>
        </w:rPr>
        <w:t>he bacterial growth efficiency (BGE)</w:t>
      </w:r>
      <w:r>
        <w:rPr>
          <w:lang w:val="en-US"/>
        </w:rPr>
        <w:t>, which</w:t>
      </w:r>
      <w:r w:rsidRPr="00C32D58">
        <w:rPr>
          <w:lang w:val="en-US"/>
        </w:rPr>
        <w:t xml:space="preserve"> is the ratio of the </w:t>
      </w:r>
      <w:r>
        <w:rPr>
          <w:lang w:val="en-US"/>
        </w:rPr>
        <w:t xml:space="preserve">BNP </w:t>
      </w:r>
      <w:r w:rsidRPr="00C32D58">
        <w:rPr>
          <w:lang w:val="en-US"/>
        </w:rPr>
        <w:t>to the sum of BNP and the bacterial respiration (BCR). Re-arrangement of this relationship provides an approach for estimating BNP but requires knowledge of the BGE:</w:t>
      </w:r>
    </w:p>
    <w:p w14:paraId="52374664" w14:textId="77777777" w:rsidR="008B2498" w:rsidRPr="00C32D58" w:rsidRDefault="008B2498" w:rsidP="008B2498">
      <w:pPr>
        <w:pStyle w:val="ListParagraph"/>
        <w:ind w:left="0"/>
        <w:rPr>
          <w:iCs/>
          <w:szCs w:val="21"/>
          <w:lang w:val="en-US"/>
        </w:rPr>
      </w:pPr>
    </w:p>
    <w:p w14:paraId="2D945C98" w14:textId="77777777" w:rsidR="008B2498" w:rsidRPr="00C32D58" w:rsidRDefault="008B2498" w:rsidP="008B2498">
      <w:pPr>
        <w:pStyle w:val="ListParagraph"/>
        <w:ind w:left="0"/>
        <w:rPr>
          <w:iCs/>
          <w:szCs w:val="21"/>
          <w:lang w:val="en-US"/>
        </w:rPr>
      </w:pPr>
      <m:oMathPara>
        <m:oMath>
          <m:r>
            <w:rPr>
              <w:rFonts w:ascii="Cambria Math" w:hAnsi="Cambria Math"/>
              <w:szCs w:val="22"/>
              <w:lang w:val="en-US"/>
            </w:rPr>
            <m:t>BNP=</m:t>
          </m:r>
          <m:f>
            <m:fPr>
              <m:ctrlPr>
                <w:rPr>
                  <w:rFonts w:ascii="Cambria Math" w:hAnsi="Cambria Math"/>
                  <w:i/>
                  <w:iCs/>
                  <w:szCs w:val="22"/>
                  <w:lang w:val="en-US"/>
                </w:rPr>
              </m:ctrlPr>
            </m:fPr>
            <m:num>
              <m:r>
                <w:rPr>
                  <w:rFonts w:ascii="Cambria Math" w:hAnsi="Cambria Math"/>
                  <w:szCs w:val="22"/>
                  <w:lang w:val="en-US"/>
                </w:rPr>
                <m:t>BGE*BCR</m:t>
              </m:r>
            </m:num>
            <m:den>
              <m:r>
                <w:rPr>
                  <w:rFonts w:ascii="Cambria Math" w:hAnsi="Cambria Math"/>
                  <w:szCs w:val="22"/>
                  <w:lang w:val="en-US"/>
                </w:rPr>
                <m:t>1-BGE</m:t>
              </m:r>
            </m:den>
          </m:f>
          <m:r>
            <w:rPr>
              <w:rFonts w:ascii="Cambria Math" w:hAnsi="Cambria Math"/>
              <w:szCs w:val="22"/>
              <w:lang w:val="en-US"/>
            </w:rPr>
            <m:t xml:space="preserve">                          (2)</m:t>
          </m:r>
        </m:oMath>
      </m:oMathPara>
    </w:p>
    <w:p w14:paraId="2FB10D22" w14:textId="77777777" w:rsidR="008B2498" w:rsidRPr="00C32D58" w:rsidRDefault="008B2498" w:rsidP="008B2498">
      <w:pPr>
        <w:pStyle w:val="ListParagraph"/>
        <w:ind w:left="0"/>
        <w:rPr>
          <w:iCs/>
          <w:szCs w:val="21"/>
          <w:lang w:val="en-US"/>
        </w:rPr>
      </w:pPr>
    </w:p>
    <w:p w14:paraId="3651A9FE" w14:textId="1729184F" w:rsidR="008B2498" w:rsidRDefault="008B2498" w:rsidP="008B2498">
      <w:pPr>
        <w:rPr>
          <w:lang w:val="en-US"/>
        </w:rPr>
      </w:pPr>
      <w:r w:rsidRPr="00C32D58">
        <w:rPr>
          <w:lang w:val="en-US"/>
        </w:rPr>
        <w:t>The BGE is influenced by a range of environmental conditions including the chemical composition of DOC. However,</w:t>
      </w:r>
      <w:r w:rsidRPr="00C32D58">
        <w:rPr>
          <w:szCs w:val="21"/>
          <w:lang w:val="en-US"/>
        </w:rPr>
        <w:t xml:space="preserve"> </w:t>
      </w:r>
      <w:r w:rsidRPr="00C32D58">
        <w:rPr>
          <w:lang w:val="en-US"/>
        </w:rPr>
        <w:t>an average value of 0.2 was considered reasonable for the Murray River within its typical temperature range</w:t>
      </w:r>
      <w:r>
        <w:rPr>
          <w:lang w:val="en-US"/>
        </w:rPr>
        <w:t xml:space="preserve"> and water quality attributes</w:t>
      </w:r>
      <w:r w:rsidRPr="00C32D58">
        <w:rPr>
          <w:lang w:val="en-US"/>
        </w:rPr>
        <w:t xml:space="preserve"> (Marra </w:t>
      </w:r>
      <w:r w:rsidR="003516F2">
        <w:rPr>
          <w:lang w:val="en-US"/>
        </w:rPr>
        <w:t xml:space="preserve">and Barber </w:t>
      </w:r>
      <w:r w:rsidRPr="00C32D58">
        <w:rPr>
          <w:lang w:val="en-US"/>
        </w:rPr>
        <w:t>2004; Rivkin and Legendre 2001</w:t>
      </w:r>
      <w:r w:rsidR="00C638C3">
        <w:rPr>
          <w:lang w:val="en-US"/>
        </w:rPr>
        <w:t>;</w:t>
      </w:r>
      <w:r w:rsidR="00C638C3" w:rsidRPr="00C638C3">
        <w:rPr>
          <w:lang w:val="en-US"/>
        </w:rPr>
        <w:t xml:space="preserve"> </w:t>
      </w:r>
      <w:r w:rsidR="00C638C3" w:rsidRPr="00C32D58">
        <w:rPr>
          <w:lang w:val="en-US"/>
        </w:rPr>
        <w:t>Berggren</w:t>
      </w:r>
      <w:r w:rsidR="00C638C3">
        <w:rPr>
          <w:lang w:val="en-US"/>
        </w:rPr>
        <w:t xml:space="preserve"> and del Giorgio</w:t>
      </w:r>
      <w:r w:rsidR="00C638C3" w:rsidRPr="00C32D58">
        <w:rPr>
          <w:lang w:val="en-US"/>
        </w:rPr>
        <w:t xml:space="preserve"> 2015</w:t>
      </w:r>
      <w:r w:rsidRPr="00C32D58">
        <w:rPr>
          <w:lang w:val="en-US"/>
        </w:rPr>
        <w:t>). The combined net production (CNP) was estimated as the sum of the calculated PNP and BNP.</w:t>
      </w:r>
    </w:p>
    <w:p w14:paraId="30201E27" w14:textId="77777777" w:rsidR="00782DE1" w:rsidRPr="00E35C12" w:rsidRDefault="00782DE1" w:rsidP="00782DE1">
      <w:pPr>
        <w:pStyle w:val="Heading3"/>
      </w:pPr>
      <w:r w:rsidRPr="00C53DC5">
        <w:t>Results</w:t>
      </w:r>
    </w:p>
    <w:p w14:paraId="5B31923C" w14:textId="77777777" w:rsidR="00782DE1" w:rsidRDefault="00782DE1" w:rsidP="00782DE1">
      <w:pPr>
        <w:pStyle w:val="ListParagraph"/>
        <w:ind w:left="0"/>
        <w:rPr>
          <w:i/>
          <w:u w:val="single"/>
        </w:rPr>
      </w:pPr>
      <w:r w:rsidRPr="00E35C12">
        <w:rPr>
          <w:i/>
          <w:u w:val="single"/>
        </w:rPr>
        <w:t>Daily metabolic rates</w:t>
      </w:r>
    </w:p>
    <w:p w14:paraId="17C4005C" w14:textId="77777777" w:rsidR="00782DE1" w:rsidRDefault="00782DE1" w:rsidP="00782DE1">
      <w:pPr>
        <w:pStyle w:val="ListParagraph"/>
        <w:ind w:left="0"/>
        <w:rPr>
          <w:iCs/>
          <w:szCs w:val="21"/>
          <w:lang w:val="en-US"/>
        </w:rPr>
      </w:pPr>
    </w:p>
    <w:p w14:paraId="554E86DD" w14:textId="4D0713CD" w:rsidR="005E49C8" w:rsidRDefault="00782DE1" w:rsidP="00782DE1">
      <w:pPr>
        <w:pStyle w:val="ListParagraph"/>
        <w:ind w:left="0"/>
        <w:rPr>
          <w:lang w:val="en-US"/>
        </w:rPr>
      </w:pPr>
      <w:r w:rsidRPr="00A763B3">
        <w:rPr>
          <w:iCs/>
          <w:szCs w:val="22"/>
          <w:lang w:val="en-US"/>
        </w:rPr>
        <w:t>Patterns of daily GPP</w:t>
      </w:r>
      <w:r>
        <w:rPr>
          <w:iCs/>
          <w:szCs w:val="22"/>
          <w:lang w:val="en-US"/>
        </w:rPr>
        <w:t xml:space="preserve"> (photosynthesis)</w:t>
      </w:r>
      <w:r w:rsidRPr="00A763B3">
        <w:rPr>
          <w:iCs/>
          <w:szCs w:val="22"/>
          <w:lang w:val="en-US"/>
        </w:rPr>
        <w:t xml:space="preserve"> and </w:t>
      </w:r>
      <w:r>
        <w:rPr>
          <w:iCs/>
          <w:szCs w:val="22"/>
          <w:lang w:val="en-US"/>
        </w:rPr>
        <w:t>E</w:t>
      </w:r>
      <w:r w:rsidRPr="00A763B3">
        <w:rPr>
          <w:iCs/>
          <w:szCs w:val="22"/>
          <w:lang w:val="en-US"/>
        </w:rPr>
        <w:t>R</w:t>
      </w:r>
      <w:r>
        <w:rPr>
          <w:iCs/>
          <w:szCs w:val="22"/>
          <w:lang w:val="en-US"/>
        </w:rPr>
        <w:t xml:space="preserve"> (respiration)</w:t>
      </w:r>
      <w:r w:rsidRPr="00A763B3">
        <w:rPr>
          <w:iCs/>
          <w:szCs w:val="22"/>
          <w:lang w:val="en-US"/>
        </w:rPr>
        <w:t xml:space="preserve"> varied markedly within</w:t>
      </w:r>
      <w:r>
        <w:rPr>
          <w:iCs/>
          <w:szCs w:val="22"/>
          <w:lang w:val="en-US"/>
        </w:rPr>
        <w:t xml:space="preserve"> </w:t>
      </w:r>
      <w:r w:rsidRPr="00A763B3">
        <w:rPr>
          <w:iCs/>
          <w:szCs w:val="22"/>
          <w:lang w:val="en-US"/>
        </w:rPr>
        <w:t>and between years</w:t>
      </w:r>
      <w:r>
        <w:rPr>
          <w:iCs/>
          <w:szCs w:val="22"/>
          <w:lang w:val="en-US"/>
        </w:rPr>
        <w:t>,</w:t>
      </w:r>
      <w:r w:rsidRPr="00A763B3">
        <w:rPr>
          <w:iCs/>
          <w:szCs w:val="22"/>
          <w:lang w:val="en-US"/>
        </w:rPr>
        <w:t xml:space="preserve"> and across sites</w:t>
      </w:r>
      <w:r>
        <w:rPr>
          <w:iCs/>
          <w:szCs w:val="22"/>
          <w:lang w:val="en-US"/>
        </w:rPr>
        <w:t>, with particularly high respiration rates ev</w:t>
      </w:r>
      <w:r w:rsidR="000D638B">
        <w:rPr>
          <w:iCs/>
          <w:szCs w:val="22"/>
          <w:lang w:val="en-US"/>
        </w:rPr>
        <w:t>ident in the 2016-17 flood year (</w:t>
      </w:r>
      <w:r w:rsidR="000D638B">
        <w:rPr>
          <w:iCs/>
          <w:szCs w:val="22"/>
          <w:lang w:val="en-US"/>
        </w:rPr>
        <w:fldChar w:fldCharType="begin"/>
      </w:r>
      <w:r w:rsidR="000D638B">
        <w:rPr>
          <w:iCs/>
          <w:szCs w:val="22"/>
          <w:lang w:val="en-US"/>
        </w:rPr>
        <w:instrText xml:space="preserve"> REF _Ref30779478 \h </w:instrText>
      </w:r>
      <w:r w:rsidR="000D638B">
        <w:rPr>
          <w:iCs/>
          <w:szCs w:val="22"/>
          <w:lang w:val="en-US"/>
        </w:rPr>
      </w:r>
      <w:r w:rsidR="000D638B">
        <w:rPr>
          <w:iCs/>
          <w:szCs w:val="22"/>
          <w:lang w:val="en-US"/>
        </w:rPr>
        <w:fldChar w:fldCharType="separate"/>
      </w:r>
      <w:r w:rsidR="00A20F12">
        <w:t xml:space="preserve">Figure </w:t>
      </w:r>
      <w:r w:rsidR="00A20F12">
        <w:rPr>
          <w:noProof/>
        </w:rPr>
        <w:t>13</w:t>
      </w:r>
      <w:r w:rsidR="000D638B">
        <w:rPr>
          <w:iCs/>
          <w:szCs w:val="22"/>
          <w:lang w:val="en-US"/>
        </w:rPr>
        <w:fldChar w:fldCharType="end"/>
      </w:r>
      <w:r w:rsidR="000D638B">
        <w:rPr>
          <w:iCs/>
          <w:szCs w:val="22"/>
          <w:lang w:val="en-US"/>
        </w:rPr>
        <w:t>).</w:t>
      </w:r>
      <w:r w:rsidRPr="00A763B3">
        <w:rPr>
          <w:iCs/>
          <w:szCs w:val="22"/>
          <w:lang w:val="en-US"/>
        </w:rPr>
        <w:t xml:space="preserve"> </w:t>
      </w:r>
      <w:r>
        <w:rPr>
          <w:iCs/>
          <w:szCs w:val="22"/>
          <w:lang w:val="en-US"/>
        </w:rPr>
        <w:t xml:space="preserve">Generally, GPP and ER were of similar magnitude and daily </w:t>
      </w:r>
      <w:r w:rsidRPr="00211AD8">
        <w:rPr>
          <w:lang w:val="en-US"/>
        </w:rPr>
        <w:t>NEP values</w:t>
      </w:r>
      <w:r>
        <w:rPr>
          <w:lang w:val="en-US"/>
        </w:rPr>
        <w:t xml:space="preserve"> </w:t>
      </w:r>
      <w:r w:rsidRPr="00211AD8">
        <w:rPr>
          <w:lang w:val="en-US"/>
        </w:rPr>
        <w:t xml:space="preserve">varied between negative and positive values but were often close to zero, with integrals over time close to zero. </w:t>
      </w:r>
      <w:r>
        <w:rPr>
          <w:lang w:val="en-US"/>
        </w:rPr>
        <w:t>Understanding the causes of these patterns and interpreting their significance to food resource supply is a key objective of the following analyses.</w:t>
      </w:r>
    </w:p>
    <w:p w14:paraId="3AD96EEB" w14:textId="77777777" w:rsidR="00782DE1" w:rsidRDefault="00782DE1" w:rsidP="007552EF">
      <w:pPr>
        <w:pStyle w:val="ListParagraph"/>
        <w:ind w:left="0"/>
        <w:jc w:val="center"/>
        <w:rPr>
          <w:iCs/>
          <w:szCs w:val="22"/>
          <w:lang w:val="en-US"/>
        </w:rPr>
      </w:pPr>
      <w:r>
        <w:rPr>
          <w:iCs/>
          <w:noProof/>
          <w:szCs w:val="22"/>
          <w:lang w:eastAsia="en-AU"/>
        </w:rPr>
        <w:drawing>
          <wp:inline distT="0" distB="0" distL="0" distR="0" wp14:anchorId="772B4CE2" wp14:editId="533182D8">
            <wp:extent cx="6301406" cy="1979774"/>
            <wp:effectExtent l="0" t="0" r="444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301406" cy="1979774"/>
                    </a:xfrm>
                    <a:prstGeom prst="rect">
                      <a:avLst/>
                    </a:prstGeom>
                    <a:noFill/>
                  </pic:spPr>
                </pic:pic>
              </a:graphicData>
            </a:graphic>
          </wp:inline>
        </w:drawing>
      </w:r>
    </w:p>
    <w:p w14:paraId="4281070F" w14:textId="10BEE334" w:rsidR="00782DE1" w:rsidRDefault="009F6359" w:rsidP="009F6359">
      <w:pPr>
        <w:pStyle w:val="Caption"/>
        <w:rPr>
          <w:iCs/>
          <w:szCs w:val="22"/>
          <w:lang w:val="en-US"/>
        </w:rPr>
      </w:pPr>
      <w:bookmarkStart w:id="104" w:name="_Ref30779478"/>
      <w:bookmarkStart w:id="105" w:name="_Toc54612628"/>
      <w:r>
        <w:t xml:space="preserve">Figure </w:t>
      </w:r>
      <w:r w:rsidR="00BC2CBF">
        <w:rPr>
          <w:noProof/>
        </w:rPr>
        <w:fldChar w:fldCharType="begin"/>
      </w:r>
      <w:r w:rsidR="00BC2CBF">
        <w:rPr>
          <w:noProof/>
        </w:rPr>
        <w:instrText xml:space="preserve"> SEQ Figure \* ARABIC </w:instrText>
      </w:r>
      <w:r w:rsidR="00BC2CBF">
        <w:rPr>
          <w:noProof/>
        </w:rPr>
        <w:fldChar w:fldCharType="separate"/>
      </w:r>
      <w:r w:rsidR="008A6C81">
        <w:rPr>
          <w:noProof/>
        </w:rPr>
        <w:t>14</w:t>
      </w:r>
      <w:r w:rsidR="00BC2CBF">
        <w:rPr>
          <w:noProof/>
        </w:rPr>
        <w:fldChar w:fldCharType="end"/>
      </w:r>
      <w:bookmarkEnd w:id="104"/>
      <w:r>
        <w:t>.</w:t>
      </w:r>
      <w:r w:rsidR="00782DE1">
        <w:t xml:space="preserve"> </w:t>
      </w:r>
      <w:r w:rsidR="00782DE1" w:rsidRPr="008E3415">
        <w:t>Rates of GPP (</w:t>
      </w:r>
      <w:r w:rsidR="00782DE1">
        <w:rPr>
          <w:noProof/>
          <w:lang w:eastAsia="en-AU"/>
        </w:rPr>
        <w:drawing>
          <wp:inline distT="0" distB="0" distL="0" distR="0" wp14:anchorId="2D758557" wp14:editId="10893187">
            <wp:extent cx="115570" cy="977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5570" cy="97790"/>
                    </a:xfrm>
                    <a:prstGeom prst="rect">
                      <a:avLst/>
                    </a:prstGeom>
                    <a:noFill/>
                  </pic:spPr>
                </pic:pic>
              </a:graphicData>
            </a:graphic>
          </wp:inline>
        </w:drawing>
      </w:r>
      <w:r w:rsidR="00782DE1" w:rsidRPr="008E3415">
        <w:t xml:space="preserve">), </w:t>
      </w:r>
      <w:r w:rsidR="00782DE1">
        <w:t>E</w:t>
      </w:r>
      <w:r w:rsidR="00782DE1" w:rsidRPr="008E3415">
        <w:t>R (</w:t>
      </w:r>
      <w:r w:rsidR="00782DE1">
        <w:rPr>
          <w:noProof/>
          <w:lang w:eastAsia="en-AU"/>
        </w:rPr>
        <w:drawing>
          <wp:inline distT="0" distB="0" distL="0" distR="0" wp14:anchorId="7A3DB020" wp14:editId="2B9AC2A6">
            <wp:extent cx="115570" cy="103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570" cy="103505"/>
                    </a:xfrm>
                    <a:prstGeom prst="rect">
                      <a:avLst/>
                    </a:prstGeom>
                    <a:noFill/>
                  </pic:spPr>
                </pic:pic>
              </a:graphicData>
            </a:graphic>
          </wp:inline>
        </w:drawing>
      </w:r>
      <w:r w:rsidR="00782DE1" w:rsidRPr="008E3415">
        <w:t>) and NEP (</w:t>
      </w:r>
      <w:r w:rsidR="00782DE1">
        <w:rPr>
          <w:noProof/>
          <w:lang w:eastAsia="en-AU"/>
        </w:rPr>
        <w:drawing>
          <wp:inline distT="0" distB="0" distL="0" distR="0" wp14:anchorId="6B2A1A11" wp14:editId="4936EE1E">
            <wp:extent cx="115570" cy="97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570" cy="97790"/>
                    </a:xfrm>
                    <a:prstGeom prst="rect">
                      <a:avLst/>
                    </a:prstGeom>
                    <a:noFill/>
                  </pic:spPr>
                </pic:pic>
              </a:graphicData>
            </a:graphic>
          </wp:inline>
        </w:drawing>
      </w:r>
      <w:r w:rsidR="00AB6873">
        <w:t>) at (left</w:t>
      </w:r>
      <w:r w:rsidR="00782DE1" w:rsidRPr="008E3415">
        <w:t xml:space="preserve">) </w:t>
      </w:r>
      <w:r w:rsidR="00E77258">
        <w:t>Lock 6</w:t>
      </w:r>
      <w:r w:rsidR="00AB6873">
        <w:t xml:space="preserve"> and (right</w:t>
      </w:r>
      <w:r w:rsidR="00782DE1" w:rsidRPr="008E3415">
        <w:t xml:space="preserve">) </w:t>
      </w:r>
      <w:r w:rsidR="00E77258">
        <w:t>Lock 1</w:t>
      </w:r>
      <w:r w:rsidR="00782DE1" w:rsidRPr="008E3415">
        <w:t xml:space="preserve"> over the five monitoring periods from 2014</w:t>
      </w:r>
      <w:r w:rsidR="00AB6873">
        <w:t>–</w:t>
      </w:r>
      <w:r w:rsidR="00782DE1" w:rsidRPr="008E3415">
        <w:t>2019.</w:t>
      </w:r>
      <w:bookmarkEnd w:id="105"/>
    </w:p>
    <w:p w14:paraId="6233407D" w14:textId="41CCA795" w:rsidR="00782DE1" w:rsidRPr="00227FE9" w:rsidRDefault="00782DE1" w:rsidP="00782DE1">
      <w:pPr>
        <w:pStyle w:val="ListParagraph"/>
        <w:ind w:left="0"/>
        <w:rPr>
          <w:i/>
          <w:u w:val="single"/>
        </w:rPr>
      </w:pPr>
      <w:r w:rsidRPr="00227FE9">
        <w:rPr>
          <w:i/>
          <w:u w:val="single"/>
        </w:rPr>
        <w:lastRenderedPageBreak/>
        <w:t xml:space="preserve">Gross </w:t>
      </w:r>
      <w:r>
        <w:rPr>
          <w:i/>
          <w:u w:val="single"/>
        </w:rPr>
        <w:t>p</w:t>
      </w:r>
      <w:r w:rsidRPr="00227FE9">
        <w:rPr>
          <w:i/>
          <w:u w:val="single"/>
        </w:rPr>
        <w:t xml:space="preserve">rimary </w:t>
      </w:r>
      <w:r>
        <w:rPr>
          <w:i/>
          <w:u w:val="single"/>
        </w:rPr>
        <w:t>p</w:t>
      </w:r>
      <w:r w:rsidRPr="00227FE9">
        <w:rPr>
          <w:i/>
          <w:u w:val="single"/>
        </w:rPr>
        <w:t>roduction</w:t>
      </w:r>
    </w:p>
    <w:p w14:paraId="633DEF53" w14:textId="6EDABEBA" w:rsidR="00782DE1" w:rsidRPr="005F7109" w:rsidRDefault="000C69D5" w:rsidP="00782DE1">
      <w:pPr>
        <w:rPr>
          <w:iCs/>
          <w:szCs w:val="22"/>
          <w:lang w:val="en-US"/>
        </w:rPr>
      </w:pPr>
      <w:r w:rsidRPr="005F7109">
        <w:rPr>
          <w:lang w:val="en-US"/>
        </w:rPr>
        <w:t>There was a strong correlation between GPP(b) and</w:t>
      </w:r>
      <w:r w:rsidRPr="00C638C3">
        <w:rPr>
          <w:i/>
          <w:lang w:val="en-US"/>
        </w:rPr>
        <w:t xml:space="preserve"> Im</w:t>
      </w:r>
      <w:r w:rsidRPr="005F7109">
        <w:rPr>
          <w:lang w:val="en-US"/>
        </w:rPr>
        <w:t xml:space="preserve">, although the variation was large, especially at the </w:t>
      </w:r>
      <w:r>
        <w:rPr>
          <w:lang w:val="en-US"/>
        </w:rPr>
        <w:t>Lock 1</w:t>
      </w:r>
      <w:r w:rsidRPr="005F7109">
        <w:rPr>
          <w:lang w:val="en-US"/>
        </w:rPr>
        <w:t xml:space="preserve"> site. Previous metabolism measurements in the weir pools showed that at water velocities above ca. 0.2 m/s mixing entrained </w:t>
      </w:r>
      <w:r>
        <w:rPr>
          <w:lang w:val="en-US"/>
        </w:rPr>
        <w:t xml:space="preserve">the </w:t>
      </w:r>
      <w:r w:rsidRPr="005F7109">
        <w:rPr>
          <w:lang w:val="en-US"/>
        </w:rPr>
        <w:t>phytoplankton and</w:t>
      </w:r>
      <w:r w:rsidRPr="00C638C3">
        <w:rPr>
          <w:i/>
          <w:lang w:val="en-US"/>
        </w:rPr>
        <w:t xml:space="preserve"> Im</w:t>
      </w:r>
      <w:r w:rsidRPr="005F7109">
        <w:rPr>
          <w:lang w:val="en-US"/>
        </w:rPr>
        <w:t xml:space="preserve"> reliably described the light encountered (Oliver and Lorenz 2010). Re-</w:t>
      </w:r>
      <w:r w:rsidRPr="005F7109">
        <w:rPr>
          <w:lang w:val="en-GB"/>
        </w:rPr>
        <w:t>analysing</w:t>
      </w:r>
      <w:r w:rsidRPr="005F7109">
        <w:rPr>
          <w:lang w:val="en-US"/>
        </w:rPr>
        <w:t xml:space="preserve"> data for water velocities ≥0.22 m/s greatly improved the regression relationship, with GPP(b) proportional to</w:t>
      </w:r>
      <w:r w:rsidRPr="00C638C3">
        <w:rPr>
          <w:i/>
          <w:lang w:val="en-US"/>
        </w:rPr>
        <w:t xml:space="preserve"> Im</w:t>
      </w:r>
      <w:r w:rsidRPr="005F7109">
        <w:rPr>
          <w:lang w:val="en-US"/>
        </w:rPr>
        <w:t xml:space="preserve"> </w:t>
      </w:r>
      <w:r w:rsidR="00782DE1" w:rsidRPr="005F7109">
        <w:rPr>
          <w:lang w:val="en-US"/>
        </w:rPr>
        <w:t>(</w:t>
      </w:r>
      <w:r w:rsidR="009F6359">
        <w:rPr>
          <w:highlight w:val="yellow"/>
          <w:lang w:val="en-US"/>
        </w:rPr>
        <w:fldChar w:fldCharType="begin"/>
      </w:r>
      <w:r w:rsidR="009F6359">
        <w:rPr>
          <w:lang w:val="en-US"/>
        </w:rPr>
        <w:instrText xml:space="preserve"> REF _Ref27395109 \h </w:instrText>
      </w:r>
      <w:r w:rsidR="009F6359">
        <w:rPr>
          <w:highlight w:val="yellow"/>
          <w:lang w:val="en-US"/>
        </w:rPr>
      </w:r>
      <w:r w:rsidR="009F6359">
        <w:rPr>
          <w:highlight w:val="yellow"/>
          <w:lang w:val="en-US"/>
        </w:rPr>
        <w:fldChar w:fldCharType="separate"/>
      </w:r>
      <w:r w:rsidR="00A20F12">
        <w:t xml:space="preserve">Figure </w:t>
      </w:r>
      <w:r w:rsidR="00A20F12">
        <w:rPr>
          <w:noProof/>
        </w:rPr>
        <w:t>14</w:t>
      </w:r>
      <w:r w:rsidR="009F6359">
        <w:rPr>
          <w:highlight w:val="yellow"/>
          <w:lang w:val="en-US"/>
        </w:rPr>
        <w:fldChar w:fldCharType="end"/>
      </w:r>
      <w:r w:rsidR="00287CF4">
        <w:rPr>
          <w:lang w:val="en-US"/>
        </w:rPr>
        <w:t>).</w:t>
      </w:r>
    </w:p>
    <w:p w14:paraId="5A131CEA" w14:textId="77777777" w:rsidR="00782DE1" w:rsidRPr="005F7109" w:rsidRDefault="00782DE1" w:rsidP="00782DE1">
      <w:pPr>
        <w:jc w:val="center"/>
        <w:rPr>
          <w:lang w:val="en-US"/>
        </w:rPr>
      </w:pPr>
      <w:r w:rsidRPr="005F7109">
        <w:rPr>
          <w:noProof/>
          <w:lang w:eastAsia="en-AU"/>
        </w:rPr>
        <w:drawing>
          <wp:inline distT="0" distB="0" distL="0" distR="0" wp14:anchorId="5B59DD1F" wp14:editId="2184E181">
            <wp:extent cx="4664075" cy="271272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64075" cy="2712720"/>
                    </a:xfrm>
                    <a:prstGeom prst="rect">
                      <a:avLst/>
                    </a:prstGeom>
                    <a:noFill/>
                  </pic:spPr>
                </pic:pic>
              </a:graphicData>
            </a:graphic>
          </wp:inline>
        </w:drawing>
      </w:r>
    </w:p>
    <w:p w14:paraId="2A492E14" w14:textId="534D665D" w:rsidR="00782DE1" w:rsidRPr="005F7109" w:rsidRDefault="009F6359" w:rsidP="009F6359">
      <w:pPr>
        <w:pStyle w:val="Caption"/>
        <w:rPr>
          <w:iCs/>
          <w:szCs w:val="22"/>
          <w:lang w:val="en-US"/>
        </w:rPr>
      </w:pPr>
      <w:bookmarkStart w:id="106" w:name="_Ref27395109"/>
      <w:bookmarkStart w:id="107" w:name="_Toc54612629"/>
      <w:r>
        <w:t xml:space="preserve">Figure </w:t>
      </w:r>
      <w:r w:rsidR="00BC2CBF">
        <w:rPr>
          <w:noProof/>
        </w:rPr>
        <w:fldChar w:fldCharType="begin"/>
      </w:r>
      <w:r w:rsidR="00BC2CBF">
        <w:rPr>
          <w:noProof/>
        </w:rPr>
        <w:instrText xml:space="preserve"> SEQ Figure \* ARABIC </w:instrText>
      </w:r>
      <w:r w:rsidR="00BC2CBF">
        <w:rPr>
          <w:noProof/>
        </w:rPr>
        <w:fldChar w:fldCharType="separate"/>
      </w:r>
      <w:r w:rsidR="008A6C81">
        <w:rPr>
          <w:noProof/>
        </w:rPr>
        <w:t>15</w:t>
      </w:r>
      <w:r w:rsidR="00BC2CBF">
        <w:rPr>
          <w:noProof/>
        </w:rPr>
        <w:fldChar w:fldCharType="end"/>
      </w:r>
      <w:bookmarkEnd w:id="106"/>
      <w:r w:rsidR="00782DE1" w:rsidRPr="005F7109">
        <w:t xml:space="preserve">. The response of GPP per unit phytoplankton biomass in carbon units, to the mean irradiance of the water column over the daylight period for </w:t>
      </w:r>
      <w:r w:rsidR="00E77258">
        <w:t>Lock 6</w:t>
      </w:r>
      <w:r w:rsidR="00782DE1" w:rsidRPr="005F7109">
        <w:t xml:space="preserve"> (orange circles) and </w:t>
      </w:r>
      <w:r w:rsidR="00E77258">
        <w:t>Lock 1</w:t>
      </w:r>
      <w:r w:rsidR="00782DE1" w:rsidRPr="005F7109">
        <w:t xml:space="preserve"> (blue circles) when water velocities were greater than 0.22 m/s. Regression, y = 0.0164x - 0.0024, r</w:t>
      </w:r>
      <w:r w:rsidR="00782DE1" w:rsidRPr="005F7109">
        <w:rPr>
          <w:vertAlign w:val="superscript"/>
        </w:rPr>
        <w:t>2</w:t>
      </w:r>
      <w:r w:rsidR="00782DE1" w:rsidRPr="005F7109">
        <w:t>= 0.78.</w:t>
      </w:r>
      <w:bookmarkEnd w:id="107"/>
    </w:p>
    <w:p w14:paraId="54796C69" w14:textId="77777777" w:rsidR="00782DE1" w:rsidRPr="005F7109" w:rsidRDefault="00782DE1" w:rsidP="00782DE1">
      <w:pPr>
        <w:rPr>
          <w:lang w:val="en-US"/>
        </w:rPr>
      </w:pPr>
      <w:r w:rsidRPr="005F7109">
        <w:rPr>
          <w:lang w:val="en-US"/>
        </w:rPr>
        <w:t>Combining this regression with Equation 1, GPP can be estimated from:</w:t>
      </w:r>
    </w:p>
    <w:p w14:paraId="5140EC5C" w14:textId="77777777" w:rsidR="00782DE1" w:rsidRPr="005F7109" w:rsidRDefault="00782DE1" w:rsidP="00782DE1">
      <w:pPr>
        <w:rPr>
          <w:lang w:val="en-US"/>
        </w:rPr>
      </w:pPr>
    </w:p>
    <w:p w14:paraId="42B854B2" w14:textId="77777777" w:rsidR="00782DE1" w:rsidRPr="005F7109" w:rsidRDefault="00782DE1" w:rsidP="00782DE1">
      <w:pPr>
        <w:rPr>
          <w:lang w:val="en-US"/>
        </w:rPr>
      </w:pPr>
      <m:oMathPara>
        <m:oMath>
          <m:r>
            <w:rPr>
              <w:rFonts w:ascii="Cambria Math" w:hAnsi="Cambria Math"/>
              <w:lang w:val="en-US"/>
            </w:rPr>
            <m:t>GPP=GPP</m:t>
          </m:r>
          <m:d>
            <m:dPr>
              <m:ctrlPr>
                <w:rPr>
                  <w:rFonts w:ascii="Cambria Math" w:hAnsi="Cambria Math"/>
                  <w:i/>
                  <w:lang w:val="en-US"/>
                </w:rPr>
              </m:ctrlPr>
            </m:dPr>
            <m:e>
              <m:r>
                <w:rPr>
                  <w:rFonts w:ascii="Cambria Math" w:hAnsi="Cambria Math"/>
                  <w:lang w:val="en-US"/>
                </w:rPr>
                <m:t>b</m:t>
              </m:r>
            </m:e>
          </m:d>
          <m:r>
            <w:rPr>
              <w:rFonts w:ascii="Cambria Math" w:hAnsi="Cambria Math"/>
              <w:lang w:val="en-US"/>
            </w:rPr>
            <m:t>*chla=0.016*</m:t>
          </m:r>
          <m:f>
            <m:fPr>
              <m:ctrlPr>
                <w:rPr>
                  <w:rFonts w:ascii="Cambria Math" w:hAnsi="Cambria Math"/>
                  <w:i/>
                  <w:lang w:val="en-US"/>
                </w:rPr>
              </m:ctrlPr>
            </m:fPr>
            <m:num>
              <m:r>
                <w:rPr>
                  <w:rFonts w:ascii="Cambria Math" w:hAnsi="Cambria Math"/>
                  <w:lang w:val="en-US"/>
                </w:rPr>
                <m:t>Io</m:t>
              </m:r>
            </m:num>
            <m:den>
              <m:r>
                <w:rPr>
                  <w:rFonts w:ascii="Cambria Math" w:hAnsi="Cambria Math"/>
                  <w:lang w:val="en-US"/>
                </w:rPr>
                <m:t>kd*zave</m:t>
              </m:r>
            </m:den>
          </m:f>
          <m:r>
            <w:rPr>
              <w:rFonts w:ascii="Cambria Math" w:hAnsi="Cambria Math"/>
              <w:lang w:val="en-US"/>
            </w:rPr>
            <m:t>*chla        (3)</m:t>
          </m:r>
        </m:oMath>
      </m:oMathPara>
    </w:p>
    <w:p w14:paraId="7C207CE4" w14:textId="73BC0A72" w:rsidR="00782DE1" w:rsidRDefault="00782DE1" w:rsidP="00782DE1">
      <w:pPr>
        <w:rPr>
          <w:lang w:val="en-US"/>
        </w:rPr>
      </w:pPr>
      <w:r w:rsidRPr="005F7109">
        <w:rPr>
          <w:lang w:val="en-US"/>
        </w:rPr>
        <w:t>This indicates that increases in the average depth reduce the volumetric rate of GPP(b) in inverse proportion to the relative change in depth.</w:t>
      </w:r>
      <w:r w:rsidRPr="000526F8">
        <w:rPr>
          <w:lang w:val="en-US"/>
        </w:rPr>
        <w:t xml:space="preserve"> </w:t>
      </w:r>
      <w:r>
        <w:rPr>
          <w:lang w:val="en-US"/>
        </w:rPr>
        <w:t xml:space="preserve">At </w:t>
      </w:r>
      <w:r w:rsidR="00E77258">
        <w:rPr>
          <w:lang w:val="en-US"/>
        </w:rPr>
        <w:t>Lock 6</w:t>
      </w:r>
      <w:r>
        <w:rPr>
          <w:lang w:val="en-US"/>
        </w:rPr>
        <w:t>, the increases in flow due to environmental water (</w:t>
      </w:r>
      <w:r w:rsidR="009F6359" w:rsidRPr="00217E3D">
        <w:rPr>
          <w:lang w:val="en-US"/>
        </w:rPr>
        <w:fldChar w:fldCharType="begin"/>
      </w:r>
      <w:r w:rsidR="009F6359" w:rsidRPr="00217E3D">
        <w:rPr>
          <w:lang w:val="en-US"/>
        </w:rPr>
        <w:instrText xml:space="preserve"> REF _Ref27395128 \h </w:instrText>
      </w:r>
      <w:r w:rsidR="00217E3D">
        <w:rPr>
          <w:lang w:val="en-US"/>
        </w:rPr>
        <w:instrText xml:space="preserve"> \* MERGEFORMAT </w:instrText>
      </w:r>
      <w:r w:rsidR="009F6359" w:rsidRPr="00217E3D">
        <w:rPr>
          <w:lang w:val="en-US"/>
        </w:rPr>
      </w:r>
      <w:r w:rsidR="009F6359" w:rsidRPr="00217E3D">
        <w:rPr>
          <w:lang w:val="en-US"/>
        </w:rPr>
        <w:fldChar w:fldCharType="separate"/>
      </w:r>
      <w:r w:rsidR="00A20F12">
        <w:t xml:space="preserve">Figure </w:t>
      </w:r>
      <w:r w:rsidR="00A20F12">
        <w:rPr>
          <w:noProof/>
        </w:rPr>
        <w:t>15</w:t>
      </w:r>
      <w:r w:rsidR="009F6359" w:rsidRPr="00217E3D">
        <w:rPr>
          <w:lang w:val="en-US"/>
        </w:rPr>
        <w:fldChar w:fldCharType="end"/>
      </w:r>
      <w:r w:rsidRPr="00217E3D">
        <w:rPr>
          <w:lang w:val="en-US"/>
        </w:rPr>
        <w:t>A) generally reduced the volumetric GPP(b) as average depths increased (</w:t>
      </w:r>
      <w:r w:rsidR="00217E3D" w:rsidRPr="00217E3D">
        <w:rPr>
          <w:lang w:val="en-US"/>
        </w:rPr>
        <w:fldChar w:fldCharType="begin"/>
      </w:r>
      <w:r w:rsidR="00217E3D" w:rsidRPr="00217E3D">
        <w:rPr>
          <w:lang w:val="en-US"/>
        </w:rPr>
        <w:instrText xml:space="preserve"> REF _Ref27395128 \h </w:instrText>
      </w:r>
      <w:r w:rsidR="00217E3D">
        <w:rPr>
          <w:lang w:val="en-US"/>
        </w:rPr>
        <w:instrText xml:space="preserve"> \* MERGEFORMAT </w:instrText>
      </w:r>
      <w:r w:rsidR="00217E3D" w:rsidRPr="00217E3D">
        <w:rPr>
          <w:lang w:val="en-US"/>
        </w:rPr>
      </w:r>
      <w:r w:rsidR="00217E3D" w:rsidRPr="00217E3D">
        <w:rPr>
          <w:lang w:val="en-US"/>
        </w:rPr>
        <w:fldChar w:fldCharType="separate"/>
      </w:r>
      <w:r w:rsidR="00A20F12">
        <w:t xml:space="preserve">Figure </w:t>
      </w:r>
      <w:r w:rsidR="00A20F12">
        <w:rPr>
          <w:noProof/>
        </w:rPr>
        <w:t>15</w:t>
      </w:r>
      <w:r w:rsidR="00217E3D" w:rsidRPr="00217E3D">
        <w:rPr>
          <w:lang w:val="en-US"/>
        </w:rPr>
        <w:fldChar w:fldCharType="end"/>
      </w:r>
      <w:r w:rsidRPr="00217E3D">
        <w:rPr>
          <w:lang w:val="en-US"/>
        </w:rPr>
        <w:t>B). The</w:t>
      </w:r>
      <w:r>
        <w:rPr>
          <w:lang w:val="en-US"/>
        </w:rPr>
        <w:t xml:space="preserve"> predicted change in GPP(b) ranged from an increase of 3% to a reduction of 28%. </w:t>
      </w:r>
      <w:r w:rsidRPr="000526F8">
        <w:rPr>
          <w:lang w:val="en-US"/>
        </w:rPr>
        <w:t>If water quality, including the chlorophyll concentration</w:t>
      </w:r>
      <w:r>
        <w:rPr>
          <w:lang w:val="en-US"/>
        </w:rPr>
        <w:t xml:space="preserve"> and kd</w:t>
      </w:r>
      <w:r w:rsidRPr="000526F8">
        <w:rPr>
          <w:lang w:val="en-US"/>
        </w:rPr>
        <w:t xml:space="preserve">, </w:t>
      </w:r>
      <w:r>
        <w:rPr>
          <w:lang w:val="en-US"/>
        </w:rPr>
        <w:t xml:space="preserve">remain </w:t>
      </w:r>
      <w:r w:rsidRPr="000526F8">
        <w:rPr>
          <w:lang w:val="en-US"/>
        </w:rPr>
        <w:t xml:space="preserve">unchanged </w:t>
      </w:r>
      <w:r>
        <w:rPr>
          <w:lang w:val="en-US"/>
        </w:rPr>
        <w:t xml:space="preserve">for the daily comparisons of flows with and without environmental water, </w:t>
      </w:r>
      <w:r w:rsidRPr="000526F8">
        <w:rPr>
          <w:lang w:val="en-US"/>
        </w:rPr>
        <w:t xml:space="preserve">then </w:t>
      </w:r>
      <w:r>
        <w:rPr>
          <w:lang w:val="en-US"/>
        </w:rPr>
        <w:t xml:space="preserve">fractional changes in </w:t>
      </w:r>
      <w:r w:rsidRPr="000526F8">
        <w:rPr>
          <w:lang w:val="en-US"/>
        </w:rPr>
        <w:t xml:space="preserve">volumetric GPP </w:t>
      </w:r>
      <w:r>
        <w:rPr>
          <w:lang w:val="en-US"/>
        </w:rPr>
        <w:t>are</w:t>
      </w:r>
      <w:r w:rsidRPr="000526F8">
        <w:rPr>
          <w:lang w:val="en-US"/>
        </w:rPr>
        <w:t xml:space="preserve"> </w:t>
      </w:r>
      <w:r>
        <w:rPr>
          <w:lang w:val="en-US"/>
        </w:rPr>
        <w:t>equivalent (Equation 3)</w:t>
      </w:r>
      <w:r w:rsidRPr="000526F8">
        <w:rPr>
          <w:lang w:val="en-US"/>
        </w:rPr>
        <w:t>.</w:t>
      </w:r>
      <w:r>
        <w:rPr>
          <w:lang w:val="en-US"/>
        </w:rPr>
        <w:t xml:space="preserve"> </w:t>
      </w:r>
    </w:p>
    <w:p w14:paraId="05644353" w14:textId="77777777" w:rsidR="00782DE1" w:rsidRDefault="00782DE1" w:rsidP="00782DE1">
      <w:pPr>
        <w:jc w:val="center"/>
        <w:rPr>
          <w:lang w:val="en-US"/>
        </w:rPr>
      </w:pPr>
      <w:r w:rsidRPr="00055D4F">
        <w:rPr>
          <w:noProof/>
          <w:lang w:eastAsia="en-AU"/>
        </w:rPr>
        <w:lastRenderedPageBreak/>
        <w:drawing>
          <wp:inline distT="0" distB="0" distL="0" distR="0" wp14:anchorId="01CBD348" wp14:editId="46FBF6C0">
            <wp:extent cx="4681402" cy="7899400"/>
            <wp:effectExtent l="0" t="0" r="508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692835" cy="7918693"/>
                    </a:xfrm>
                    <a:prstGeom prst="rect">
                      <a:avLst/>
                    </a:prstGeom>
                    <a:noFill/>
                    <a:ln>
                      <a:noFill/>
                    </a:ln>
                  </pic:spPr>
                </pic:pic>
              </a:graphicData>
            </a:graphic>
          </wp:inline>
        </w:drawing>
      </w:r>
    </w:p>
    <w:p w14:paraId="72776A71" w14:textId="5E469156" w:rsidR="00782DE1" w:rsidRPr="007E75FF" w:rsidRDefault="009F6359" w:rsidP="009F6359">
      <w:pPr>
        <w:pStyle w:val="Caption"/>
      </w:pPr>
      <w:bookmarkStart w:id="108" w:name="_Ref27395128"/>
      <w:bookmarkStart w:id="109" w:name="_Toc54612630"/>
      <w:r>
        <w:t xml:space="preserve">Figure </w:t>
      </w:r>
      <w:r w:rsidR="00BC2CBF">
        <w:rPr>
          <w:noProof/>
        </w:rPr>
        <w:fldChar w:fldCharType="begin"/>
      </w:r>
      <w:r w:rsidR="00BC2CBF">
        <w:rPr>
          <w:noProof/>
        </w:rPr>
        <w:instrText xml:space="preserve"> SEQ Figure \* ARABIC </w:instrText>
      </w:r>
      <w:r w:rsidR="00BC2CBF">
        <w:rPr>
          <w:noProof/>
        </w:rPr>
        <w:fldChar w:fldCharType="separate"/>
      </w:r>
      <w:r w:rsidR="008A6C81">
        <w:rPr>
          <w:noProof/>
        </w:rPr>
        <w:t>16</w:t>
      </w:r>
      <w:r w:rsidR="00BC2CBF">
        <w:rPr>
          <w:noProof/>
        </w:rPr>
        <w:fldChar w:fldCharType="end"/>
      </w:r>
      <w:bookmarkEnd w:id="108"/>
      <w:r w:rsidR="00782DE1">
        <w:t xml:space="preserve">. (A) </w:t>
      </w:r>
      <w:r w:rsidR="00782DE1" w:rsidRPr="00055D4F">
        <w:t>Environmental water contributions to discharge</w:t>
      </w:r>
      <w:r w:rsidR="00782DE1">
        <w:t xml:space="preserve"> at </w:t>
      </w:r>
      <w:r w:rsidR="00E77258">
        <w:t>Lock 6</w:t>
      </w:r>
      <w:r w:rsidR="00782DE1">
        <w:t>,</w:t>
      </w:r>
      <w:r w:rsidR="00782DE1" w:rsidRPr="00055D4F">
        <w:t xml:space="preserve"> (</w:t>
      </w:r>
      <w:r w:rsidR="00782DE1">
        <w:t>B</w:t>
      </w:r>
      <w:r w:rsidR="00782DE1" w:rsidRPr="00055D4F">
        <w:t>) Fractional change in volumetric GPP(b)</w:t>
      </w:r>
      <w:r w:rsidR="00782DE1">
        <w:t>,</w:t>
      </w:r>
      <w:r w:rsidR="00782DE1" w:rsidRPr="00055D4F">
        <w:t xml:space="preserve"> (</w:t>
      </w:r>
      <w:r w:rsidR="00782DE1">
        <w:t>C</w:t>
      </w:r>
      <w:r w:rsidR="00782DE1" w:rsidRPr="00055D4F">
        <w:t>) Fractional change in cross-sectional GPP(b), due</w:t>
      </w:r>
      <w:r w:rsidR="00782DE1">
        <w:t xml:space="preserve"> to flow including all environmental water</w:t>
      </w:r>
      <w:r w:rsidR="00782DE1" w:rsidRPr="008E3415">
        <w:t xml:space="preserve"> (</w:t>
      </w:r>
      <w:r w:rsidR="00782DE1">
        <w:rPr>
          <w:noProof/>
          <w:lang w:eastAsia="en-AU"/>
        </w:rPr>
        <w:drawing>
          <wp:inline distT="0" distB="0" distL="0" distR="0" wp14:anchorId="3D95A8D9" wp14:editId="317B6B02">
            <wp:extent cx="115570" cy="977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5570" cy="97790"/>
                    </a:xfrm>
                    <a:prstGeom prst="rect">
                      <a:avLst/>
                    </a:prstGeom>
                    <a:noFill/>
                  </pic:spPr>
                </pic:pic>
              </a:graphicData>
            </a:graphic>
          </wp:inline>
        </w:drawing>
      </w:r>
      <w:r w:rsidR="00782DE1" w:rsidRPr="008E3415">
        <w:t>)</w:t>
      </w:r>
      <w:r w:rsidR="00782DE1">
        <w:t xml:space="preserve"> </w:t>
      </w:r>
      <w:r w:rsidR="00782DE1" w:rsidRPr="00055D4F">
        <w:t xml:space="preserve">or </w:t>
      </w:r>
      <w:r w:rsidR="00782DE1">
        <w:t xml:space="preserve">only CEW </w:t>
      </w:r>
      <w:r w:rsidR="00782DE1" w:rsidRPr="008E3415">
        <w:t>(</w:t>
      </w:r>
      <w:r w:rsidR="00782DE1">
        <w:rPr>
          <w:noProof/>
          <w:lang w:eastAsia="en-AU"/>
        </w:rPr>
        <w:drawing>
          <wp:inline distT="0" distB="0" distL="0" distR="0" wp14:anchorId="66C502A4" wp14:editId="2F034265">
            <wp:extent cx="115570" cy="103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570" cy="103505"/>
                    </a:xfrm>
                    <a:prstGeom prst="rect">
                      <a:avLst/>
                    </a:prstGeom>
                    <a:noFill/>
                  </pic:spPr>
                </pic:pic>
              </a:graphicData>
            </a:graphic>
          </wp:inline>
        </w:drawing>
      </w:r>
      <w:r w:rsidR="00782DE1" w:rsidRPr="008E3415">
        <w:t>)</w:t>
      </w:r>
      <w:r w:rsidR="00782DE1">
        <w:t>.</w:t>
      </w:r>
      <w:bookmarkEnd w:id="109"/>
      <w:r w:rsidR="00782DE1">
        <w:t xml:space="preserve">   </w:t>
      </w:r>
    </w:p>
    <w:p w14:paraId="02E25A0E" w14:textId="1717E676" w:rsidR="00782DE1" w:rsidRDefault="00782DE1" w:rsidP="00782DE1">
      <w:pPr>
        <w:rPr>
          <w:lang w:val="en-US"/>
        </w:rPr>
      </w:pPr>
      <w:r>
        <w:rPr>
          <w:lang w:val="en-US"/>
        </w:rPr>
        <w:lastRenderedPageBreak/>
        <w:t xml:space="preserve">In contrast, environmental flows were generally associated with increases in the cross-sectional area at </w:t>
      </w:r>
      <w:r w:rsidR="00E77258">
        <w:rPr>
          <w:lang w:val="en-US"/>
        </w:rPr>
        <w:t>Lock 6</w:t>
      </w:r>
      <w:r>
        <w:rPr>
          <w:lang w:val="en-US"/>
        </w:rPr>
        <w:t xml:space="preserve">, leading to increased rates of </w:t>
      </w:r>
      <w:r w:rsidRPr="00D105D5">
        <w:rPr>
          <w:lang w:val="en-US"/>
        </w:rPr>
        <w:t xml:space="preserve">daily river production per metre of </w:t>
      </w:r>
      <w:r w:rsidRPr="00217E3D">
        <w:rPr>
          <w:lang w:val="en-US"/>
        </w:rPr>
        <w:t>river (</w:t>
      </w:r>
      <w:r w:rsidR="00217E3D" w:rsidRPr="00217E3D">
        <w:rPr>
          <w:lang w:val="en-US"/>
        </w:rPr>
        <w:fldChar w:fldCharType="begin"/>
      </w:r>
      <w:r w:rsidR="00217E3D" w:rsidRPr="00217E3D">
        <w:rPr>
          <w:lang w:val="en-US"/>
        </w:rPr>
        <w:instrText xml:space="preserve"> REF _Ref27395128 \h </w:instrText>
      </w:r>
      <w:r w:rsidR="00217E3D">
        <w:rPr>
          <w:lang w:val="en-US"/>
        </w:rPr>
        <w:instrText xml:space="preserve"> \* MERGEFORMAT </w:instrText>
      </w:r>
      <w:r w:rsidR="00217E3D" w:rsidRPr="00217E3D">
        <w:rPr>
          <w:lang w:val="en-US"/>
        </w:rPr>
      </w:r>
      <w:r w:rsidR="00217E3D" w:rsidRPr="00217E3D">
        <w:rPr>
          <w:lang w:val="en-US"/>
        </w:rPr>
        <w:fldChar w:fldCharType="separate"/>
      </w:r>
      <w:r w:rsidR="00A20F12">
        <w:t xml:space="preserve">Figure </w:t>
      </w:r>
      <w:r w:rsidR="00A20F12">
        <w:rPr>
          <w:noProof/>
        </w:rPr>
        <w:t>15</w:t>
      </w:r>
      <w:r w:rsidR="00217E3D" w:rsidRPr="00217E3D">
        <w:rPr>
          <w:lang w:val="en-US"/>
        </w:rPr>
        <w:fldChar w:fldCharType="end"/>
      </w:r>
      <w:r w:rsidRPr="00217E3D">
        <w:rPr>
          <w:lang w:val="en-US"/>
        </w:rPr>
        <w:t>C). The</w:t>
      </w:r>
      <w:r>
        <w:rPr>
          <w:lang w:val="en-US"/>
        </w:rPr>
        <w:t xml:space="preserve"> change in cross-sectional GPP(b) with environmental water ranged from a reduction of 1% to an increase of 6.5%.</w:t>
      </w:r>
      <w:r w:rsidRPr="008B0349">
        <w:rPr>
          <w:lang w:val="en-US"/>
        </w:rPr>
        <w:t xml:space="preserve"> </w:t>
      </w:r>
      <w:r>
        <w:rPr>
          <w:lang w:val="en-US"/>
        </w:rPr>
        <w:t xml:space="preserve">Similar relative changes in volumetric and cross-sectional GPP(b) were estimated for </w:t>
      </w:r>
      <w:r w:rsidR="00E77258">
        <w:rPr>
          <w:lang w:val="en-US"/>
        </w:rPr>
        <w:t>Lock 1</w:t>
      </w:r>
      <w:r>
        <w:rPr>
          <w:lang w:val="en-US"/>
        </w:rPr>
        <w:t>.</w:t>
      </w:r>
    </w:p>
    <w:p w14:paraId="7198087E" w14:textId="56F9925B" w:rsidR="00782DE1" w:rsidRPr="00E35C12" w:rsidRDefault="00AB6873" w:rsidP="00782DE1">
      <w:pPr>
        <w:pStyle w:val="ListParagraph"/>
        <w:ind w:left="0"/>
        <w:rPr>
          <w:i/>
          <w:u w:val="single"/>
        </w:rPr>
      </w:pPr>
      <w:r>
        <w:rPr>
          <w:i/>
          <w:u w:val="single"/>
        </w:rPr>
        <w:t>Integrated Gross Primary Production</w:t>
      </w:r>
    </w:p>
    <w:p w14:paraId="16F4D343" w14:textId="2BDB56F9" w:rsidR="00782DE1" w:rsidRDefault="00AB6873" w:rsidP="00782DE1">
      <w:r>
        <w:t xml:space="preserve">At Lock 6, the addition of environmental water reduced the volumetric GPP integrated over the monitoring period by </w:t>
      </w:r>
      <w:r w:rsidR="00782DE1">
        <w:t>between 5 and 21.5 gO</w:t>
      </w:r>
      <w:r w:rsidR="00782DE1">
        <w:rPr>
          <w:vertAlign w:val="subscript"/>
        </w:rPr>
        <w:t>2</w:t>
      </w:r>
      <w:r w:rsidR="00782DE1">
        <w:t>/m</w:t>
      </w:r>
      <w:r w:rsidR="00782DE1">
        <w:rPr>
          <w:vertAlign w:val="superscript"/>
        </w:rPr>
        <w:t>3</w:t>
      </w:r>
      <w:r w:rsidR="00782DE1">
        <w:t>/monitoring period (</w:t>
      </w:r>
      <w:r w:rsidR="00217E3D">
        <w:rPr>
          <w:highlight w:val="yellow"/>
        </w:rPr>
        <w:fldChar w:fldCharType="begin"/>
      </w:r>
      <w:r w:rsidR="00217E3D">
        <w:instrText xml:space="preserve"> REF _Ref27395210 \h </w:instrText>
      </w:r>
      <w:r w:rsidR="00217E3D">
        <w:rPr>
          <w:highlight w:val="yellow"/>
        </w:rPr>
      </w:r>
      <w:r w:rsidR="00217E3D">
        <w:rPr>
          <w:highlight w:val="yellow"/>
        </w:rPr>
        <w:fldChar w:fldCharType="separate"/>
      </w:r>
      <w:r w:rsidR="00A20F12">
        <w:t xml:space="preserve">Figure </w:t>
      </w:r>
      <w:r w:rsidR="00A20F12">
        <w:rPr>
          <w:noProof/>
        </w:rPr>
        <w:t>16</w:t>
      </w:r>
      <w:r w:rsidR="00217E3D">
        <w:rPr>
          <w:highlight w:val="yellow"/>
        </w:rPr>
        <w:fldChar w:fldCharType="end"/>
      </w:r>
      <w:r w:rsidR="00782DE1">
        <w:t xml:space="preserve">). These are small changes relative to the accumulated GPP without environmental flows, </w:t>
      </w:r>
      <w:r>
        <w:t>representing relative changes of 0.94 to 0.98</w:t>
      </w:r>
      <w:r w:rsidR="001D441D">
        <w:t xml:space="preserve"> of accumulated rates without environmental flows</w:t>
      </w:r>
      <w:r>
        <w:t xml:space="preserve">, reflecting the small reductions in daily volumetric rates </w:t>
      </w:r>
      <w:r w:rsidR="00782DE1">
        <w:t>(</w:t>
      </w:r>
      <w:r w:rsidR="00217E3D">
        <w:rPr>
          <w:highlight w:val="yellow"/>
        </w:rPr>
        <w:fldChar w:fldCharType="begin"/>
      </w:r>
      <w:r w:rsidR="00217E3D">
        <w:instrText xml:space="preserve"> REF _Ref27395128 \h </w:instrText>
      </w:r>
      <w:r w:rsidR="00217E3D">
        <w:rPr>
          <w:highlight w:val="yellow"/>
        </w:rPr>
      </w:r>
      <w:r w:rsidR="00217E3D">
        <w:rPr>
          <w:highlight w:val="yellow"/>
        </w:rPr>
        <w:fldChar w:fldCharType="separate"/>
      </w:r>
      <w:r w:rsidR="00A20F12">
        <w:t xml:space="preserve">Figure </w:t>
      </w:r>
      <w:r w:rsidR="00A20F12">
        <w:rPr>
          <w:noProof/>
        </w:rPr>
        <w:t>15</w:t>
      </w:r>
      <w:r w:rsidR="00217E3D">
        <w:rPr>
          <w:highlight w:val="yellow"/>
        </w:rPr>
        <w:fldChar w:fldCharType="end"/>
      </w:r>
      <w:r w:rsidR="00782DE1">
        <w:t xml:space="preserve">). </w:t>
      </w:r>
    </w:p>
    <w:p w14:paraId="495960EB" w14:textId="650258D4" w:rsidR="00782DE1" w:rsidRDefault="00782DE1" w:rsidP="00782DE1">
      <w:r>
        <w:t>Increases in cross-sectional GPP due to the addition of environmental water were also small (</w:t>
      </w:r>
      <w:r w:rsidR="00217E3D">
        <w:rPr>
          <w:highlight w:val="yellow"/>
        </w:rPr>
        <w:fldChar w:fldCharType="begin"/>
      </w:r>
      <w:r w:rsidR="00217E3D">
        <w:instrText xml:space="preserve"> REF _Ref27395128 \h </w:instrText>
      </w:r>
      <w:r w:rsidR="00217E3D">
        <w:rPr>
          <w:highlight w:val="yellow"/>
        </w:rPr>
      </w:r>
      <w:r w:rsidR="00217E3D">
        <w:rPr>
          <w:highlight w:val="yellow"/>
        </w:rPr>
        <w:fldChar w:fldCharType="separate"/>
      </w:r>
      <w:r w:rsidR="00A20F12">
        <w:t xml:space="preserve">Figure </w:t>
      </w:r>
      <w:r w:rsidR="00A20F12">
        <w:rPr>
          <w:noProof/>
        </w:rPr>
        <w:t>15</w:t>
      </w:r>
      <w:r w:rsidR="00217E3D">
        <w:rPr>
          <w:highlight w:val="yellow"/>
        </w:rPr>
        <w:fldChar w:fldCharType="end"/>
      </w:r>
      <w:r>
        <w:t>) and the accumulative outcome gave increases of between 637 and 2</w:t>
      </w:r>
      <w:r w:rsidR="00FD12F6">
        <w:t>,</w:t>
      </w:r>
      <w:r>
        <w:t>445 gO</w:t>
      </w:r>
      <w:r>
        <w:rPr>
          <w:vertAlign w:val="subscript"/>
        </w:rPr>
        <w:t>2</w:t>
      </w:r>
      <w:r>
        <w:t>/river m/</w:t>
      </w:r>
      <w:r w:rsidR="009B1E20">
        <w:t xml:space="preserve">monitoring period </w:t>
      </w:r>
      <w:r>
        <w:t>(</w:t>
      </w:r>
      <w:r w:rsidR="00217E3D">
        <w:rPr>
          <w:highlight w:val="yellow"/>
        </w:rPr>
        <w:fldChar w:fldCharType="begin"/>
      </w:r>
      <w:r w:rsidR="00217E3D">
        <w:instrText xml:space="preserve"> REF _Ref27395210 \h </w:instrText>
      </w:r>
      <w:r w:rsidR="00217E3D">
        <w:rPr>
          <w:highlight w:val="yellow"/>
        </w:rPr>
      </w:r>
      <w:r w:rsidR="00217E3D">
        <w:rPr>
          <w:highlight w:val="yellow"/>
        </w:rPr>
        <w:fldChar w:fldCharType="separate"/>
      </w:r>
      <w:r w:rsidR="00A20F12">
        <w:t xml:space="preserve">Figure </w:t>
      </w:r>
      <w:r w:rsidR="00A20F12">
        <w:rPr>
          <w:noProof/>
        </w:rPr>
        <w:t>16</w:t>
      </w:r>
      <w:r w:rsidR="00217E3D">
        <w:rPr>
          <w:highlight w:val="yellow"/>
        </w:rPr>
        <w:fldChar w:fldCharType="end"/>
      </w:r>
      <w:r>
        <w:t xml:space="preserve">). These represent increases of between 1.01 and 1.02 of the accumulated rates without environmental flows. </w:t>
      </w:r>
    </w:p>
    <w:p w14:paraId="04E7FE54" w14:textId="77777777" w:rsidR="00782DE1" w:rsidRDefault="00782DE1" w:rsidP="00782DE1">
      <w:pPr>
        <w:jc w:val="center"/>
      </w:pPr>
      <w:r w:rsidRPr="00024667">
        <w:rPr>
          <w:noProof/>
          <w:lang w:eastAsia="en-AU"/>
        </w:rPr>
        <w:drawing>
          <wp:inline distT="0" distB="0" distL="0" distR="0" wp14:anchorId="5C8A61AF" wp14:editId="43D266E4">
            <wp:extent cx="5810398" cy="2120973"/>
            <wp:effectExtent l="0" t="0" r="0" b="0"/>
            <wp:docPr id="72" name="Picture 4">
              <a:extLst xmlns:a="http://schemas.openxmlformats.org/drawingml/2006/main">
                <a:ext uri="{FF2B5EF4-FFF2-40B4-BE49-F238E27FC236}">
                  <a16:creationId xmlns:a16="http://schemas.microsoft.com/office/drawing/2014/main" id="{86DE77E7-EBC7-4F2D-B4C0-59755663D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6DE77E7-EBC7-4F2D-B4C0-59755663D139}"/>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810398" cy="2120973"/>
                    </a:xfrm>
                    <a:prstGeom prst="rect">
                      <a:avLst/>
                    </a:prstGeom>
                  </pic:spPr>
                </pic:pic>
              </a:graphicData>
            </a:graphic>
          </wp:inline>
        </w:drawing>
      </w:r>
      <w:r w:rsidRPr="00024667">
        <w:rPr>
          <w:noProof/>
          <w:lang w:eastAsia="en-AU"/>
        </w:rPr>
        <w:drawing>
          <wp:inline distT="0" distB="0" distL="0" distR="0" wp14:anchorId="79C21D61" wp14:editId="0326F19C">
            <wp:extent cx="5936106" cy="2235200"/>
            <wp:effectExtent l="0" t="0" r="7620" b="0"/>
            <wp:docPr id="74" name="Picture 4">
              <a:extLst xmlns:a="http://schemas.openxmlformats.org/drawingml/2006/main">
                <a:ext uri="{FF2B5EF4-FFF2-40B4-BE49-F238E27FC236}">
                  <a16:creationId xmlns:a16="http://schemas.microsoft.com/office/drawing/2014/main" id="{86DE77E7-EBC7-4F2D-B4C0-59755663D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6DE77E7-EBC7-4F2D-B4C0-59755663D139}"/>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37468" cy="2235713"/>
                    </a:xfrm>
                    <a:prstGeom prst="rect">
                      <a:avLst/>
                    </a:prstGeom>
                  </pic:spPr>
                </pic:pic>
              </a:graphicData>
            </a:graphic>
          </wp:inline>
        </w:drawing>
      </w:r>
    </w:p>
    <w:p w14:paraId="53147FA8" w14:textId="02CF409D" w:rsidR="00782DE1" w:rsidRDefault="009F6359" w:rsidP="009F6359">
      <w:pPr>
        <w:pStyle w:val="Caption"/>
        <w:rPr>
          <w:rStyle w:val="CommentReference"/>
          <w:b w:val="0"/>
          <w:bCs w:val="0"/>
          <w:color w:val="000000"/>
        </w:rPr>
      </w:pPr>
      <w:bookmarkStart w:id="110" w:name="_Ref27395210"/>
      <w:bookmarkStart w:id="111" w:name="_Toc54612631"/>
      <w:r>
        <w:t xml:space="preserve">Figure </w:t>
      </w:r>
      <w:r w:rsidR="00BC2CBF">
        <w:rPr>
          <w:noProof/>
        </w:rPr>
        <w:fldChar w:fldCharType="begin"/>
      </w:r>
      <w:r w:rsidR="00BC2CBF">
        <w:rPr>
          <w:noProof/>
        </w:rPr>
        <w:instrText xml:space="preserve"> SEQ Figure \* ARABIC </w:instrText>
      </w:r>
      <w:r w:rsidR="00BC2CBF">
        <w:rPr>
          <w:noProof/>
        </w:rPr>
        <w:fldChar w:fldCharType="separate"/>
      </w:r>
      <w:r w:rsidR="008A6C81">
        <w:rPr>
          <w:noProof/>
        </w:rPr>
        <w:t>17</w:t>
      </w:r>
      <w:r w:rsidR="00BC2CBF">
        <w:rPr>
          <w:noProof/>
        </w:rPr>
        <w:fldChar w:fldCharType="end"/>
      </w:r>
      <w:bookmarkEnd w:id="110"/>
      <w:r w:rsidR="00782DE1">
        <w:t xml:space="preserve">. Flow induced changes at </w:t>
      </w:r>
      <w:r w:rsidR="00E77258">
        <w:t>Lock 6</w:t>
      </w:r>
      <w:r w:rsidR="00782DE1">
        <w:t xml:space="preserve"> (top) and Hattah (bottom) in (left) c</w:t>
      </w:r>
      <w:r w:rsidR="00782DE1" w:rsidRPr="00024667">
        <w:t>umulative volumetric GPP over each monito</w:t>
      </w:r>
      <w:r w:rsidR="00782DE1">
        <w:t xml:space="preserve">ring period, (right) cumulative </w:t>
      </w:r>
      <w:r w:rsidR="00AB6873">
        <w:t>cross-sectional</w:t>
      </w:r>
      <w:r w:rsidR="00782DE1">
        <w:t xml:space="preserve"> production </w:t>
      </w:r>
      <w:r w:rsidR="00782DE1" w:rsidRPr="00024667">
        <w:t>over each monito</w:t>
      </w:r>
      <w:r w:rsidR="00782DE1">
        <w:t xml:space="preserve">ring period, due to the addition of CEW (blue bars) and all environmental water </w:t>
      </w:r>
      <w:r w:rsidR="009B1E20">
        <w:t xml:space="preserve">(grey) from no environmental </w:t>
      </w:r>
      <w:r w:rsidR="00DE22D1">
        <w:t>water</w:t>
      </w:r>
      <w:r w:rsidR="009B1E20">
        <w:t>. Fractions above each bar represent proportional changes in GPP due to environmental flows compared with no environmental flows (e.g. 1.02 indicates GPP increased by 2% over no e</w:t>
      </w:r>
      <w:r w:rsidR="00DE22D1">
        <w:t>nvironmental</w:t>
      </w:r>
      <w:r w:rsidR="009B1E20">
        <w:t xml:space="preserve"> water).</w:t>
      </w:r>
      <w:bookmarkEnd w:id="111"/>
    </w:p>
    <w:p w14:paraId="54723123" w14:textId="70BA5B49" w:rsidR="00782DE1" w:rsidRDefault="00782DE1" w:rsidP="00782DE1">
      <w:r>
        <w:lastRenderedPageBreak/>
        <w:t xml:space="preserve">These small changes in GPP in response to flow reflected the stable water levels within the weir pool systems. To demonstrate the </w:t>
      </w:r>
      <w:r w:rsidR="00AB6873">
        <w:t xml:space="preserve">scale of </w:t>
      </w:r>
      <w:r>
        <w:t>effects that might occur in unregulated river reaches</w:t>
      </w:r>
      <w:r w:rsidR="00FD12F6">
        <w:t>,</w:t>
      </w:r>
      <w:r>
        <w:t xml:space="preserve"> the responses </w:t>
      </w:r>
      <w:r w:rsidR="00D40C16">
        <w:t>were modelled for</w:t>
      </w:r>
      <w:r>
        <w:t xml:space="preserve"> Hattah, a site previously monitored and for which channel morphometry was available</w:t>
      </w:r>
      <w:r w:rsidR="00DE22D1">
        <w:t xml:space="preserve"> (Oliver and Merrick 2006)</w:t>
      </w:r>
      <w:r>
        <w:t xml:space="preserve">. </w:t>
      </w:r>
      <w:r w:rsidR="00DE22D1">
        <w:t>Modelling assumed the same flow regimes as observed at Lock 6, and utilised the relationships between flow, average depth and cross-sectional area at the Hattah site. Due to the greater shifts in water level at this site, the modelled changes in GPP were significantly larger than at the L</w:t>
      </w:r>
      <w:r w:rsidR="00173A0C">
        <w:t>oc</w:t>
      </w:r>
      <w:r w:rsidR="00DE22D1">
        <w:t>k 1 and 6 monitoring sites</w:t>
      </w:r>
      <w:r w:rsidR="009B1E20">
        <w:t xml:space="preserve"> </w:t>
      </w:r>
      <w:r>
        <w:t>(</w:t>
      </w:r>
      <w:r w:rsidR="00217E3D">
        <w:rPr>
          <w:highlight w:val="yellow"/>
        </w:rPr>
        <w:fldChar w:fldCharType="begin"/>
      </w:r>
      <w:r w:rsidR="00217E3D">
        <w:instrText xml:space="preserve"> REF _Ref27395210 \h </w:instrText>
      </w:r>
      <w:r w:rsidR="00217E3D">
        <w:rPr>
          <w:highlight w:val="yellow"/>
        </w:rPr>
      </w:r>
      <w:r w:rsidR="00217E3D">
        <w:rPr>
          <w:highlight w:val="yellow"/>
        </w:rPr>
        <w:fldChar w:fldCharType="separate"/>
      </w:r>
      <w:r w:rsidR="00A20F12">
        <w:t xml:space="preserve">Figure </w:t>
      </w:r>
      <w:r w:rsidR="00A20F12">
        <w:rPr>
          <w:noProof/>
        </w:rPr>
        <w:t>16</w:t>
      </w:r>
      <w:r w:rsidR="00217E3D">
        <w:rPr>
          <w:highlight w:val="yellow"/>
        </w:rPr>
        <w:fldChar w:fldCharType="end"/>
      </w:r>
      <w:r w:rsidR="00DE22D1">
        <w:t xml:space="preserve">). </w:t>
      </w:r>
      <w:r>
        <w:t>The volumetric GPP reduced by between 0 and 90 gO</w:t>
      </w:r>
      <w:r>
        <w:rPr>
          <w:vertAlign w:val="subscript"/>
        </w:rPr>
        <w:t>2</w:t>
      </w:r>
      <w:r>
        <w:t>/m</w:t>
      </w:r>
      <w:r>
        <w:rPr>
          <w:vertAlign w:val="superscript"/>
        </w:rPr>
        <w:t>3</w:t>
      </w:r>
      <w:r>
        <w:t xml:space="preserve">/monitoring period, </w:t>
      </w:r>
      <w:r w:rsidR="00D40C16">
        <w:t>representing reductions in rates to 0.83 of those without environmental flows</w:t>
      </w:r>
      <w:r>
        <w:t>. Similarly, the changes in cross-sectional GPP were larger with increases of between 0 and 23,600 gO</w:t>
      </w:r>
      <w:r>
        <w:rPr>
          <w:vertAlign w:val="subscript"/>
        </w:rPr>
        <w:t>2</w:t>
      </w:r>
      <w:r>
        <w:t xml:space="preserve">/river m/monitoring period, representing rates of up to 1.31 times </w:t>
      </w:r>
      <w:r w:rsidR="00D40C16">
        <w:t>those</w:t>
      </w:r>
      <w:r>
        <w:t xml:space="preserve"> without environmental flows (</w:t>
      </w:r>
      <w:r w:rsidR="00217E3D">
        <w:rPr>
          <w:highlight w:val="yellow"/>
        </w:rPr>
        <w:fldChar w:fldCharType="begin"/>
      </w:r>
      <w:r w:rsidR="00217E3D">
        <w:instrText xml:space="preserve"> REF _Ref27395210 \h </w:instrText>
      </w:r>
      <w:r w:rsidR="00217E3D">
        <w:rPr>
          <w:highlight w:val="yellow"/>
        </w:rPr>
      </w:r>
      <w:r w:rsidR="00217E3D">
        <w:rPr>
          <w:highlight w:val="yellow"/>
        </w:rPr>
        <w:fldChar w:fldCharType="separate"/>
      </w:r>
      <w:r w:rsidR="00A20F12">
        <w:t xml:space="preserve">Figure </w:t>
      </w:r>
      <w:r w:rsidR="00A20F12">
        <w:rPr>
          <w:noProof/>
        </w:rPr>
        <w:t>16</w:t>
      </w:r>
      <w:r w:rsidR="00217E3D">
        <w:rPr>
          <w:highlight w:val="yellow"/>
        </w:rPr>
        <w:fldChar w:fldCharType="end"/>
      </w:r>
      <w:r>
        <w:t>).</w:t>
      </w:r>
    </w:p>
    <w:p w14:paraId="23D6A8AE" w14:textId="77777777" w:rsidR="00782DE1" w:rsidRPr="00B752A7" w:rsidRDefault="00782DE1" w:rsidP="00782DE1">
      <w:pPr>
        <w:pStyle w:val="ListParagraph"/>
        <w:ind w:left="0"/>
        <w:rPr>
          <w:i/>
          <w:u w:val="single"/>
        </w:rPr>
      </w:pPr>
      <w:r w:rsidRPr="00B752A7">
        <w:rPr>
          <w:i/>
          <w:u w:val="single"/>
        </w:rPr>
        <w:t>Vertical attenuation of light</w:t>
      </w:r>
    </w:p>
    <w:p w14:paraId="7D11DDE5" w14:textId="60B75090" w:rsidR="00782DE1" w:rsidRPr="00B752A7" w:rsidRDefault="00D40C16" w:rsidP="00782DE1">
      <w:pPr>
        <w:rPr>
          <w:lang w:val="en-US"/>
        </w:rPr>
      </w:pPr>
      <w:r w:rsidRPr="00B752A7">
        <w:rPr>
          <w:lang w:val="en-US"/>
        </w:rPr>
        <w:t xml:space="preserve">The light available for photosynthesis is influenced not only by the average </w:t>
      </w:r>
      <w:r w:rsidR="00782DE1" w:rsidRPr="00B752A7">
        <w:rPr>
          <w:lang w:val="en-US"/>
        </w:rPr>
        <w:t xml:space="preserve">depth but also the depth of light penetration. This is determined by kd (Equation </w:t>
      </w:r>
      <w:r w:rsidR="00FD12F6">
        <w:rPr>
          <w:lang w:val="en-US"/>
        </w:rPr>
        <w:t>4</w:t>
      </w:r>
      <w:r w:rsidR="00782DE1" w:rsidRPr="00B752A7">
        <w:rPr>
          <w:lang w:val="en-US"/>
        </w:rPr>
        <w:t xml:space="preserve">), which depends on the rate at which light is absorbed by coloured material and scattered by particles as it passes through the water (Kirk and Oliver 1995; Oliver </w:t>
      </w:r>
      <w:r w:rsidR="00782DE1" w:rsidRPr="000A4707">
        <w:rPr>
          <w:i/>
          <w:lang w:val="en-US"/>
        </w:rPr>
        <w:t>et al</w:t>
      </w:r>
      <w:r w:rsidR="00FD12F6" w:rsidRPr="000A4707">
        <w:rPr>
          <w:i/>
          <w:lang w:val="en-US"/>
        </w:rPr>
        <w:t>.</w:t>
      </w:r>
      <w:r w:rsidR="003516F2">
        <w:rPr>
          <w:lang w:val="en-US"/>
        </w:rPr>
        <w:t xml:space="preserve"> 2010</w:t>
      </w:r>
      <w:r w:rsidR="00782DE1" w:rsidRPr="00B752A7">
        <w:rPr>
          <w:lang w:val="en-US"/>
        </w:rPr>
        <w:t xml:space="preserve">; Cottingham </w:t>
      </w:r>
      <w:r w:rsidR="00782DE1" w:rsidRPr="000A4707">
        <w:rPr>
          <w:i/>
          <w:lang w:val="en-US"/>
        </w:rPr>
        <w:t>et al</w:t>
      </w:r>
      <w:r w:rsidR="00FD12F6" w:rsidRPr="000A4707">
        <w:rPr>
          <w:i/>
          <w:lang w:val="en-US"/>
        </w:rPr>
        <w:t>.</w:t>
      </w:r>
      <w:r w:rsidR="00782DE1" w:rsidRPr="00B752A7">
        <w:rPr>
          <w:lang w:val="en-US"/>
        </w:rPr>
        <w:t xml:space="preserve"> 2010). A multiple regression analysis indicated that DOC and turbidity (NTU) accounted for 92% of the variation in kd, described by the relationship:</w:t>
      </w:r>
    </w:p>
    <w:p w14:paraId="317A8D5B" w14:textId="77777777" w:rsidR="00782DE1" w:rsidRPr="00B752A7" w:rsidRDefault="00782DE1" w:rsidP="00782DE1">
      <w:pPr>
        <w:pStyle w:val="ListParagraph"/>
        <w:ind w:left="0"/>
        <w:rPr>
          <w:iCs/>
          <w:szCs w:val="22"/>
          <w:lang w:val="en-US"/>
        </w:rPr>
      </w:pPr>
    </w:p>
    <w:p w14:paraId="458DBCF1" w14:textId="77777777" w:rsidR="00782DE1" w:rsidRPr="00B752A7" w:rsidRDefault="00782DE1" w:rsidP="00782DE1">
      <w:pPr>
        <w:pStyle w:val="ListParagraph"/>
        <w:ind w:left="0"/>
        <w:rPr>
          <w:iCs/>
          <w:szCs w:val="22"/>
          <w:lang w:val="en-US"/>
        </w:rPr>
      </w:pPr>
      <m:oMathPara>
        <m:oMath>
          <m:r>
            <w:rPr>
              <w:rFonts w:ascii="Cambria Math" w:hAnsi="Cambria Math"/>
              <w:szCs w:val="22"/>
              <w:lang w:val="en-US"/>
            </w:rPr>
            <m:t>kd=0.224*DOC+0.0577*NTU+0.1246             (4)</m:t>
          </m:r>
        </m:oMath>
      </m:oMathPara>
    </w:p>
    <w:p w14:paraId="69963E11" w14:textId="77777777" w:rsidR="00782DE1" w:rsidRPr="00B752A7" w:rsidRDefault="00782DE1" w:rsidP="00782DE1">
      <w:pPr>
        <w:pStyle w:val="ListParagraph"/>
        <w:ind w:left="0"/>
        <w:rPr>
          <w:iCs/>
          <w:szCs w:val="22"/>
          <w:lang w:val="en-US"/>
        </w:rPr>
      </w:pPr>
    </w:p>
    <w:p w14:paraId="43D80E2F" w14:textId="02F0DFF9" w:rsidR="00782DE1" w:rsidRPr="00B752A7" w:rsidRDefault="00782DE1" w:rsidP="00782DE1">
      <w:pPr>
        <w:pStyle w:val="ListParagraph"/>
        <w:ind w:left="0"/>
        <w:rPr>
          <w:iCs/>
          <w:szCs w:val="22"/>
          <w:lang w:val="en-US"/>
        </w:rPr>
      </w:pPr>
      <w:r w:rsidRPr="00B752A7">
        <w:rPr>
          <w:iCs/>
          <w:szCs w:val="22"/>
          <w:lang w:val="en-US"/>
        </w:rPr>
        <w:t>with standard errors for coefficients of 0.013, 0.003, and 0.16 respectively. Values for kd calculated from the regression were closely aligned with measured values (</w:t>
      </w:r>
      <w:r w:rsidR="00217E3D">
        <w:rPr>
          <w:iCs/>
          <w:szCs w:val="22"/>
          <w:highlight w:val="yellow"/>
          <w:lang w:val="en-US"/>
        </w:rPr>
        <w:fldChar w:fldCharType="begin"/>
      </w:r>
      <w:r w:rsidR="00217E3D">
        <w:rPr>
          <w:iCs/>
          <w:szCs w:val="22"/>
          <w:lang w:val="en-US"/>
        </w:rPr>
        <w:instrText xml:space="preserve"> REF _Ref27395294 \h </w:instrText>
      </w:r>
      <w:r w:rsidR="00217E3D">
        <w:rPr>
          <w:iCs/>
          <w:szCs w:val="22"/>
          <w:highlight w:val="yellow"/>
          <w:lang w:val="en-US"/>
        </w:rPr>
      </w:r>
      <w:r w:rsidR="00217E3D">
        <w:rPr>
          <w:iCs/>
          <w:szCs w:val="22"/>
          <w:highlight w:val="yellow"/>
          <w:lang w:val="en-US"/>
        </w:rPr>
        <w:fldChar w:fldCharType="separate"/>
      </w:r>
      <w:r w:rsidR="00A20F12" w:rsidRPr="00217E3D">
        <w:t xml:space="preserve">Figure </w:t>
      </w:r>
      <w:r w:rsidR="00A20F12">
        <w:rPr>
          <w:noProof/>
        </w:rPr>
        <w:t>17</w:t>
      </w:r>
      <w:r w:rsidR="00217E3D">
        <w:rPr>
          <w:iCs/>
          <w:szCs w:val="22"/>
          <w:highlight w:val="yellow"/>
          <w:lang w:val="en-US"/>
        </w:rPr>
        <w:fldChar w:fldCharType="end"/>
      </w:r>
      <w:r w:rsidRPr="00B752A7">
        <w:rPr>
          <w:iCs/>
          <w:szCs w:val="22"/>
          <w:lang w:val="en-US"/>
        </w:rPr>
        <w:t xml:space="preserve">). Consequently, any change in flow, or water source that alters the DOC concentration or turbidity, will alter the mean irradiance encountered by phytoplankton and affect GPP(b). </w:t>
      </w:r>
    </w:p>
    <w:p w14:paraId="52A4EC27" w14:textId="77777777" w:rsidR="00782DE1" w:rsidRPr="00217E3D" w:rsidRDefault="00782DE1" w:rsidP="00782DE1">
      <w:pPr>
        <w:jc w:val="center"/>
        <w:rPr>
          <w:lang w:val="en-US"/>
        </w:rPr>
      </w:pPr>
      <w:r w:rsidRPr="00217E3D">
        <w:rPr>
          <w:noProof/>
          <w:lang w:eastAsia="en-AU"/>
        </w:rPr>
        <w:drawing>
          <wp:inline distT="0" distB="0" distL="0" distR="0" wp14:anchorId="724710F5" wp14:editId="2B628123">
            <wp:extent cx="4529721" cy="2719052"/>
            <wp:effectExtent l="0" t="0" r="4445" b="5715"/>
            <wp:docPr id="76" name="Picture 4">
              <a:extLst xmlns:a="http://schemas.openxmlformats.org/drawingml/2006/main">
                <a:ext uri="{FF2B5EF4-FFF2-40B4-BE49-F238E27FC236}">
                  <a16:creationId xmlns:a16="http://schemas.microsoft.com/office/drawing/2014/main" id="{C6D93ADA-8505-4489-9B1E-3E9C05D5E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6D93ADA-8505-4489-9B1E-3E9C05D5EF14}"/>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529721" cy="2719052"/>
                    </a:xfrm>
                    <a:prstGeom prst="rect">
                      <a:avLst/>
                    </a:prstGeom>
                  </pic:spPr>
                </pic:pic>
              </a:graphicData>
            </a:graphic>
          </wp:inline>
        </w:drawing>
      </w:r>
    </w:p>
    <w:p w14:paraId="7102D423" w14:textId="69C40B33" w:rsidR="00782DE1" w:rsidRDefault="009F6359" w:rsidP="005E49C8">
      <w:pPr>
        <w:pStyle w:val="Caption"/>
        <w:rPr>
          <w:i/>
          <w:u w:val="single"/>
        </w:rPr>
      </w:pPr>
      <w:bookmarkStart w:id="112" w:name="_Ref27395294"/>
      <w:bookmarkStart w:id="113" w:name="_Toc54612632"/>
      <w:r w:rsidRPr="00217E3D">
        <w:t xml:space="preserve">Figure </w:t>
      </w:r>
      <w:r w:rsidR="00BC2CBF">
        <w:rPr>
          <w:noProof/>
        </w:rPr>
        <w:fldChar w:fldCharType="begin"/>
      </w:r>
      <w:r w:rsidR="00BC2CBF">
        <w:rPr>
          <w:noProof/>
        </w:rPr>
        <w:instrText xml:space="preserve"> SEQ Figure \* ARABIC </w:instrText>
      </w:r>
      <w:r w:rsidR="00BC2CBF">
        <w:rPr>
          <w:noProof/>
        </w:rPr>
        <w:fldChar w:fldCharType="separate"/>
      </w:r>
      <w:r w:rsidR="008A6C81">
        <w:rPr>
          <w:noProof/>
        </w:rPr>
        <w:t>18</w:t>
      </w:r>
      <w:r w:rsidR="00BC2CBF">
        <w:rPr>
          <w:noProof/>
        </w:rPr>
        <w:fldChar w:fldCharType="end"/>
      </w:r>
      <w:bookmarkEnd w:id="112"/>
      <w:r w:rsidR="00782DE1" w:rsidRPr="00B752A7">
        <w:t>. Comparison of the vertical attenuation coefficient kd measured in the field and calculated from the dissolved organic carbon concentration and the turbidity.</w:t>
      </w:r>
      <w:bookmarkEnd w:id="113"/>
    </w:p>
    <w:p w14:paraId="00AB6B62" w14:textId="77777777" w:rsidR="007552EF" w:rsidRDefault="007552EF">
      <w:pPr>
        <w:spacing w:before="0" w:after="160" w:line="259" w:lineRule="auto"/>
        <w:jc w:val="left"/>
        <w:rPr>
          <w:i/>
          <w:u w:val="single"/>
        </w:rPr>
      </w:pPr>
      <w:r>
        <w:rPr>
          <w:i/>
          <w:u w:val="single"/>
        </w:rPr>
        <w:br w:type="page"/>
      </w:r>
    </w:p>
    <w:p w14:paraId="14913A3A" w14:textId="2F08D3A0" w:rsidR="00782DE1" w:rsidRDefault="00782DE1" w:rsidP="00782DE1">
      <w:pPr>
        <w:pStyle w:val="ListParagraph"/>
        <w:ind w:left="0"/>
        <w:rPr>
          <w:i/>
          <w:u w:val="single"/>
        </w:rPr>
      </w:pPr>
      <w:r>
        <w:rPr>
          <w:i/>
          <w:u w:val="single"/>
        </w:rPr>
        <w:lastRenderedPageBreak/>
        <w:t>DOC and turbidity</w:t>
      </w:r>
    </w:p>
    <w:p w14:paraId="2273921F" w14:textId="0A3F7705" w:rsidR="00782DE1" w:rsidRDefault="00782DE1" w:rsidP="00782DE1">
      <w:r w:rsidRPr="005D7BB1">
        <w:t>The large differences</w:t>
      </w:r>
      <w:r>
        <w:t xml:space="preserve"> in GPP between years were not explained solely by changes in</w:t>
      </w:r>
      <w:r w:rsidRPr="005E2907">
        <w:t xml:space="preserve"> </w:t>
      </w:r>
      <w:r>
        <w:t xml:space="preserve">depth and cross-sectional area, indicating that other environmental influences were </w:t>
      </w:r>
      <w:r w:rsidRPr="005D7BB1">
        <w:t xml:space="preserve">at play. </w:t>
      </w:r>
      <w:r>
        <w:t>No strong relationships were observed with nutrient levels, but the three-fold changes in kd impacted significantly on GPP(b)</w:t>
      </w:r>
      <w:r w:rsidR="00D40C16">
        <w:t xml:space="preserve"> which is</w:t>
      </w:r>
      <w:r w:rsidR="00D40C16" w:rsidRPr="00FF08A6">
        <w:t xml:space="preserve"> </w:t>
      </w:r>
      <w:r w:rsidR="00D40C16">
        <w:t>inversely related to kd (Equation 3)</w:t>
      </w:r>
      <w:r>
        <w:t xml:space="preserve">. </w:t>
      </w:r>
      <w:r w:rsidRPr="005D7BB1">
        <w:t xml:space="preserve">Turbidity and DOC both </w:t>
      </w:r>
      <w:r>
        <w:t>affect</w:t>
      </w:r>
      <w:r w:rsidRPr="005D7BB1">
        <w:t xml:space="preserve"> </w:t>
      </w:r>
      <w:r>
        <w:t>kd</w:t>
      </w:r>
      <w:r w:rsidRPr="005D7BB1">
        <w:t xml:space="preserve"> (Equation </w:t>
      </w:r>
      <w:r>
        <w:t>4</w:t>
      </w:r>
      <w:r w:rsidRPr="005D7BB1">
        <w:t xml:space="preserve">) and </w:t>
      </w:r>
      <w:r>
        <w:t>comparing their contributions demonstrated the importance of turbidity</w:t>
      </w:r>
      <w:r w:rsidR="00D40C16">
        <w:t xml:space="preserve"> in influencing GPP(b)</w:t>
      </w:r>
      <w:r>
        <w:t xml:space="preserve"> (</w:t>
      </w:r>
      <w:r w:rsidR="00217E3D">
        <w:rPr>
          <w:highlight w:val="yellow"/>
        </w:rPr>
        <w:fldChar w:fldCharType="begin"/>
      </w:r>
      <w:r w:rsidR="00217E3D">
        <w:instrText xml:space="preserve"> REF _Ref27395317 \h </w:instrText>
      </w:r>
      <w:r w:rsidR="00217E3D">
        <w:rPr>
          <w:highlight w:val="yellow"/>
        </w:rPr>
      </w:r>
      <w:r w:rsidR="00217E3D">
        <w:rPr>
          <w:highlight w:val="yellow"/>
        </w:rPr>
        <w:fldChar w:fldCharType="separate"/>
      </w:r>
      <w:r w:rsidR="00A20F12">
        <w:t xml:space="preserve">Figure </w:t>
      </w:r>
      <w:r w:rsidR="00A20F12">
        <w:rPr>
          <w:noProof/>
        </w:rPr>
        <w:t>18</w:t>
      </w:r>
      <w:r w:rsidR="00217E3D">
        <w:rPr>
          <w:highlight w:val="yellow"/>
        </w:rPr>
        <w:fldChar w:fldCharType="end"/>
      </w:r>
      <w:r>
        <w:t xml:space="preserve">). Similar results were obtained at the </w:t>
      </w:r>
      <w:r w:rsidR="00E77258">
        <w:t>Lock 1</w:t>
      </w:r>
      <w:r>
        <w:t xml:space="preserve"> site. </w:t>
      </w:r>
    </w:p>
    <w:p w14:paraId="46B97AF0" w14:textId="77777777" w:rsidR="00782DE1" w:rsidRDefault="00782DE1" w:rsidP="00782DE1">
      <w:pPr>
        <w:jc w:val="center"/>
      </w:pPr>
      <w:r w:rsidRPr="005A1619">
        <w:rPr>
          <w:noProof/>
          <w:lang w:eastAsia="en-AU"/>
        </w:rPr>
        <w:drawing>
          <wp:inline distT="0" distB="0" distL="0" distR="0" wp14:anchorId="7D00F88C" wp14:editId="13CE0E36">
            <wp:extent cx="4986762" cy="2977468"/>
            <wp:effectExtent l="0" t="0" r="4445" b="0"/>
            <wp:docPr id="78" name="Picture 4">
              <a:extLst xmlns:a="http://schemas.openxmlformats.org/drawingml/2006/main">
                <a:ext uri="{FF2B5EF4-FFF2-40B4-BE49-F238E27FC236}">
                  <a16:creationId xmlns:a16="http://schemas.microsoft.com/office/drawing/2014/main" id="{91B9CD82-62B3-429D-80A6-E15D98DF62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1B9CD82-62B3-429D-80A6-E15D98DF6246}"/>
                        </a:ext>
                      </a:extLst>
                    </pic:cNvPr>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0" y="0"/>
                      <a:ext cx="4997763" cy="2984036"/>
                    </a:xfrm>
                    <a:prstGeom prst="rect">
                      <a:avLst/>
                    </a:prstGeom>
                  </pic:spPr>
                </pic:pic>
              </a:graphicData>
            </a:graphic>
          </wp:inline>
        </w:drawing>
      </w:r>
    </w:p>
    <w:p w14:paraId="54AE348F" w14:textId="3DAFB06E" w:rsidR="00782DE1" w:rsidRDefault="009F6359" w:rsidP="009F6359">
      <w:pPr>
        <w:pStyle w:val="Caption"/>
      </w:pPr>
      <w:bookmarkStart w:id="114" w:name="_Ref27395317"/>
      <w:bookmarkStart w:id="115" w:name="_Toc54612633"/>
      <w:r>
        <w:t xml:space="preserve">Figure </w:t>
      </w:r>
      <w:r w:rsidR="00BC2CBF">
        <w:rPr>
          <w:noProof/>
        </w:rPr>
        <w:fldChar w:fldCharType="begin"/>
      </w:r>
      <w:r w:rsidR="00BC2CBF">
        <w:rPr>
          <w:noProof/>
        </w:rPr>
        <w:instrText xml:space="preserve"> SEQ Figure \* ARABIC </w:instrText>
      </w:r>
      <w:r w:rsidR="00BC2CBF">
        <w:rPr>
          <w:noProof/>
        </w:rPr>
        <w:fldChar w:fldCharType="separate"/>
      </w:r>
      <w:r w:rsidR="008A6C81">
        <w:rPr>
          <w:noProof/>
        </w:rPr>
        <w:t>19</w:t>
      </w:r>
      <w:r w:rsidR="00BC2CBF">
        <w:rPr>
          <w:noProof/>
        </w:rPr>
        <w:fldChar w:fldCharType="end"/>
      </w:r>
      <w:bookmarkEnd w:id="114"/>
      <w:r w:rsidR="00782DE1">
        <w:t xml:space="preserve">. </w:t>
      </w:r>
      <w:r w:rsidR="00782DE1" w:rsidRPr="005A1619">
        <w:t>The vertical atte</w:t>
      </w:r>
      <w:r w:rsidR="00782DE1">
        <w:t xml:space="preserve">nuation coefficient for </w:t>
      </w:r>
      <w:r w:rsidR="00782DE1" w:rsidRPr="002220B3">
        <w:t>Photosynthetically Active Radiation</w:t>
      </w:r>
      <w:r w:rsidR="00782DE1">
        <w:t xml:space="preserve"> </w:t>
      </w:r>
      <w:r w:rsidR="00782DE1" w:rsidRPr="008E3415">
        <w:t>(</w:t>
      </w:r>
      <w:r w:rsidR="00782DE1">
        <w:rPr>
          <w:noProof/>
          <w:lang w:eastAsia="en-AU"/>
        </w:rPr>
        <w:drawing>
          <wp:inline distT="0" distB="0" distL="0" distR="0" wp14:anchorId="66D1BB24" wp14:editId="17053F3A">
            <wp:extent cx="115570" cy="977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570" cy="97790"/>
                    </a:xfrm>
                    <a:prstGeom prst="rect">
                      <a:avLst/>
                    </a:prstGeom>
                    <a:noFill/>
                  </pic:spPr>
                </pic:pic>
              </a:graphicData>
            </a:graphic>
          </wp:inline>
        </w:drawing>
      </w:r>
      <w:r w:rsidR="00782DE1" w:rsidRPr="008E3415">
        <w:t>)</w:t>
      </w:r>
      <w:r w:rsidR="00782DE1" w:rsidRPr="005A1619">
        <w:t xml:space="preserve"> and t</w:t>
      </w:r>
      <w:r w:rsidR="00782DE1">
        <w:t xml:space="preserve">he contributions due to DOC </w:t>
      </w:r>
      <w:r w:rsidR="00782DE1" w:rsidRPr="008E3415">
        <w:t>(</w:t>
      </w:r>
      <w:r w:rsidR="00782DE1">
        <w:rPr>
          <w:noProof/>
          <w:lang w:eastAsia="en-AU"/>
        </w:rPr>
        <w:drawing>
          <wp:inline distT="0" distB="0" distL="0" distR="0" wp14:anchorId="3F57642B" wp14:editId="16AAA622">
            <wp:extent cx="115570" cy="977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5570" cy="97790"/>
                    </a:xfrm>
                    <a:prstGeom prst="rect">
                      <a:avLst/>
                    </a:prstGeom>
                    <a:noFill/>
                  </pic:spPr>
                </pic:pic>
              </a:graphicData>
            </a:graphic>
          </wp:inline>
        </w:drawing>
      </w:r>
      <w:r w:rsidR="00782DE1" w:rsidRPr="008E3415">
        <w:t>)</w:t>
      </w:r>
      <w:r w:rsidR="00782DE1" w:rsidRPr="005A1619">
        <w:t xml:space="preserve"> and NTU </w:t>
      </w:r>
      <w:r w:rsidR="00782DE1" w:rsidRPr="008E3415">
        <w:t>(</w:t>
      </w:r>
      <w:r w:rsidR="00782DE1">
        <w:rPr>
          <w:noProof/>
          <w:lang w:eastAsia="en-AU"/>
        </w:rPr>
        <w:drawing>
          <wp:inline distT="0" distB="0" distL="0" distR="0" wp14:anchorId="2BB41808" wp14:editId="370AAECB">
            <wp:extent cx="115570" cy="1035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570" cy="103505"/>
                    </a:xfrm>
                    <a:prstGeom prst="rect">
                      <a:avLst/>
                    </a:prstGeom>
                    <a:noFill/>
                  </pic:spPr>
                </pic:pic>
              </a:graphicData>
            </a:graphic>
          </wp:inline>
        </w:drawing>
      </w:r>
      <w:r w:rsidR="00782DE1" w:rsidRPr="008E3415">
        <w:t>)</w:t>
      </w:r>
      <w:r w:rsidR="00E77258">
        <w:t xml:space="preserve"> at Lock 6</w:t>
      </w:r>
      <w:r w:rsidR="00782DE1" w:rsidRPr="005A1619">
        <w:t xml:space="preserve"> for each monitoring period.</w:t>
      </w:r>
      <w:bookmarkEnd w:id="115"/>
    </w:p>
    <w:p w14:paraId="3F77B22F" w14:textId="77777777" w:rsidR="00782DE1" w:rsidRPr="00227FE9" w:rsidRDefault="00782DE1" w:rsidP="00782DE1">
      <w:pPr>
        <w:pStyle w:val="ListParagraph"/>
        <w:ind w:left="0"/>
        <w:rPr>
          <w:i/>
          <w:u w:val="single"/>
        </w:rPr>
      </w:pPr>
      <w:r>
        <w:rPr>
          <w:i/>
          <w:u w:val="single"/>
        </w:rPr>
        <w:t xml:space="preserve">Ecosystem and </w:t>
      </w:r>
      <w:r w:rsidRPr="00227FE9">
        <w:rPr>
          <w:i/>
          <w:u w:val="single"/>
        </w:rPr>
        <w:t>Community Respiration</w:t>
      </w:r>
    </w:p>
    <w:p w14:paraId="6DFB94E8" w14:textId="34528F4B" w:rsidR="00782DE1" w:rsidRDefault="00782DE1" w:rsidP="00782DE1">
      <w:pPr>
        <w:rPr>
          <w:lang w:val="en-US"/>
        </w:rPr>
      </w:pPr>
      <w:r w:rsidRPr="00A763B3">
        <w:rPr>
          <w:lang w:val="en-US"/>
        </w:rPr>
        <w:t xml:space="preserve">A </w:t>
      </w:r>
      <w:r>
        <w:rPr>
          <w:lang w:val="en-US"/>
        </w:rPr>
        <w:t xml:space="preserve">significant </w:t>
      </w:r>
      <w:r w:rsidRPr="00A763B3">
        <w:rPr>
          <w:lang w:val="en-US"/>
        </w:rPr>
        <w:t xml:space="preserve">correlation was obtained between </w:t>
      </w:r>
      <w:r>
        <w:rPr>
          <w:lang w:val="en-US"/>
        </w:rPr>
        <w:t>E</w:t>
      </w:r>
      <w:r w:rsidRPr="00A763B3">
        <w:rPr>
          <w:lang w:val="en-US"/>
        </w:rPr>
        <w:t>R and the variables GPP and DOC (r</w:t>
      </w:r>
      <w:r w:rsidRPr="00A763B3">
        <w:rPr>
          <w:vertAlign w:val="superscript"/>
          <w:lang w:val="en-US"/>
        </w:rPr>
        <w:t>2</w:t>
      </w:r>
      <w:r w:rsidR="00AB425D">
        <w:rPr>
          <w:vertAlign w:val="superscript"/>
          <w:lang w:val="en-US"/>
        </w:rPr>
        <w:t xml:space="preserve"> </w:t>
      </w:r>
      <w:r w:rsidRPr="00A763B3">
        <w:rPr>
          <w:lang w:val="en-US"/>
        </w:rPr>
        <w:t>=</w:t>
      </w:r>
      <w:r w:rsidR="00AB425D">
        <w:rPr>
          <w:lang w:val="en-US"/>
        </w:rPr>
        <w:t xml:space="preserve"> </w:t>
      </w:r>
      <w:r w:rsidRPr="00A763B3">
        <w:rPr>
          <w:lang w:val="en-US"/>
        </w:rPr>
        <w:t xml:space="preserve">47%, </w:t>
      </w:r>
      <w:r>
        <w:rPr>
          <w:lang w:val="en-US"/>
        </w:rPr>
        <w:t>n</w:t>
      </w:r>
      <w:r w:rsidR="00AB425D">
        <w:rPr>
          <w:lang w:val="en-US"/>
        </w:rPr>
        <w:t xml:space="preserve"> </w:t>
      </w:r>
      <w:r>
        <w:rPr>
          <w:lang w:val="en-US"/>
        </w:rPr>
        <w:t>=</w:t>
      </w:r>
      <w:r w:rsidR="00AB425D">
        <w:rPr>
          <w:lang w:val="en-US"/>
        </w:rPr>
        <w:t xml:space="preserve"> </w:t>
      </w:r>
      <w:r w:rsidRPr="00A763B3">
        <w:rPr>
          <w:lang w:val="en-US"/>
        </w:rPr>
        <w:t>9</w:t>
      </w:r>
      <w:r>
        <w:rPr>
          <w:lang w:val="en-US"/>
        </w:rPr>
        <w:t>6</w:t>
      </w:r>
      <w:r w:rsidRPr="00A763B3">
        <w:rPr>
          <w:lang w:val="en-US"/>
        </w:rPr>
        <w:t xml:space="preserve">, GPP Coefficient 0.74 (± 0.12); DOC Coefficient 0.09 (± 0.01)). The regression included a small intercept that was not-significantly different from zero </w:t>
      </w:r>
      <w:r>
        <w:rPr>
          <w:lang w:val="en-US"/>
        </w:rPr>
        <w:t>(</w:t>
      </w:r>
      <w:r w:rsidRPr="00D368AD">
        <w:rPr>
          <w:i/>
          <w:lang w:val="en-US"/>
        </w:rPr>
        <w:t>P</w:t>
      </w:r>
      <w:r>
        <w:rPr>
          <w:lang w:val="en-US"/>
        </w:rPr>
        <w:t>&lt;</w:t>
      </w:r>
      <w:r w:rsidRPr="00A763B3">
        <w:rPr>
          <w:lang w:val="en-US"/>
        </w:rPr>
        <w:t>0.01</w:t>
      </w:r>
      <w:r>
        <w:rPr>
          <w:lang w:val="en-US"/>
        </w:rPr>
        <w:t>)</w:t>
      </w:r>
      <w:r w:rsidRPr="00A763B3">
        <w:rPr>
          <w:lang w:val="en-US"/>
        </w:rPr>
        <w:t xml:space="preserve">. </w:t>
      </w:r>
      <w:r>
        <w:rPr>
          <w:lang w:val="en-US"/>
        </w:rPr>
        <w:t>These coefficients were used to provide a comparison of respiration rates due to phytoplankton and bacteria (</w:t>
      </w:r>
      <w:r w:rsidR="000A4707">
        <w:rPr>
          <w:lang w:val="en-US"/>
        </w:rPr>
        <w:fldChar w:fldCharType="begin"/>
      </w:r>
      <w:r w:rsidR="000A4707">
        <w:rPr>
          <w:lang w:val="en-US"/>
        </w:rPr>
        <w:instrText xml:space="preserve"> REF _Ref27395344 \h </w:instrText>
      </w:r>
      <w:r w:rsidR="000A4707">
        <w:rPr>
          <w:lang w:val="en-US"/>
        </w:rPr>
      </w:r>
      <w:r w:rsidR="000A4707">
        <w:rPr>
          <w:lang w:val="en-US"/>
        </w:rPr>
        <w:fldChar w:fldCharType="separate"/>
      </w:r>
      <w:r w:rsidR="00A20F12">
        <w:t xml:space="preserve">Figure </w:t>
      </w:r>
      <w:r w:rsidR="00A20F12">
        <w:rPr>
          <w:noProof/>
        </w:rPr>
        <w:t>19</w:t>
      </w:r>
      <w:r w:rsidR="000A4707">
        <w:rPr>
          <w:lang w:val="en-US"/>
        </w:rPr>
        <w:fldChar w:fldCharType="end"/>
      </w:r>
      <w:r>
        <w:rPr>
          <w:lang w:val="en-US"/>
        </w:rPr>
        <w:t xml:space="preserve">). </w:t>
      </w:r>
      <w:bookmarkStart w:id="116" w:name="_Hlk26195214"/>
      <w:r>
        <w:rPr>
          <w:lang w:val="en-US"/>
        </w:rPr>
        <w:t>In most monitoring periods the bacterial contribution to ER (BCR)</w:t>
      </w:r>
      <w:r w:rsidRPr="009F65AD">
        <w:rPr>
          <w:lang w:val="en-US"/>
        </w:rPr>
        <w:t xml:space="preserve"> </w:t>
      </w:r>
      <w:r>
        <w:rPr>
          <w:lang w:val="en-US"/>
        </w:rPr>
        <w:t xml:space="preserve">was equivalent to, or less than </w:t>
      </w:r>
      <w:r w:rsidR="00E229B9">
        <w:rPr>
          <w:lang w:val="en-US"/>
        </w:rPr>
        <w:t xml:space="preserve">the </w:t>
      </w:r>
      <w:r>
        <w:rPr>
          <w:lang w:val="en-US"/>
        </w:rPr>
        <w:t>phytoplankton contribution (PCR),</w:t>
      </w:r>
      <w:r w:rsidRPr="00952C52">
        <w:rPr>
          <w:lang w:val="en-US"/>
        </w:rPr>
        <w:t xml:space="preserve"> </w:t>
      </w:r>
      <w:r>
        <w:rPr>
          <w:lang w:val="en-US"/>
        </w:rPr>
        <w:t xml:space="preserve">except early in the 2016-17 flood year when BCR made up almost all the respiratory activity. </w:t>
      </w:r>
      <w:bookmarkEnd w:id="116"/>
    </w:p>
    <w:p w14:paraId="678C6E55" w14:textId="77777777" w:rsidR="00782DE1" w:rsidRDefault="00782DE1" w:rsidP="007552EF">
      <w:pPr>
        <w:jc w:val="center"/>
        <w:rPr>
          <w:lang w:val="en-US"/>
        </w:rPr>
      </w:pPr>
      <w:r w:rsidRPr="00055D4F">
        <w:rPr>
          <w:noProof/>
          <w:lang w:eastAsia="en-AU"/>
        </w:rPr>
        <w:lastRenderedPageBreak/>
        <w:drawing>
          <wp:inline distT="0" distB="0" distL="0" distR="0" wp14:anchorId="2FE06AF4" wp14:editId="57571028">
            <wp:extent cx="6100549" cy="4563988"/>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6168442" cy="4614781"/>
                    </a:xfrm>
                    <a:prstGeom prst="rect">
                      <a:avLst/>
                    </a:prstGeom>
                    <a:noFill/>
                    <a:ln>
                      <a:noFill/>
                    </a:ln>
                  </pic:spPr>
                </pic:pic>
              </a:graphicData>
            </a:graphic>
          </wp:inline>
        </w:drawing>
      </w:r>
    </w:p>
    <w:p w14:paraId="11719C02" w14:textId="5E8E346B" w:rsidR="00782DE1" w:rsidRDefault="009F6359" w:rsidP="009F6359">
      <w:pPr>
        <w:pStyle w:val="Caption"/>
        <w:rPr>
          <w:lang w:val="en-US"/>
        </w:rPr>
      </w:pPr>
      <w:bookmarkStart w:id="117" w:name="_Ref27395344"/>
      <w:bookmarkStart w:id="118" w:name="_Toc54612634"/>
      <w:r>
        <w:t xml:space="preserve">Figure </w:t>
      </w:r>
      <w:r w:rsidR="00BC2CBF">
        <w:rPr>
          <w:noProof/>
        </w:rPr>
        <w:fldChar w:fldCharType="begin"/>
      </w:r>
      <w:r w:rsidR="00BC2CBF">
        <w:rPr>
          <w:noProof/>
        </w:rPr>
        <w:instrText xml:space="preserve"> SEQ Figure \* ARABIC </w:instrText>
      </w:r>
      <w:r w:rsidR="00BC2CBF">
        <w:rPr>
          <w:noProof/>
        </w:rPr>
        <w:fldChar w:fldCharType="separate"/>
      </w:r>
      <w:r w:rsidR="008A6C81">
        <w:rPr>
          <w:noProof/>
        </w:rPr>
        <w:t>20</w:t>
      </w:r>
      <w:r w:rsidR="00BC2CBF">
        <w:rPr>
          <w:noProof/>
        </w:rPr>
        <w:fldChar w:fldCharType="end"/>
      </w:r>
      <w:bookmarkEnd w:id="117"/>
      <w:r w:rsidR="00782DE1">
        <w:t xml:space="preserve">. </w:t>
      </w:r>
      <w:r w:rsidR="00782DE1" w:rsidRPr="00055D4F">
        <w:t xml:space="preserve">Respiration rates and net production for phytoplankton </w:t>
      </w:r>
      <w:r w:rsidR="00782DE1" w:rsidRPr="008E3415">
        <w:t>(</w:t>
      </w:r>
      <w:r w:rsidR="00782DE1">
        <w:rPr>
          <w:noProof/>
          <w:lang w:eastAsia="en-AU"/>
        </w:rPr>
        <w:drawing>
          <wp:inline distT="0" distB="0" distL="0" distR="0" wp14:anchorId="2A2D7FEC" wp14:editId="2E914884">
            <wp:extent cx="115570" cy="977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570" cy="97790"/>
                    </a:xfrm>
                    <a:prstGeom prst="rect">
                      <a:avLst/>
                    </a:prstGeom>
                    <a:noFill/>
                  </pic:spPr>
                </pic:pic>
              </a:graphicData>
            </a:graphic>
          </wp:inline>
        </w:drawing>
      </w:r>
      <w:r w:rsidR="00782DE1" w:rsidRPr="008E3415">
        <w:t>)</w:t>
      </w:r>
      <w:r w:rsidR="00782DE1" w:rsidRPr="00055D4F">
        <w:t xml:space="preserve">, bacteria </w:t>
      </w:r>
      <w:r w:rsidR="00782DE1" w:rsidRPr="008E3415">
        <w:t>(</w:t>
      </w:r>
      <w:r w:rsidR="00782DE1">
        <w:rPr>
          <w:noProof/>
          <w:lang w:eastAsia="en-AU"/>
        </w:rPr>
        <w:drawing>
          <wp:inline distT="0" distB="0" distL="0" distR="0" wp14:anchorId="1697CA3F" wp14:editId="583681A4">
            <wp:extent cx="115570" cy="1035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duotone>
                        <a:schemeClr val="accent4">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5570" cy="103505"/>
                    </a:xfrm>
                    <a:prstGeom prst="rect">
                      <a:avLst/>
                    </a:prstGeom>
                    <a:noFill/>
                  </pic:spPr>
                </pic:pic>
              </a:graphicData>
            </a:graphic>
          </wp:inline>
        </w:drawing>
      </w:r>
      <w:r w:rsidR="00782DE1" w:rsidRPr="008E3415">
        <w:t>)</w:t>
      </w:r>
      <w:r w:rsidR="00782DE1" w:rsidRPr="00055D4F">
        <w:t xml:space="preserve"> and both combined</w:t>
      </w:r>
      <w:r w:rsidR="00782DE1">
        <w:t xml:space="preserve"> </w:t>
      </w:r>
      <w:r w:rsidR="00782DE1" w:rsidRPr="008E3415">
        <w:t>(</w:t>
      </w:r>
      <w:r w:rsidR="00782DE1">
        <w:rPr>
          <w:noProof/>
          <w:lang w:eastAsia="en-AU"/>
        </w:rPr>
        <w:drawing>
          <wp:inline distT="0" distB="0" distL="0" distR="0" wp14:anchorId="3E18579B" wp14:editId="46E5A5C8">
            <wp:extent cx="115570" cy="1035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570" cy="103505"/>
                    </a:xfrm>
                    <a:prstGeom prst="rect">
                      <a:avLst/>
                    </a:prstGeom>
                    <a:noFill/>
                  </pic:spPr>
                </pic:pic>
              </a:graphicData>
            </a:graphic>
          </wp:inline>
        </w:drawing>
      </w:r>
      <w:r w:rsidR="00782DE1" w:rsidRPr="008E3415">
        <w:t>)</w:t>
      </w:r>
      <w:r w:rsidR="00782DE1">
        <w:t>.</w:t>
      </w:r>
      <w:bookmarkEnd w:id="118"/>
    </w:p>
    <w:p w14:paraId="4E7AA622" w14:textId="65FB0536" w:rsidR="00782DE1" w:rsidRPr="009979C7" w:rsidRDefault="00782DE1" w:rsidP="00782DE1">
      <w:pPr>
        <w:rPr>
          <w:lang w:val="en-US"/>
        </w:rPr>
      </w:pPr>
      <w:r>
        <w:rPr>
          <w:lang w:val="en-US"/>
        </w:rPr>
        <w:t>Using these respiration rates, net production was estimated for the phytoplankton and bacteria separately and showed l</w:t>
      </w:r>
      <w:r w:rsidRPr="00A763B3">
        <w:rPr>
          <w:lang w:val="en-US"/>
        </w:rPr>
        <w:t>arge differences between years (</w:t>
      </w:r>
      <w:r w:rsidR="00217E3D">
        <w:rPr>
          <w:highlight w:val="yellow"/>
          <w:lang w:val="en-US"/>
        </w:rPr>
        <w:fldChar w:fldCharType="begin"/>
      </w:r>
      <w:r w:rsidR="00217E3D">
        <w:rPr>
          <w:lang w:val="en-US"/>
        </w:rPr>
        <w:instrText xml:space="preserve"> REF _Ref27395344 \h </w:instrText>
      </w:r>
      <w:r w:rsidR="00217E3D">
        <w:rPr>
          <w:highlight w:val="yellow"/>
          <w:lang w:val="en-US"/>
        </w:rPr>
      </w:r>
      <w:r w:rsidR="00217E3D">
        <w:rPr>
          <w:highlight w:val="yellow"/>
          <w:lang w:val="en-US"/>
        </w:rPr>
        <w:fldChar w:fldCharType="separate"/>
      </w:r>
      <w:r w:rsidR="00A20F12">
        <w:t xml:space="preserve">Figure </w:t>
      </w:r>
      <w:r w:rsidR="00A20F12">
        <w:rPr>
          <w:noProof/>
        </w:rPr>
        <w:t>19</w:t>
      </w:r>
      <w:r w:rsidR="00217E3D">
        <w:rPr>
          <w:highlight w:val="yellow"/>
          <w:lang w:val="en-US"/>
        </w:rPr>
        <w:fldChar w:fldCharType="end"/>
      </w:r>
      <w:r w:rsidRPr="00A763B3">
        <w:rPr>
          <w:lang w:val="en-US"/>
        </w:rPr>
        <w:t xml:space="preserve">). </w:t>
      </w:r>
      <w:r>
        <w:rPr>
          <w:lang w:val="en-US"/>
        </w:rPr>
        <w:t>A</w:t>
      </w:r>
      <w:r w:rsidRPr="00A763B3">
        <w:rPr>
          <w:lang w:val="en-US"/>
        </w:rPr>
        <w:t xml:space="preserve">t </w:t>
      </w:r>
      <w:r>
        <w:rPr>
          <w:lang w:val="en-US"/>
        </w:rPr>
        <w:t>both sites v</w:t>
      </w:r>
      <w:r w:rsidRPr="00F841FF">
        <w:rPr>
          <w:lang w:val="en-US"/>
        </w:rPr>
        <w:t>alues for CNP</w:t>
      </w:r>
      <w:r>
        <w:rPr>
          <w:lang w:val="en-US"/>
        </w:rPr>
        <w:t xml:space="preserve"> were</w:t>
      </w:r>
      <w:r w:rsidRPr="00F841FF">
        <w:rPr>
          <w:lang w:val="en-US"/>
        </w:rPr>
        <w:t xml:space="preserve"> positive and rang</w:t>
      </w:r>
      <w:r>
        <w:rPr>
          <w:lang w:val="en-US"/>
        </w:rPr>
        <w:t>ed</w:t>
      </w:r>
      <w:r w:rsidRPr="00F841FF">
        <w:rPr>
          <w:lang w:val="en-US"/>
        </w:rPr>
        <w:t xml:space="preserve"> between 0.1 and 0.6 gC/m</w:t>
      </w:r>
      <w:r w:rsidRPr="00F841FF">
        <w:rPr>
          <w:vertAlign w:val="superscript"/>
          <w:lang w:val="en-US"/>
        </w:rPr>
        <w:t>3</w:t>
      </w:r>
      <w:r w:rsidRPr="00F841FF">
        <w:rPr>
          <w:lang w:val="en-US"/>
        </w:rPr>
        <w:t xml:space="preserve">/day, with data clustered around a mean </w:t>
      </w:r>
      <w:r>
        <w:rPr>
          <w:lang w:val="en-US"/>
        </w:rPr>
        <w:t xml:space="preserve">across both sites </w:t>
      </w:r>
      <w:r w:rsidRPr="00F841FF">
        <w:rPr>
          <w:lang w:val="en-US"/>
        </w:rPr>
        <w:t>of 0.3 (± 0.03, 95%CL) gC/m</w:t>
      </w:r>
      <w:r w:rsidRPr="00F841FF">
        <w:rPr>
          <w:vertAlign w:val="superscript"/>
          <w:lang w:val="en-US"/>
        </w:rPr>
        <w:t>3</w:t>
      </w:r>
      <w:r w:rsidRPr="00F841FF">
        <w:rPr>
          <w:lang w:val="en-US"/>
        </w:rPr>
        <w:t>/</w:t>
      </w:r>
      <w:r>
        <w:rPr>
          <w:lang w:val="en-US"/>
        </w:rPr>
        <w:t>day</w:t>
      </w:r>
      <w:r w:rsidRPr="00F841FF">
        <w:rPr>
          <w:lang w:val="en-US"/>
        </w:rPr>
        <w:t xml:space="preserve"> (</w:t>
      </w:r>
      <w:r w:rsidR="00217E3D">
        <w:rPr>
          <w:lang w:val="en-US"/>
        </w:rPr>
        <w:fldChar w:fldCharType="begin"/>
      </w:r>
      <w:r w:rsidR="00217E3D">
        <w:rPr>
          <w:lang w:val="en-US"/>
        </w:rPr>
        <w:instrText xml:space="preserve"> REF _Ref27395344 \h </w:instrText>
      </w:r>
      <w:r w:rsidR="00217E3D">
        <w:rPr>
          <w:lang w:val="en-US"/>
        </w:rPr>
      </w:r>
      <w:r w:rsidR="00217E3D">
        <w:rPr>
          <w:lang w:val="en-US"/>
        </w:rPr>
        <w:fldChar w:fldCharType="separate"/>
      </w:r>
      <w:r w:rsidR="00A20F12">
        <w:t xml:space="preserve">Figure </w:t>
      </w:r>
      <w:r w:rsidR="00A20F12">
        <w:rPr>
          <w:noProof/>
        </w:rPr>
        <w:t>19</w:t>
      </w:r>
      <w:r w:rsidR="00217E3D">
        <w:rPr>
          <w:lang w:val="en-US"/>
        </w:rPr>
        <w:fldChar w:fldCharType="end"/>
      </w:r>
      <w:r w:rsidRPr="00F841FF">
        <w:rPr>
          <w:lang w:val="en-US"/>
        </w:rPr>
        <w:t>).</w:t>
      </w:r>
      <w:r>
        <w:rPr>
          <w:lang w:val="en-US"/>
        </w:rPr>
        <w:t xml:space="preserve"> </w:t>
      </w:r>
      <w:r w:rsidRPr="00A763B3">
        <w:rPr>
          <w:lang w:val="en-US"/>
        </w:rPr>
        <w:t xml:space="preserve">The phytoplankton contribution to </w:t>
      </w:r>
      <w:r>
        <w:rPr>
          <w:lang w:val="en-US"/>
        </w:rPr>
        <w:t>the C</w:t>
      </w:r>
      <w:r w:rsidRPr="00A763B3">
        <w:rPr>
          <w:lang w:val="en-US"/>
        </w:rPr>
        <w:t xml:space="preserve">NP at </w:t>
      </w:r>
      <w:r w:rsidR="00E77258">
        <w:rPr>
          <w:lang w:val="en-US"/>
        </w:rPr>
        <w:t>Lock 6</w:t>
      </w:r>
      <w:r w:rsidRPr="00A763B3">
        <w:rPr>
          <w:lang w:val="en-US"/>
        </w:rPr>
        <w:t xml:space="preserve"> </w:t>
      </w:r>
      <w:bookmarkStart w:id="119" w:name="_Hlk26195441"/>
      <w:r>
        <w:rPr>
          <w:lang w:val="en-US"/>
        </w:rPr>
        <w:t>varied between 40 and 80%, except early in the 2016-17 flood year when the contribution was reduced, ranging from 0 to 50%.</w:t>
      </w:r>
      <w:bookmarkEnd w:id="119"/>
      <w:r>
        <w:rPr>
          <w:lang w:val="en-US"/>
        </w:rPr>
        <w:t xml:space="preserve"> At this time much larger contributions were attributed to bacterial net </w:t>
      </w:r>
      <w:r w:rsidRPr="009979C7">
        <w:rPr>
          <w:lang w:val="en-US"/>
        </w:rPr>
        <w:t>production associated with high respiration of DOC</w:t>
      </w:r>
      <w:r w:rsidR="00E229B9" w:rsidRPr="009979C7">
        <w:rPr>
          <w:lang w:val="en-US"/>
        </w:rPr>
        <w:t xml:space="preserve"> contained in flood waters</w:t>
      </w:r>
      <w:r w:rsidRPr="009979C7">
        <w:rPr>
          <w:lang w:val="en-US"/>
        </w:rPr>
        <w:t xml:space="preserve">. Similar results were obtained at </w:t>
      </w:r>
      <w:r w:rsidR="00E77258" w:rsidRPr="009979C7">
        <w:rPr>
          <w:lang w:val="en-US"/>
        </w:rPr>
        <w:t>Lock 1</w:t>
      </w:r>
      <w:r w:rsidRPr="009979C7">
        <w:rPr>
          <w:lang w:val="en-US"/>
        </w:rPr>
        <w:t xml:space="preserve"> (</w:t>
      </w:r>
      <w:r w:rsidR="00217E3D" w:rsidRPr="009979C7">
        <w:rPr>
          <w:lang w:val="en-US"/>
        </w:rPr>
        <w:fldChar w:fldCharType="begin"/>
      </w:r>
      <w:r w:rsidR="00217E3D" w:rsidRPr="009979C7">
        <w:rPr>
          <w:lang w:val="en-US"/>
        </w:rPr>
        <w:instrText xml:space="preserve"> REF _Ref27395344 \h </w:instrText>
      </w:r>
      <w:r w:rsidR="009979C7">
        <w:rPr>
          <w:lang w:val="en-US"/>
        </w:rPr>
        <w:instrText xml:space="preserve"> \* MERGEFORMAT </w:instrText>
      </w:r>
      <w:r w:rsidR="00217E3D" w:rsidRPr="009979C7">
        <w:rPr>
          <w:lang w:val="en-US"/>
        </w:rPr>
      </w:r>
      <w:r w:rsidR="00217E3D" w:rsidRPr="009979C7">
        <w:rPr>
          <w:lang w:val="en-US"/>
        </w:rPr>
        <w:fldChar w:fldCharType="separate"/>
      </w:r>
      <w:r w:rsidR="00A20F12">
        <w:t xml:space="preserve">Figure </w:t>
      </w:r>
      <w:r w:rsidR="00A20F12">
        <w:rPr>
          <w:noProof/>
        </w:rPr>
        <w:t>19</w:t>
      </w:r>
      <w:r w:rsidR="00217E3D" w:rsidRPr="009979C7">
        <w:rPr>
          <w:lang w:val="en-US"/>
        </w:rPr>
        <w:fldChar w:fldCharType="end"/>
      </w:r>
      <w:r w:rsidRPr="009979C7">
        <w:rPr>
          <w:lang w:val="en-US"/>
        </w:rPr>
        <w:t xml:space="preserve">). </w:t>
      </w:r>
    </w:p>
    <w:p w14:paraId="33FA1EC1" w14:textId="4C2063E0" w:rsidR="00740FD9" w:rsidRPr="009979C7" w:rsidRDefault="00740FD9" w:rsidP="00740FD9">
      <w:pPr>
        <w:pStyle w:val="ListParagraph"/>
        <w:ind w:left="0"/>
        <w:rPr>
          <w:i/>
          <w:u w:val="single"/>
        </w:rPr>
      </w:pPr>
      <w:r w:rsidRPr="009979C7">
        <w:rPr>
          <w:i/>
          <w:u w:val="single"/>
        </w:rPr>
        <w:t xml:space="preserve">Ecosystem Respiration, </w:t>
      </w:r>
      <w:r w:rsidR="006A4E92" w:rsidRPr="009979C7">
        <w:rPr>
          <w:i/>
          <w:u w:val="single"/>
        </w:rPr>
        <w:t>Combined Net Production</w:t>
      </w:r>
      <w:r w:rsidRPr="009979C7">
        <w:rPr>
          <w:i/>
          <w:u w:val="single"/>
        </w:rPr>
        <w:t xml:space="preserve"> and altered flows</w:t>
      </w:r>
    </w:p>
    <w:p w14:paraId="1D7AB492" w14:textId="4F9FE69F" w:rsidR="00740FD9" w:rsidRPr="009979C7" w:rsidRDefault="00740FD9" w:rsidP="00740FD9">
      <w:pPr>
        <w:rPr>
          <w:lang w:val="en-US"/>
        </w:rPr>
      </w:pPr>
      <w:r w:rsidRPr="009979C7">
        <w:rPr>
          <w:lang w:val="en-US"/>
        </w:rPr>
        <w:t xml:space="preserve">Estimates of ER for the modelled flow conditions without </w:t>
      </w:r>
      <w:r w:rsidR="003A570C" w:rsidRPr="009979C7">
        <w:rPr>
          <w:lang w:val="en-US"/>
        </w:rPr>
        <w:t>Commonwealth environmental water</w:t>
      </w:r>
      <w:r w:rsidRPr="009979C7">
        <w:rPr>
          <w:lang w:val="en-US"/>
        </w:rPr>
        <w:t xml:space="preserve"> or </w:t>
      </w:r>
      <w:r w:rsidR="003A570C" w:rsidRPr="009979C7">
        <w:rPr>
          <w:lang w:val="en-US"/>
        </w:rPr>
        <w:t>environmental water</w:t>
      </w:r>
      <w:r w:rsidRPr="009979C7">
        <w:rPr>
          <w:lang w:val="en-US"/>
        </w:rPr>
        <w:t xml:space="preserve"> need to include the contributions from both phytoplankton and heterotrophs. Phytoplankton respiration was correlated with GPP, so the same assumptions were used as in estimating GPP under the different flow scenarios. These were, that on any day the chlorophyll concentration was the same with and without environmental </w:t>
      </w:r>
      <w:r w:rsidR="003A570C" w:rsidRPr="009979C7">
        <w:rPr>
          <w:lang w:val="en-US"/>
        </w:rPr>
        <w:t>water</w:t>
      </w:r>
      <w:r w:rsidRPr="009979C7">
        <w:rPr>
          <w:lang w:val="en-US"/>
        </w:rPr>
        <w:t>, and that water quality was largely unchanged, especially turbidity and DOC that influence light attenuation. Under these assumptions the relative changes in the phytoplankton respiration (PCR) will match the relative changes in GPP (</w:t>
      </w:r>
      <w:r w:rsidR="003A570C" w:rsidRPr="009979C7">
        <w:rPr>
          <w:lang w:val="en-US"/>
        </w:rPr>
        <w:fldChar w:fldCharType="begin"/>
      </w:r>
      <w:r w:rsidR="003A570C" w:rsidRPr="009979C7">
        <w:rPr>
          <w:lang w:val="en-US"/>
        </w:rPr>
        <w:instrText xml:space="preserve"> REF _Ref27395210 \h </w:instrText>
      </w:r>
      <w:r w:rsidR="009979C7">
        <w:rPr>
          <w:lang w:val="en-US"/>
        </w:rPr>
        <w:instrText xml:space="preserve"> \* MERGEFORMAT </w:instrText>
      </w:r>
      <w:r w:rsidR="003A570C" w:rsidRPr="009979C7">
        <w:rPr>
          <w:lang w:val="en-US"/>
        </w:rPr>
      </w:r>
      <w:r w:rsidR="003A570C" w:rsidRPr="009979C7">
        <w:rPr>
          <w:lang w:val="en-US"/>
        </w:rPr>
        <w:fldChar w:fldCharType="separate"/>
      </w:r>
      <w:r w:rsidR="00A20F12">
        <w:t xml:space="preserve">Figure </w:t>
      </w:r>
      <w:r w:rsidR="00A20F12">
        <w:rPr>
          <w:noProof/>
        </w:rPr>
        <w:t>16</w:t>
      </w:r>
      <w:r w:rsidR="003A570C" w:rsidRPr="009979C7">
        <w:rPr>
          <w:lang w:val="en-US"/>
        </w:rPr>
        <w:fldChar w:fldCharType="end"/>
      </w:r>
      <w:r w:rsidRPr="009979C7">
        <w:rPr>
          <w:lang w:val="en-US"/>
        </w:rPr>
        <w:t>) for both volumetric</w:t>
      </w:r>
      <w:r w:rsidR="003A570C" w:rsidRPr="009979C7">
        <w:rPr>
          <w:lang w:val="en-US"/>
        </w:rPr>
        <w:t xml:space="preserve"> and cross-sectional estimates.</w:t>
      </w:r>
    </w:p>
    <w:p w14:paraId="076E1272" w14:textId="61C6B2D7" w:rsidR="00740FD9" w:rsidRPr="009979C7" w:rsidRDefault="00740FD9" w:rsidP="00740FD9">
      <w:pPr>
        <w:rPr>
          <w:lang w:val="en-US"/>
        </w:rPr>
      </w:pPr>
      <w:r w:rsidRPr="009979C7">
        <w:rPr>
          <w:lang w:val="en-US"/>
        </w:rPr>
        <w:lastRenderedPageBreak/>
        <w:t xml:space="preserve">The bacterial respiration (BCR) is correlated with the DOC concentration which was assumed to remain unchanged on any given day, enabling estimation of rates without environmental flows. In contrast to GPP, where flow induced changes in light availability influence the estimates of volumetric rate, if DOC concentration is unchanged then the volumetric BCR remains unchanged. Consequently, the linear river rates will alter in proportion to the relative changes in cross-sectional area. The effect of this can be estimated from </w:t>
      </w:r>
      <w:r w:rsidR="003A570C" w:rsidRPr="009979C7">
        <w:rPr>
          <w:lang w:val="en-US"/>
        </w:rPr>
        <w:fldChar w:fldCharType="begin"/>
      </w:r>
      <w:r w:rsidR="003A570C" w:rsidRPr="009979C7">
        <w:rPr>
          <w:lang w:val="en-US"/>
        </w:rPr>
        <w:instrText xml:space="preserve"> REF _Ref27395210 \h </w:instrText>
      </w:r>
      <w:r w:rsidR="009979C7">
        <w:rPr>
          <w:lang w:val="en-US"/>
        </w:rPr>
        <w:instrText xml:space="preserve"> \* MERGEFORMAT </w:instrText>
      </w:r>
      <w:r w:rsidR="003A570C" w:rsidRPr="009979C7">
        <w:rPr>
          <w:lang w:val="en-US"/>
        </w:rPr>
      </w:r>
      <w:r w:rsidR="003A570C" w:rsidRPr="009979C7">
        <w:rPr>
          <w:lang w:val="en-US"/>
        </w:rPr>
        <w:fldChar w:fldCharType="separate"/>
      </w:r>
      <w:r w:rsidR="00A20F12">
        <w:t xml:space="preserve">Figure </w:t>
      </w:r>
      <w:r w:rsidR="00A20F12">
        <w:rPr>
          <w:noProof/>
        </w:rPr>
        <w:t>16</w:t>
      </w:r>
      <w:r w:rsidR="003A570C" w:rsidRPr="009979C7">
        <w:rPr>
          <w:lang w:val="en-US"/>
        </w:rPr>
        <w:fldChar w:fldCharType="end"/>
      </w:r>
      <w:r w:rsidRPr="009979C7">
        <w:rPr>
          <w:lang w:val="en-US"/>
        </w:rPr>
        <w:t xml:space="preserve"> by adjusting the relative changes in cross-sectional GPP rates for the relative changes in the volumetric rates. In the Lock 6 data the relative increases in BCR will be between 2 and 6% higher than the relative changes shown for cross-sec</w:t>
      </w:r>
      <w:r w:rsidR="00340861">
        <w:rPr>
          <w:lang w:val="en-US"/>
        </w:rPr>
        <w:t>t</w:t>
      </w:r>
      <w:r w:rsidRPr="009979C7">
        <w:rPr>
          <w:lang w:val="en-US"/>
        </w:rPr>
        <w:t xml:space="preserve">ional GPP in response to environmental water, ranging between factors of 1.03 and 1.09. The modelled results for the Hattah site indicate relative changes in BCR between 7 and 17% higher than the relative changes shown for cross-sectional GPP, with factors ranging between 1.22 and 1.54, indicating substantial increases in the cross-sectional decomposition rate with the addition of </w:t>
      </w:r>
      <w:r w:rsidR="009979C7" w:rsidRPr="009979C7">
        <w:rPr>
          <w:lang w:val="en-US"/>
        </w:rPr>
        <w:t>environmental water</w:t>
      </w:r>
      <w:r w:rsidRPr="009979C7">
        <w:rPr>
          <w:lang w:val="en-US"/>
        </w:rPr>
        <w:t>.</w:t>
      </w:r>
    </w:p>
    <w:p w14:paraId="24C644E1" w14:textId="05A38943" w:rsidR="00740FD9" w:rsidRPr="009979C7" w:rsidRDefault="00740FD9" w:rsidP="00740FD9">
      <w:pPr>
        <w:rPr>
          <w:lang w:val="en-US"/>
        </w:rPr>
      </w:pPr>
      <w:r w:rsidRPr="009979C7">
        <w:rPr>
          <w:lang w:val="en-US"/>
        </w:rPr>
        <w:t>The d</w:t>
      </w:r>
      <w:r w:rsidR="009979C7" w:rsidRPr="009979C7">
        <w:rPr>
          <w:lang w:val="en-US"/>
        </w:rPr>
        <w:t>ata indicate</w:t>
      </w:r>
      <w:r w:rsidRPr="009979C7">
        <w:rPr>
          <w:lang w:val="en-US"/>
        </w:rPr>
        <w:t xml:space="preserve"> that phytoplankton net production is a constant fraction of GPP and so will change in proportion to GPP. Consequently, the proportional changes in GPP depicted in </w:t>
      </w:r>
      <w:r w:rsidR="003A570C" w:rsidRPr="009979C7">
        <w:rPr>
          <w:lang w:val="en-US"/>
        </w:rPr>
        <w:fldChar w:fldCharType="begin"/>
      </w:r>
      <w:r w:rsidR="003A570C" w:rsidRPr="009979C7">
        <w:rPr>
          <w:lang w:val="en-US"/>
        </w:rPr>
        <w:instrText xml:space="preserve"> REF _Ref27395210 \h </w:instrText>
      </w:r>
      <w:r w:rsidR="009979C7">
        <w:rPr>
          <w:lang w:val="en-US"/>
        </w:rPr>
        <w:instrText xml:space="preserve"> \* MERGEFORMAT </w:instrText>
      </w:r>
      <w:r w:rsidR="003A570C" w:rsidRPr="009979C7">
        <w:rPr>
          <w:lang w:val="en-US"/>
        </w:rPr>
      </w:r>
      <w:r w:rsidR="003A570C" w:rsidRPr="009979C7">
        <w:rPr>
          <w:lang w:val="en-US"/>
        </w:rPr>
        <w:fldChar w:fldCharType="separate"/>
      </w:r>
      <w:r w:rsidR="00A20F12">
        <w:t xml:space="preserve">Figure </w:t>
      </w:r>
      <w:r w:rsidR="00A20F12">
        <w:rPr>
          <w:noProof/>
        </w:rPr>
        <w:t>16</w:t>
      </w:r>
      <w:r w:rsidR="003A570C" w:rsidRPr="009979C7">
        <w:rPr>
          <w:lang w:val="en-US"/>
        </w:rPr>
        <w:fldChar w:fldCharType="end"/>
      </w:r>
      <w:r w:rsidR="003A570C" w:rsidRPr="009979C7">
        <w:rPr>
          <w:lang w:val="en-US"/>
        </w:rPr>
        <w:t xml:space="preserve"> </w:t>
      </w:r>
      <w:r w:rsidRPr="009979C7">
        <w:rPr>
          <w:lang w:val="en-US"/>
        </w:rPr>
        <w:t xml:space="preserve">match the proportional changes expected in PNP, with increased flows reducing volumetric rates but increasing cross-sectional rates. The heterotrophic net production as estimated from Equation 2 is proportional to BCR and consequently heterotrophic net production increases proportionally to increases in BCR in response to flows. </w:t>
      </w:r>
    </w:p>
    <w:p w14:paraId="654D3EAF" w14:textId="5BF1FEF5" w:rsidR="00740FD9" w:rsidRPr="009979C7" w:rsidRDefault="00740FD9" w:rsidP="00740FD9">
      <w:pPr>
        <w:rPr>
          <w:lang w:val="en-US"/>
        </w:rPr>
      </w:pPr>
      <w:r w:rsidRPr="009979C7">
        <w:rPr>
          <w:lang w:val="en-US"/>
        </w:rPr>
        <w:t xml:space="preserve">If cross-sectional rates of NP reflect a “carrying capacity” for the river in terms of carbon production available for higher trophic levels, then at the unregulated Hattah site the modelled results indicate that in 2017-18 integrated cross-sectional PNP was increased by a factor of 1.31, and BNP by a factor of 1.54 as a result of </w:t>
      </w:r>
      <w:r w:rsidR="003A570C" w:rsidRPr="009979C7">
        <w:rPr>
          <w:lang w:val="en-US"/>
        </w:rPr>
        <w:t>environmental water</w:t>
      </w:r>
      <w:r w:rsidRPr="009979C7">
        <w:rPr>
          <w:lang w:val="en-US"/>
        </w:rPr>
        <w:t xml:space="preserve"> flows.</w:t>
      </w:r>
    </w:p>
    <w:p w14:paraId="1FCCA48F" w14:textId="77777777" w:rsidR="00782DE1" w:rsidRPr="009979C7" w:rsidRDefault="00782DE1" w:rsidP="00782DE1">
      <w:pPr>
        <w:pStyle w:val="ListParagraph"/>
        <w:ind w:left="0"/>
        <w:rPr>
          <w:i/>
          <w:u w:val="single"/>
        </w:rPr>
      </w:pPr>
      <w:r w:rsidRPr="009979C7">
        <w:rPr>
          <w:i/>
          <w:u w:val="single"/>
        </w:rPr>
        <w:t>Dissolved oxygen</w:t>
      </w:r>
    </w:p>
    <w:p w14:paraId="4A647AFE" w14:textId="08F60D1A" w:rsidR="00126889" w:rsidRDefault="00782DE1" w:rsidP="00782DE1">
      <w:r w:rsidRPr="009979C7">
        <w:t>Modelling of phytoplankton metabolism indicated that PNP was on average positive, generating a net oxygen surplus, while bacterial respiration of DOC reduced oxygen concentrations. The DO concentration resulting</w:t>
      </w:r>
      <w:r>
        <w:t xml:space="preserve"> from this interplay depends not only on the light intensity and the concentration of DOC, but also on the gas exchange at the water surface. Reduced exchange rates</w:t>
      </w:r>
      <w:r w:rsidRPr="00BC4A42">
        <w:t xml:space="preserve"> </w:t>
      </w:r>
      <w:r>
        <w:t>enhance the possibility of oxygen depletion when DOC concentrations are high. The gas exchange coefficient was found to be a function of the water velocity, which along with wind generates mixing in the river (</w:t>
      </w:r>
      <w:r w:rsidR="00217E3D" w:rsidRPr="00217E3D">
        <w:fldChar w:fldCharType="begin"/>
      </w:r>
      <w:r w:rsidR="00217E3D" w:rsidRPr="00217E3D">
        <w:instrText xml:space="preserve"> REF _Ref27395376 \h </w:instrText>
      </w:r>
      <w:r w:rsidR="00217E3D">
        <w:instrText xml:space="preserve"> \* MERGEFORMAT </w:instrText>
      </w:r>
      <w:r w:rsidR="00217E3D" w:rsidRPr="00217E3D">
        <w:fldChar w:fldCharType="separate"/>
      </w:r>
      <w:r w:rsidR="00A20F12">
        <w:t xml:space="preserve">Figure </w:t>
      </w:r>
      <w:r w:rsidR="00A20F12">
        <w:rPr>
          <w:noProof/>
        </w:rPr>
        <w:t>20</w:t>
      </w:r>
      <w:r w:rsidR="00217E3D" w:rsidRPr="00217E3D">
        <w:fldChar w:fldCharType="end"/>
      </w:r>
      <w:r w:rsidRPr="00217E3D">
        <w:t>A). At velocities below ca. 0.18 m/s</w:t>
      </w:r>
      <w:r w:rsidR="004B7BB3">
        <w:t>,</w:t>
      </w:r>
      <w:r w:rsidRPr="00217E3D">
        <w:t xml:space="preserve"> gas exchange was reduced to values approaching zero. This critical velocity was used to assess the influence of environmental flows in reducing the pote</w:t>
      </w:r>
      <w:r w:rsidR="00EB0970">
        <w:t>ntial for low oxygen periods by</w:t>
      </w:r>
      <w:r w:rsidR="00EB0970" w:rsidRPr="00217E3D">
        <w:t xml:space="preserve"> </w:t>
      </w:r>
      <w:r w:rsidR="00EB0970">
        <w:t xml:space="preserve">increasing velocities and </w:t>
      </w:r>
      <w:r w:rsidR="00EB0970" w:rsidRPr="00217E3D">
        <w:t>maintaining</w:t>
      </w:r>
      <w:r w:rsidRPr="00217E3D">
        <w:t xml:space="preserve"> gas exchange rates. In most years, environmental flows made significant contributions, particularly during the spring and summer periods when respiration rates were high. The number of days in each monitoring period meeting the velocity criteria (0.18 m/s) without environmental </w:t>
      </w:r>
      <w:r w:rsidR="003B2FB7">
        <w:t xml:space="preserve">water </w:t>
      </w:r>
      <w:r w:rsidRPr="00217E3D">
        <w:t>contributions, with C</w:t>
      </w:r>
      <w:r w:rsidR="00E4556A">
        <w:t>ommonwealth environmental water</w:t>
      </w:r>
      <w:r w:rsidRPr="00217E3D">
        <w:t>, or with all environmental water</w:t>
      </w:r>
      <w:r w:rsidR="009B1E20" w:rsidRPr="00217E3D">
        <w:t xml:space="preserve">, </w:t>
      </w:r>
      <w:r w:rsidR="009B1E20">
        <w:t>are presented in</w:t>
      </w:r>
      <w:r w:rsidR="00540D55">
        <w:t xml:space="preserve"> </w:t>
      </w:r>
      <w:r w:rsidR="00540D55">
        <w:fldChar w:fldCharType="begin"/>
      </w:r>
      <w:r w:rsidR="00540D55">
        <w:instrText xml:space="preserve"> REF _Ref35962692 \h </w:instrText>
      </w:r>
      <w:r w:rsidR="00540D55">
        <w:fldChar w:fldCharType="separate"/>
      </w:r>
      <w:r w:rsidR="00A20F12">
        <w:t xml:space="preserve">Table </w:t>
      </w:r>
      <w:r w:rsidR="00A20F12">
        <w:rPr>
          <w:noProof/>
        </w:rPr>
        <w:t>4</w:t>
      </w:r>
      <w:r w:rsidR="00540D55">
        <w:fldChar w:fldCharType="end"/>
      </w:r>
      <w:r w:rsidR="00540D55">
        <w:t xml:space="preserve"> a</w:t>
      </w:r>
      <w:r w:rsidR="00E72135">
        <w:t>nd</w:t>
      </w:r>
      <w:r w:rsidRPr="00217E3D">
        <w:t xml:space="preserve"> </w:t>
      </w:r>
      <w:r w:rsidR="00217E3D" w:rsidRPr="00217E3D">
        <w:fldChar w:fldCharType="begin"/>
      </w:r>
      <w:r w:rsidR="00217E3D" w:rsidRPr="00217E3D">
        <w:instrText xml:space="preserve"> REF _Ref27395376 \h </w:instrText>
      </w:r>
      <w:r w:rsidR="00217E3D">
        <w:instrText xml:space="preserve"> \* MERGEFORMAT </w:instrText>
      </w:r>
      <w:r w:rsidR="00217E3D" w:rsidRPr="00217E3D">
        <w:fldChar w:fldCharType="separate"/>
      </w:r>
      <w:r w:rsidR="00A20F12">
        <w:t xml:space="preserve">Figure </w:t>
      </w:r>
      <w:r w:rsidR="00A20F12">
        <w:rPr>
          <w:noProof/>
        </w:rPr>
        <w:t>20</w:t>
      </w:r>
      <w:r w:rsidR="00217E3D" w:rsidRPr="00217E3D">
        <w:fldChar w:fldCharType="end"/>
      </w:r>
      <w:r w:rsidRPr="00217E3D">
        <w:t xml:space="preserve">B. </w:t>
      </w:r>
    </w:p>
    <w:p w14:paraId="0E26CEF4" w14:textId="77777777" w:rsidR="00CC0825" w:rsidRDefault="00CC0825">
      <w:pPr>
        <w:spacing w:before="0" w:after="160" w:line="259" w:lineRule="auto"/>
        <w:jc w:val="left"/>
        <w:rPr>
          <w:b/>
          <w:bCs/>
          <w:color w:val="auto"/>
          <w:sz w:val="20"/>
          <w:szCs w:val="18"/>
        </w:rPr>
      </w:pPr>
      <w:bookmarkStart w:id="120" w:name="_Ref35595463"/>
      <w:r>
        <w:br w:type="page"/>
      </w:r>
    </w:p>
    <w:p w14:paraId="6FFAF6E6" w14:textId="431B3EEC" w:rsidR="00126889" w:rsidRDefault="003D1D61" w:rsidP="003D1D61">
      <w:pPr>
        <w:pStyle w:val="Caption"/>
      </w:pPr>
      <w:bookmarkStart w:id="121" w:name="_Ref35962692"/>
      <w:bookmarkStart w:id="122" w:name="_Toc54612664"/>
      <w:r>
        <w:lastRenderedPageBreak/>
        <w:t xml:space="preserve">Table </w:t>
      </w:r>
      <w:fldSimple w:instr=" SEQ Table \* ARABIC ">
        <w:r w:rsidR="00A20F12">
          <w:rPr>
            <w:noProof/>
          </w:rPr>
          <w:t>4</w:t>
        </w:r>
      </w:fldSimple>
      <w:bookmarkEnd w:id="120"/>
      <w:bookmarkEnd w:id="121"/>
      <w:r w:rsidR="00126889">
        <w:t xml:space="preserve">. </w:t>
      </w:r>
      <w:r>
        <w:t>N</w:t>
      </w:r>
      <w:r w:rsidRPr="003D1D61">
        <w:t xml:space="preserve">umber of days in each monitoring period meeting the velocity criteria (0.18 m/s) without environmental water </w:t>
      </w:r>
      <w:r w:rsidR="00E72135">
        <w:t xml:space="preserve">(eWater) </w:t>
      </w:r>
      <w:r w:rsidRPr="003D1D61">
        <w:t>contributions, with Commonwealth environmental water</w:t>
      </w:r>
      <w:r w:rsidR="00E72135">
        <w:t xml:space="preserve"> (CEW)</w:t>
      </w:r>
      <w:r w:rsidRPr="003D1D61">
        <w:t>, or wit</w:t>
      </w:r>
      <w:r w:rsidR="00E72135">
        <w:t>h all environmental water</w:t>
      </w:r>
      <w:r>
        <w:t>.</w:t>
      </w:r>
      <w:bookmarkEnd w:id="12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
        <w:gridCol w:w="1215"/>
        <w:gridCol w:w="1018"/>
        <w:gridCol w:w="1597"/>
        <w:gridCol w:w="709"/>
      </w:tblGrid>
      <w:tr w:rsidR="00E72135" w:rsidRPr="00C93EE7" w14:paraId="499B2BBA" w14:textId="77777777" w:rsidTr="005203F2">
        <w:trPr>
          <w:trHeight w:val="397"/>
          <w:jc w:val="center"/>
        </w:trPr>
        <w:tc>
          <w:tcPr>
            <w:tcW w:w="0" w:type="auto"/>
            <w:vMerge w:val="restart"/>
            <w:tcBorders>
              <w:top w:val="single" w:sz="4" w:space="0" w:color="auto"/>
              <w:bottom w:val="single" w:sz="4" w:space="0" w:color="auto"/>
            </w:tcBorders>
          </w:tcPr>
          <w:p w14:paraId="7AE11882" w14:textId="35EDB39B" w:rsidR="00E72135" w:rsidRPr="00C93EE7" w:rsidRDefault="00E72135" w:rsidP="00E72135">
            <w:pPr>
              <w:spacing w:before="0" w:after="0"/>
              <w:rPr>
                <w:b/>
                <w:sz w:val="19"/>
                <w:szCs w:val="19"/>
              </w:rPr>
            </w:pPr>
            <w:r w:rsidRPr="00C93EE7">
              <w:rPr>
                <w:b/>
                <w:sz w:val="19"/>
                <w:szCs w:val="19"/>
              </w:rPr>
              <w:t>Year</w:t>
            </w:r>
          </w:p>
        </w:tc>
        <w:tc>
          <w:tcPr>
            <w:tcW w:w="0" w:type="auto"/>
            <w:gridSpan w:val="2"/>
            <w:tcBorders>
              <w:top w:val="single" w:sz="4" w:space="0" w:color="auto"/>
            </w:tcBorders>
          </w:tcPr>
          <w:p w14:paraId="5ACAC742" w14:textId="15AC8686" w:rsidR="00E72135" w:rsidRPr="00C93EE7" w:rsidRDefault="00E72135" w:rsidP="00E72135">
            <w:pPr>
              <w:spacing w:before="0" w:after="0"/>
              <w:rPr>
                <w:b/>
                <w:sz w:val="19"/>
                <w:szCs w:val="19"/>
              </w:rPr>
            </w:pPr>
            <w:r w:rsidRPr="00C93EE7">
              <w:rPr>
                <w:b/>
                <w:sz w:val="19"/>
                <w:szCs w:val="19"/>
              </w:rPr>
              <w:t>Total number of days</w:t>
            </w:r>
          </w:p>
        </w:tc>
        <w:tc>
          <w:tcPr>
            <w:tcW w:w="0" w:type="auto"/>
            <w:gridSpan w:val="2"/>
            <w:tcBorders>
              <w:top w:val="single" w:sz="4" w:space="0" w:color="auto"/>
            </w:tcBorders>
          </w:tcPr>
          <w:p w14:paraId="304B08BE" w14:textId="77777777" w:rsidR="00E72135" w:rsidRPr="00C93EE7" w:rsidRDefault="00E72135" w:rsidP="00E72135">
            <w:pPr>
              <w:spacing w:before="0" w:after="0"/>
              <w:rPr>
                <w:b/>
                <w:sz w:val="19"/>
                <w:szCs w:val="19"/>
              </w:rPr>
            </w:pPr>
            <w:r w:rsidRPr="00C93EE7">
              <w:rPr>
                <w:b/>
                <w:sz w:val="19"/>
                <w:szCs w:val="19"/>
              </w:rPr>
              <w:t>Additional days due to</w:t>
            </w:r>
          </w:p>
        </w:tc>
      </w:tr>
      <w:tr w:rsidR="00E72135" w:rsidRPr="00C93EE7" w14:paraId="6ACD8C8E" w14:textId="77777777" w:rsidTr="005203F2">
        <w:trPr>
          <w:trHeight w:val="397"/>
          <w:jc w:val="center"/>
        </w:trPr>
        <w:tc>
          <w:tcPr>
            <w:tcW w:w="0" w:type="auto"/>
            <w:vMerge/>
            <w:tcBorders>
              <w:bottom w:val="single" w:sz="4" w:space="0" w:color="auto"/>
            </w:tcBorders>
          </w:tcPr>
          <w:p w14:paraId="60E95C14" w14:textId="0F7C7DAB" w:rsidR="00E72135" w:rsidRPr="00C93EE7" w:rsidRDefault="00E72135" w:rsidP="00E72135">
            <w:pPr>
              <w:spacing w:before="0" w:after="0"/>
              <w:rPr>
                <w:sz w:val="19"/>
                <w:szCs w:val="19"/>
              </w:rPr>
            </w:pPr>
          </w:p>
        </w:tc>
        <w:tc>
          <w:tcPr>
            <w:tcW w:w="0" w:type="auto"/>
            <w:tcBorders>
              <w:bottom w:val="single" w:sz="4" w:space="0" w:color="auto"/>
            </w:tcBorders>
          </w:tcPr>
          <w:p w14:paraId="737E5F7A" w14:textId="7A5161AE" w:rsidR="00E72135" w:rsidRPr="00C93EE7" w:rsidRDefault="00E72135" w:rsidP="00E72135">
            <w:pPr>
              <w:spacing w:before="0" w:after="0"/>
              <w:rPr>
                <w:sz w:val="19"/>
                <w:szCs w:val="19"/>
              </w:rPr>
            </w:pPr>
            <w:r w:rsidRPr="00C93EE7">
              <w:rPr>
                <w:sz w:val="19"/>
                <w:szCs w:val="19"/>
              </w:rPr>
              <w:t>No eWater</w:t>
            </w:r>
          </w:p>
        </w:tc>
        <w:tc>
          <w:tcPr>
            <w:tcW w:w="0" w:type="auto"/>
            <w:tcBorders>
              <w:bottom w:val="single" w:sz="4" w:space="0" w:color="auto"/>
            </w:tcBorders>
          </w:tcPr>
          <w:p w14:paraId="5221C0F5" w14:textId="2B6861E9" w:rsidR="00E72135" w:rsidRPr="00C93EE7" w:rsidRDefault="00E72135" w:rsidP="00E72135">
            <w:pPr>
              <w:spacing w:before="0" w:after="0"/>
              <w:rPr>
                <w:sz w:val="19"/>
                <w:szCs w:val="19"/>
              </w:rPr>
            </w:pPr>
            <w:r w:rsidRPr="00C93EE7">
              <w:rPr>
                <w:sz w:val="19"/>
                <w:szCs w:val="19"/>
              </w:rPr>
              <w:t>All water</w:t>
            </w:r>
          </w:p>
        </w:tc>
        <w:tc>
          <w:tcPr>
            <w:tcW w:w="0" w:type="auto"/>
            <w:tcBorders>
              <w:bottom w:val="single" w:sz="4" w:space="0" w:color="auto"/>
            </w:tcBorders>
          </w:tcPr>
          <w:p w14:paraId="73F457BC" w14:textId="2C69FA72" w:rsidR="00E72135" w:rsidRPr="00C93EE7" w:rsidRDefault="00E72135" w:rsidP="00E72135">
            <w:pPr>
              <w:spacing w:before="0" w:after="0"/>
              <w:rPr>
                <w:sz w:val="19"/>
                <w:szCs w:val="19"/>
              </w:rPr>
            </w:pPr>
            <w:r w:rsidRPr="00C93EE7">
              <w:rPr>
                <w:sz w:val="19"/>
                <w:szCs w:val="19"/>
              </w:rPr>
              <w:t>Other eWater</w:t>
            </w:r>
          </w:p>
        </w:tc>
        <w:tc>
          <w:tcPr>
            <w:tcW w:w="0" w:type="auto"/>
            <w:tcBorders>
              <w:bottom w:val="single" w:sz="4" w:space="0" w:color="auto"/>
            </w:tcBorders>
          </w:tcPr>
          <w:p w14:paraId="7FD6B43D" w14:textId="77777777" w:rsidR="00E72135" w:rsidRPr="00C93EE7" w:rsidRDefault="00E72135" w:rsidP="00E72135">
            <w:pPr>
              <w:spacing w:before="0" w:after="0"/>
              <w:rPr>
                <w:sz w:val="19"/>
                <w:szCs w:val="19"/>
              </w:rPr>
            </w:pPr>
            <w:r w:rsidRPr="00C93EE7">
              <w:rPr>
                <w:sz w:val="19"/>
                <w:szCs w:val="19"/>
              </w:rPr>
              <w:t>CEW</w:t>
            </w:r>
          </w:p>
        </w:tc>
      </w:tr>
      <w:tr w:rsidR="00126889" w:rsidRPr="00C93EE7" w14:paraId="48930C41" w14:textId="77777777" w:rsidTr="005203F2">
        <w:trPr>
          <w:trHeight w:val="397"/>
          <w:jc w:val="center"/>
        </w:trPr>
        <w:tc>
          <w:tcPr>
            <w:tcW w:w="0" w:type="auto"/>
            <w:tcBorders>
              <w:top w:val="single" w:sz="4" w:space="0" w:color="auto"/>
            </w:tcBorders>
          </w:tcPr>
          <w:p w14:paraId="6A96224A" w14:textId="77777777" w:rsidR="00126889" w:rsidRPr="00C93EE7" w:rsidRDefault="00126889" w:rsidP="00E72135">
            <w:pPr>
              <w:spacing w:before="0" w:after="0"/>
              <w:rPr>
                <w:sz w:val="19"/>
                <w:szCs w:val="19"/>
              </w:rPr>
            </w:pPr>
            <w:r w:rsidRPr="00C93EE7">
              <w:rPr>
                <w:sz w:val="19"/>
                <w:szCs w:val="19"/>
              </w:rPr>
              <w:t>2014-15</w:t>
            </w:r>
          </w:p>
        </w:tc>
        <w:tc>
          <w:tcPr>
            <w:tcW w:w="0" w:type="auto"/>
            <w:tcBorders>
              <w:top w:val="single" w:sz="4" w:space="0" w:color="auto"/>
            </w:tcBorders>
          </w:tcPr>
          <w:p w14:paraId="1CAE50B8" w14:textId="77777777" w:rsidR="00126889" w:rsidRPr="00C93EE7" w:rsidRDefault="00126889" w:rsidP="00E72135">
            <w:pPr>
              <w:spacing w:before="0" w:after="0"/>
              <w:rPr>
                <w:sz w:val="19"/>
                <w:szCs w:val="19"/>
              </w:rPr>
            </w:pPr>
            <w:r w:rsidRPr="00C93EE7">
              <w:rPr>
                <w:sz w:val="19"/>
                <w:szCs w:val="19"/>
              </w:rPr>
              <w:t>0</w:t>
            </w:r>
          </w:p>
        </w:tc>
        <w:tc>
          <w:tcPr>
            <w:tcW w:w="0" w:type="auto"/>
            <w:tcBorders>
              <w:top w:val="single" w:sz="4" w:space="0" w:color="auto"/>
            </w:tcBorders>
          </w:tcPr>
          <w:p w14:paraId="665B6288" w14:textId="77777777" w:rsidR="00126889" w:rsidRPr="00C93EE7" w:rsidRDefault="00126889" w:rsidP="00E72135">
            <w:pPr>
              <w:spacing w:before="0" w:after="0"/>
              <w:rPr>
                <w:sz w:val="19"/>
                <w:szCs w:val="19"/>
              </w:rPr>
            </w:pPr>
            <w:r w:rsidRPr="00C93EE7">
              <w:rPr>
                <w:sz w:val="19"/>
                <w:szCs w:val="19"/>
              </w:rPr>
              <w:t>31</w:t>
            </w:r>
          </w:p>
        </w:tc>
        <w:tc>
          <w:tcPr>
            <w:tcW w:w="0" w:type="auto"/>
            <w:tcBorders>
              <w:top w:val="single" w:sz="4" w:space="0" w:color="auto"/>
            </w:tcBorders>
          </w:tcPr>
          <w:p w14:paraId="5ADFE461" w14:textId="77777777" w:rsidR="00126889" w:rsidRPr="00C93EE7" w:rsidRDefault="00126889" w:rsidP="00E72135">
            <w:pPr>
              <w:spacing w:before="0" w:after="0"/>
              <w:rPr>
                <w:sz w:val="19"/>
                <w:szCs w:val="19"/>
              </w:rPr>
            </w:pPr>
            <w:r w:rsidRPr="00C93EE7">
              <w:rPr>
                <w:sz w:val="19"/>
                <w:szCs w:val="19"/>
              </w:rPr>
              <w:t>31</w:t>
            </w:r>
          </w:p>
        </w:tc>
        <w:tc>
          <w:tcPr>
            <w:tcW w:w="0" w:type="auto"/>
            <w:tcBorders>
              <w:top w:val="single" w:sz="4" w:space="0" w:color="auto"/>
            </w:tcBorders>
          </w:tcPr>
          <w:p w14:paraId="5A49496F" w14:textId="77777777" w:rsidR="00126889" w:rsidRPr="00C93EE7" w:rsidRDefault="00126889" w:rsidP="00E72135">
            <w:pPr>
              <w:spacing w:before="0" w:after="0"/>
              <w:rPr>
                <w:sz w:val="19"/>
                <w:szCs w:val="19"/>
              </w:rPr>
            </w:pPr>
            <w:r w:rsidRPr="00C93EE7">
              <w:rPr>
                <w:sz w:val="19"/>
                <w:szCs w:val="19"/>
              </w:rPr>
              <w:t>0</w:t>
            </w:r>
          </w:p>
        </w:tc>
      </w:tr>
      <w:tr w:rsidR="00126889" w:rsidRPr="00C93EE7" w14:paraId="6DF43C13" w14:textId="77777777" w:rsidTr="005203F2">
        <w:trPr>
          <w:trHeight w:val="397"/>
          <w:jc w:val="center"/>
        </w:trPr>
        <w:tc>
          <w:tcPr>
            <w:tcW w:w="0" w:type="auto"/>
          </w:tcPr>
          <w:p w14:paraId="4C49E6CA" w14:textId="77777777" w:rsidR="00126889" w:rsidRPr="00C93EE7" w:rsidRDefault="00126889" w:rsidP="00E72135">
            <w:pPr>
              <w:spacing w:before="0" w:after="0"/>
              <w:rPr>
                <w:sz w:val="19"/>
                <w:szCs w:val="19"/>
              </w:rPr>
            </w:pPr>
            <w:r w:rsidRPr="00C93EE7">
              <w:rPr>
                <w:sz w:val="19"/>
                <w:szCs w:val="19"/>
              </w:rPr>
              <w:t>2015-16</w:t>
            </w:r>
          </w:p>
        </w:tc>
        <w:tc>
          <w:tcPr>
            <w:tcW w:w="0" w:type="auto"/>
          </w:tcPr>
          <w:p w14:paraId="4A27B0AB" w14:textId="77777777" w:rsidR="00126889" w:rsidRPr="00C93EE7" w:rsidRDefault="00126889" w:rsidP="00E72135">
            <w:pPr>
              <w:spacing w:before="0" w:after="0"/>
              <w:rPr>
                <w:sz w:val="19"/>
                <w:szCs w:val="19"/>
              </w:rPr>
            </w:pPr>
            <w:r w:rsidRPr="00C93EE7">
              <w:rPr>
                <w:sz w:val="19"/>
                <w:szCs w:val="19"/>
              </w:rPr>
              <w:t>0</w:t>
            </w:r>
          </w:p>
        </w:tc>
        <w:tc>
          <w:tcPr>
            <w:tcW w:w="0" w:type="auto"/>
          </w:tcPr>
          <w:p w14:paraId="6FB16F6D" w14:textId="77777777" w:rsidR="00126889" w:rsidRPr="00C93EE7" w:rsidRDefault="00126889" w:rsidP="00E72135">
            <w:pPr>
              <w:spacing w:before="0" w:after="0"/>
              <w:rPr>
                <w:sz w:val="19"/>
                <w:szCs w:val="19"/>
              </w:rPr>
            </w:pPr>
            <w:r w:rsidRPr="00C93EE7">
              <w:rPr>
                <w:sz w:val="19"/>
                <w:szCs w:val="19"/>
              </w:rPr>
              <w:t>69</w:t>
            </w:r>
          </w:p>
        </w:tc>
        <w:tc>
          <w:tcPr>
            <w:tcW w:w="0" w:type="auto"/>
          </w:tcPr>
          <w:p w14:paraId="050CAA9A" w14:textId="77777777" w:rsidR="00126889" w:rsidRPr="00C93EE7" w:rsidRDefault="00126889" w:rsidP="00E72135">
            <w:pPr>
              <w:spacing w:before="0" w:after="0"/>
              <w:rPr>
                <w:sz w:val="19"/>
                <w:szCs w:val="19"/>
              </w:rPr>
            </w:pPr>
            <w:r w:rsidRPr="00C93EE7">
              <w:rPr>
                <w:sz w:val="19"/>
                <w:szCs w:val="19"/>
              </w:rPr>
              <w:t>16</w:t>
            </w:r>
          </w:p>
        </w:tc>
        <w:tc>
          <w:tcPr>
            <w:tcW w:w="0" w:type="auto"/>
          </w:tcPr>
          <w:p w14:paraId="51F98F1D" w14:textId="77777777" w:rsidR="00126889" w:rsidRPr="00C93EE7" w:rsidRDefault="00126889" w:rsidP="00E72135">
            <w:pPr>
              <w:spacing w:before="0" w:after="0"/>
              <w:rPr>
                <w:sz w:val="19"/>
                <w:szCs w:val="19"/>
              </w:rPr>
            </w:pPr>
            <w:r w:rsidRPr="00C93EE7">
              <w:rPr>
                <w:sz w:val="19"/>
                <w:szCs w:val="19"/>
              </w:rPr>
              <w:t>53</w:t>
            </w:r>
          </w:p>
        </w:tc>
      </w:tr>
      <w:tr w:rsidR="00126889" w:rsidRPr="00C93EE7" w14:paraId="661BD4A9" w14:textId="77777777" w:rsidTr="005203F2">
        <w:trPr>
          <w:trHeight w:val="397"/>
          <w:jc w:val="center"/>
        </w:trPr>
        <w:tc>
          <w:tcPr>
            <w:tcW w:w="0" w:type="auto"/>
          </w:tcPr>
          <w:p w14:paraId="4DB19E5C" w14:textId="77777777" w:rsidR="00126889" w:rsidRPr="00C93EE7" w:rsidRDefault="00126889" w:rsidP="00E72135">
            <w:pPr>
              <w:spacing w:before="0" w:after="0"/>
              <w:rPr>
                <w:sz w:val="19"/>
                <w:szCs w:val="19"/>
              </w:rPr>
            </w:pPr>
            <w:r w:rsidRPr="00C93EE7">
              <w:rPr>
                <w:sz w:val="19"/>
                <w:szCs w:val="19"/>
              </w:rPr>
              <w:t>2016-17</w:t>
            </w:r>
          </w:p>
        </w:tc>
        <w:tc>
          <w:tcPr>
            <w:tcW w:w="0" w:type="auto"/>
          </w:tcPr>
          <w:p w14:paraId="32151A32" w14:textId="77777777" w:rsidR="00126889" w:rsidRPr="00C93EE7" w:rsidRDefault="00126889" w:rsidP="00E72135">
            <w:pPr>
              <w:spacing w:before="0" w:after="0"/>
              <w:rPr>
                <w:sz w:val="19"/>
                <w:szCs w:val="19"/>
              </w:rPr>
            </w:pPr>
            <w:r w:rsidRPr="00C93EE7">
              <w:rPr>
                <w:sz w:val="19"/>
                <w:szCs w:val="19"/>
              </w:rPr>
              <w:t>130</w:t>
            </w:r>
          </w:p>
        </w:tc>
        <w:tc>
          <w:tcPr>
            <w:tcW w:w="0" w:type="auto"/>
          </w:tcPr>
          <w:p w14:paraId="6E9AC3C8" w14:textId="77777777" w:rsidR="00126889" w:rsidRPr="00C93EE7" w:rsidRDefault="00126889" w:rsidP="00E72135">
            <w:pPr>
              <w:spacing w:before="0" w:after="0"/>
              <w:rPr>
                <w:sz w:val="19"/>
                <w:szCs w:val="19"/>
              </w:rPr>
            </w:pPr>
            <w:r w:rsidRPr="00C93EE7">
              <w:rPr>
                <w:sz w:val="19"/>
                <w:szCs w:val="19"/>
              </w:rPr>
              <w:t>165</w:t>
            </w:r>
          </w:p>
        </w:tc>
        <w:tc>
          <w:tcPr>
            <w:tcW w:w="0" w:type="auto"/>
          </w:tcPr>
          <w:p w14:paraId="4255C4C5" w14:textId="77777777" w:rsidR="00126889" w:rsidRPr="00C93EE7" w:rsidRDefault="00126889" w:rsidP="00E72135">
            <w:pPr>
              <w:spacing w:before="0" w:after="0"/>
              <w:rPr>
                <w:sz w:val="19"/>
                <w:szCs w:val="19"/>
              </w:rPr>
            </w:pPr>
            <w:r w:rsidRPr="00C93EE7">
              <w:rPr>
                <w:sz w:val="19"/>
                <w:szCs w:val="19"/>
              </w:rPr>
              <w:t>14</w:t>
            </w:r>
          </w:p>
        </w:tc>
        <w:tc>
          <w:tcPr>
            <w:tcW w:w="0" w:type="auto"/>
          </w:tcPr>
          <w:p w14:paraId="6F6A8FCE" w14:textId="77777777" w:rsidR="00126889" w:rsidRPr="00C93EE7" w:rsidRDefault="00126889" w:rsidP="00E72135">
            <w:pPr>
              <w:spacing w:before="0" w:after="0"/>
              <w:rPr>
                <w:sz w:val="19"/>
                <w:szCs w:val="19"/>
              </w:rPr>
            </w:pPr>
            <w:r w:rsidRPr="00C93EE7">
              <w:rPr>
                <w:sz w:val="19"/>
                <w:szCs w:val="19"/>
              </w:rPr>
              <w:t>21</w:t>
            </w:r>
          </w:p>
        </w:tc>
      </w:tr>
      <w:tr w:rsidR="00126889" w:rsidRPr="00C93EE7" w14:paraId="3B077671" w14:textId="77777777" w:rsidTr="005203F2">
        <w:trPr>
          <w:trHeight w:val="397"/>
          <w:jc w:val="center"/>
        </w:trPr>
        <w:tc>
          <w:tcPr>
            <w:tcW w:w="0" w:type="auto"/>
          </w:tcPr>
          <w:p w14:paraId="54BA36ED" w14:textId="77777777" w:rsidR="00126889" w:rsidRPr="00C93EE7" w:rsidRDefault="00126889" w:rsidP="00E72135">
            <w:pPr>
              <w:spacing w:before="0" w:after="0"/>
              <w:rPr>
                <w:sz w:val="19"/>
                <w:szCs w:val="19"/>
              </w:rPr>
            </w:pPr>
            <w:r w:rsidRPr="00C93EE7">
              <w:rPr>
                <w:sz w:val="19"/>
                <w:szCs w:val="19"/>
              </w:rPr>
              <w:t>2017-18</w:t>
            </w:r>
          </w:p>
        </w:tc>
        <w:tc>
          <w:tcPr>
            <w:tcW w:w="0" w:type="auto"/>
          </w:tcPr>
          <w:p w14:paraId="06DA12A5" w14:textId="77777777" w:rsidR="00126889" w:rsidRPr="00C93EE7" w:rsidRDefault="00126889" w:rsidP="00E72135">
            <w:pPr>
              <w:spacing w:before="0" w:after="0"/>
              <w:rPr>
                <w:sz w:val="19"/>
                <w:szCs w:val="19"/>
              </w:rPr>
            </w:pPr>
            <w:r w:rsidRPr="00C93EE7">
              <w:rPr>
                <w:sz w:val="19"/>
                <w:szCs w:val="19"/>
              </w:rPr>
              <w:t>12</w:t>
            </w:r>
          </w:p>
        </w:tc>
        <w:tc>
          <w:tcPr>
            <w:tcW w:w="0" w:type="auto"/>
          </w:tcPr>
          <w:p w14:paraId="7709F0AC" w14:textId="77777777" w:rsidR="00126889" w:rsidRPr="00C93EE7" w:rsidRDefault="00126889" w:rsidP="00E72135">
            <w:pPr>
              <w:spacing w:before="0" w:after="0"/>
              <w:rPr>
                <w:sz w:val="19"/>
                <w:szCs w:val="19"/>
              </w:rPr>
            </w:pPr>
            <w:r w:rsidRPr="00C93EE7">
              <w:rPr>
                <w:sz w:val="19"/>
                <w:szCs w:val="19"/>
              </w:rPr>
              <w:t>80</w:t>
            </w:r>
          </w:p>
        </w:tc>
        <w:tc>
          <w:tcPr>
            <w:tcW w:w="0" w:type="auto"/>
          </w:tcPr>
          <w:p w14:paraId="5362E12E" w14:textId="77777777" w:rsidR="00126889" w:rsidRPr="00C93EE7" w:rsidRDefault="00126889" w:rsidP="00E72135">
            <w:pPr>
              <w:spacing w:before="0" w:after="0"/>
              <w:rPr>
                <w:sz w:val="19"/>
                <w:szCs w:val="19"/>
              </w:rPr>
            </w:pPr>
            <w:r w:rsidRPr="00C93EE7">
              <w:rPr>
                <w:sz w:val="19"/>
                <w:szCs w:val="19"/>
              </w:rPr>
              <w:t>18</w:t>
            </w:r>
          </w:p>
        </w:tc>
        <w:tc>
          <w:tcPr>
            <w:tcW w:w="0" w:type="auto"/>
          </w:tcPr>
          <w:p w14:paraId="136594BB" w14:textId="77777777" w:rsidR="00126889" w:rsidRPr="00C93EE7" w:rsidRDefault="00126889" w:rsidP="00E72135">
            <w:pPr>
              <w:spacing w:before="0" w:after="0"/>
              <w:rPr>
                <w:sz w:val="19"/>
                <w:szCs w:val="19"/>
              </w:rPr>
            </w:pPr>
            <w:r w:rsidRPr="00C93EE7">
              <w:rPr>
                <w:sz w:val="19"/>
                <w:szCs w:val="19"/>
              </w:rPr>
              <w:t>50</w:t>
            </w:r>
          </w:p>
        </w:tc>
      </w:tr>
      <w:tr w:rsidR="00126889" w:rsidRPr="00C93EE7" w14:paraId="227C88E1" w14:textId="77777777" w:rsidTr="005203F2">
        <w:trPr>
          <w:trHeight w:val="397"/>
          <w:jc w:val="center"/>
        </w:trPr>
        <w:tc>
          <w:tcPr>
            <w:tcW w:w="0" w:type="auto"/>
            <w:tcBorders>
              <w:bottom w:val="single" w:sz="4" w:space="0" w:color="auto"/>
            </w:tcBorders>
          </w:tcPr>
          <w:p w14:paraId="2857A2D8" w14:textId="77777777" w:rsidR="00126889" w:rsidRPr="00C93EE7" w:rsidRDefault="00126889" w:rsidP="00E72135">
            <w:pPr>
              <w:spacing w:before="0" w:after="0"/>
              <w:rPr>
                <w:sz w:val="19"/>
                <w:szCs w:val="19"/>
              </w:rPr>
            </w:pPr>
            <w:r w:rsidRPr="00C93EE7">
              <w:rPr>
                <w:sz w:val="19"/>
                <w:szCs w:val="19"/>
              </w:rPr>
              <w:t>2018-19</w:t>
            </w:r>
          </w:p>
        </w:tc>
        <w:tc>
          <w:tcPr>
            <w:tcW w:w="0" w:type="auto"/>
            <w:tcBorders>
              <w:bottom w:val="single" w:sz="4" w:space="0" w:color="auto"/>
            </w:tcBorders>
          </w:tcPr>
          <w:p w14:paraId="450F117C" w14:textId="77777777" w:rsidR="00126889" w:rsidRPr="00C93EE7" w:rsidRDefault="00126889" w:rsidP="00E72135">
            <w:pPr>
              <w:spacing w:before="0" w:after="0"/>
              <w:rPr>
                <w:sz w:val="19"/>
                <w:szCs w:val="19"/>
              </w:rPr>
            </w:pPr>
            <w:r w:rsidRPr="00C93EE7">
              <w:rPr>
                <w:sz w:val="19"/>
                <w:szCs w:val="19"/>
              </w:rPr>
              <w:t>1</w:t>
            </w:r>
          </w:p>
        </w:tc>
        <w:tc>
          <w:tcPr>
            <w:tcW w:w="0" w:type="auto"/>
            <w:tcBorders>
              <w:bottom w:val="single" w:sz="4" w:space="0" w:color="auto"/>
            </w:tcBorders>
          </w:tcPr>
          <w:p w14:paraId="6E1E93CB" w14:textId="77777777" w:rsidR="00126889" w:rsidRPr="00C93EE7" w:rsidRDefault="00126889" w:rsidP="00E72135">
            <w:pPr>
              <w:spacing w:before="0" w:after="0"/>
              <w:rPr>
                <w:sz w:val="19"/>
                <w:szCs w:val="19"/>
              </w:rPr>
            </w:pPr>
            <w:r w:rsidRPr="00C93EE7">
              <w:rPr>
                <w:sz w:val="19"/>
                <w:szCs w:val="19"/>
              </w:rPr>
              <w:t>46</w:t>
            </w:r>
          </w:p>
        </w:tc>
        <w:tc>
          <w:tcPr>
            <w:tcW w:w="0" w:type="auto"/>
            <w:tcBorders>
              <w:bottom w:val="single" w:sz="4" w:space="0" w:color="auto"/>
            </w:tcBorders>
          </w:tcPr>
          <w:p w14:paraId="2618B31B" w14:textId="77777777" w:rsidR="00126889" w:rsidRPr="00C93EE7" w:rsidRDefault="00126889" w:rsidP="00E72135">
            <w:pPr>
              <w:spacing w:before="0" w:after="0"/>
              <w:rPr>
                <w:sz w:val="19"/>
                <w:szCs w:val="19"/>
              </w:rPr>
            </w:pPr>
            <w:r w:rsidRPr="00C93EE7">
              <w:rPr>
                <w:sz w:val="19"/>
                <w:szCs w:val="19"/>
              </w:rPr>
              <w:t>20</w:t>
            </w:r>
          </w:p>
        </w:tc>
        <w:tc>
          <w:tcPr>
            <w:tcW w:w="0" w:type="auto"/>
            <w:tcBorders>
              <w:bottom w:val="single" w:sz="4" w:space="0" w:color="auto"/>
            </w:tcBorders>
          </w:tcPr>
          <w:p w14:paraId="1C9BDD11" w14:textId="77777777" w:rsidR="00126889" w:rsidRPr="00C93EE7" w:rsidRDefault="00126889" w:rsidP="00E72135">
            <w:pPr>
              <w:spacing w:before="0" w:after="0"/>
              <w:rPr>
                <w:sz w:val="19"/>
                <w:szCs w:val="19"/>
              </w:rPr>
            </w:pPr>
            <w:r w:rsidRPr="00C93EE7">
              <w:rPr>
                <w:sz w:val="19"/>
                <w:szCs w:val="19"/>
              </w:rPr>
              <w:t>25</w:t>
            </w:r>
          </w:p>
        </w:tc>
      </w:tr>
    </w:tbl>
    <w:p w14:paraId="08D1D832" w14:textId="23EE62AB" w:rsidR="00782DE1" w:rsidRPr="00385FBD" w:rsidRDefault="00782DE1" w:rsidP="00782DE1"/>
    <w:p w14:paraId="755FAC42" w14:textId="77777777" w:rsidR="00782DE1" w:rsidRDefault="00782DE1" w:rsidP="00782DE1">
      <w:pPr>
        <w:jc w:val="center"/>
      </w:pPr>
      <w:r w:rsidRPr="005A1619">
        <w:rPr>
          <w:noProof/>
          <w:lang w:eastAsia="en-AU"/>
        </w:rPr>
        <w:drawing>
          <wp:inline distT="0" distB="0" distL="0" distR="0" wp14:anchorId="7315C6A4" wp14:editId="7CEFD0F5">
            <wp:extent cx="4484459" cy="5334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21398" cy="5377936"/>
                    </a:xfrm>
                    <a:prstGeom prst="rect">
                      <a:avLst/>
                    </a:prstGeom>
                    <a:noFill/>
                    <a:ln>
                      <a:noFill/>
                    </a:ln>
                  </pic:spPr>
                </pic:pic>
              </a:graphicData>
            </a:graphic>
          </wp:inline>
        </w:drawing>
      </w:r>
    </w:p>
    <w:p w14:paraId="715F2382" w14:textId="5619961D" w:rsidR="006237D5" w:rsidRDefault="009F6359" w:rsidP="009F6359">
      <w:pPr>
        <w:pStyle w:val="Caption"/>
      </w:pPr>
      <w:bookmarkStart w:id="123" w:name="_Ref27395376"/>
      <w:bookmarkStart w:id="124" w:name="_Toc54612635"/>
      <w:r>
        <w:t xml:space="preserve">Figure </w:t>
      </w:r>
      <w:r w:rsidR="00BC2CBF">
        <w:rPr>
          <w:noProof/>
        </w:rPr>
        <w:fldChar w:fldCharType="begin"/>
      </w:r>
      <w:r w:rsidR="00BC2CBF">
        <w:rPr>
          <w:noProof/>
        </w:rPr>
        <w:instrText xml:space="preserve"> SEQ Figure \* ARABIC </w:instrText>
      </w:r>
      <w:r w:rsidR="00BC2CBF">
        <w:rPr>
          <w:noProof/>
        </w:rPr>
        <w:fldChar w:fldCharType="separate"/>
      </w:r>
      <w:r w:rsidR="008A6C81">
        <w:rPr>
          <w:noProof/>
        </w:rPr>
        <w:t>21</w:t>
      </w:r>
      <w:r w:rsidR="00BC2CBF">
        <w:rPr>
          <w:noProof/>
        </w:rPr>
        <w:fldChar w:fldCharType="end"/>
      </w:r>
      <w:bookmarkEnd w:id="123"/>
      <w:r w:rsidR="00782DE1">
        <w:t xml:space="preserve">. </w:t>
      </w:r>
      <w:r w:rsidR="00782DE1" w:rsidRPr="005A1619">
        <w:t>(A) The gas exchange coefficient at different water velocities and (B</w:t>
      </w:r>
      <w:r w:rsidR="00782DE1">
        <w:t xml:space="preserve">) the water velocities with </w:t>
      </w:r>
      <w:r w:rsidR="00782DE1" w:rsidRPr="008E3415">
        <w:t>(</w:t>
      </w:r>
      <w:r w:rsidR="00782DE1">
        <w:rPr>
          <w:noProof/>
          <w:lang w:eastAsia="en-AU"/>
        </w:rPr>
        <w:drawing>
          <wp:inline distT="0" distB="0" distL="0" distR="0" wp14:anchorId="318E2DFF" wp14:editId="36876D99">
            <wp:extent cx="115570" cy="977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5570" cy="97790"/>
                    </a:xfrm>
                    <a:prstGeom prst="rect">
                      <a:avLst/>
                    </a:prstGeom>
                    <a:noFill/>
                  </pic:spPr>
                </pic:pic>
              </a:graphicData>
            </a:graphic>
          </wp:inline>
        </w:drawing>
      </w:r>
      <w:r w:rsidR="00782DE1" w:rsidRPr="008E3415">
        <w:t>)</w:t>
      </w:r>
      <w:r w:rsidR="00782DE1">
        <w:t xml:space="preserve"> and without </w:t>
      </w:r>
      <w:r w:rsidR="00782DE1" w:rsidRPr="008E3415">
        <w:t>(</w:t>
      </w:r>
      <w:r w:rsidR="00782DE1">
        <w:rPr>
          <w:noProof/>
          <w:lang w:eastAsia="en-AU"/>
        </w:rPr>
        <w:drawing>
          <wp:inline distT="0" distB="0" distL="0" distR="0" wp14:anchorId="048457E2" wp14:editId="642C2FA6">
            <wp:extent cx="115570" cy="1035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570" cy="103505"/>
                    </a:xfrm>
                    <a:prstGeom prst="rect">
                      <a:avLst/>
                    </a:prstGeom>
                    <a:noFill/>
                  </pic:spPr>
                </pic:pic>
              </a:graphicData>
            </a:graphic>
          </wp:inline>
        </w:drawing>
      </w:r>
      <w:r w:rsidR="00782DE1" w:rsidRPr="008E3415">
        <w:t>)</w:t>
      </w:r>
      <w:r w:rsidR="00782DE1" w:rsidRPr="005A1619">
        <w:t xml:space="preserve"> environmental water at </w:t>
      </w:r>
      <w:r w:rsidR="00E77258">
        <w:t>Lock 6</w:t>
      </w:r>
      <w:r w:rsidR="00782DE1" w:rsidRPr="005A1619">
        <w:t>.</w:t>
      </w:r>
      <w:bookmarkEnd w:id="124"/>
    </w:p>
    <w:p w14:paraId="23FE9D48" w14:textId="77777777" w:rsidR="00E42D87" w:rsidRDefault="00E42D87">
      <w:pPr>
        <w:spacing w:before="0" w:after="160" w:line="259" w:lineRule="auto"/>
        <w:jc w:val="left"/>
        <w:rPr>
          <w:rFonts w:eastAsiaTheme="majorEastAsia" w:cstheme="majorBidi"/>
          <w:b/>
          <w:i/>
          <w:color w:val="44546A" w:themeColor="text2"/>
          <w:sz w:val="24"/>
          <w:szCs w:val="24"/>
        </w:rPr>
      </w:pPr>
      <w:r>
        <w:br w:type="page"/>
      </w:r>
    </w:p>
    <w:p w14:paraId="4169D319" w14:textId="2EC70459" w:rsidR="003C0EBB" w:rsidRDefault="003C0EBB" w:rsidP="006237D5">
      <w:pPr>
        <w:pStyle w:val="Heading3"/>
      </w:pPr>
      <w:r>
        <w:lastRenderedPageBreak/>
        <w:t>Evaluation</w:t>
      </w:r>
    </w:p>
    <w:p w14:paraId="6C51AD6D" w14:textId="49010E62" w:rsidR="002502C2" w:rsidRDefault="002502C2" w:rsidP="002502C2">
      <w:bookmarkStart w:id="125" w:name="_Ref31792748"/>
      <w:r>
        <w:t xml:space="preserve">The evaluation approach, including assessment criteria, is described in the evaluation section for </w:t>
      </w:r>
      <w:r w:rsidR="00BB2B08">
        <w:t>h</w:t>
      </w:r>
      <w:r>
        <w:t xml:space="preserve">ydrological regime (Section </w:t>
      </w:r>
      <w:r>
        <w:fldChar w:fldCharType="begin"/>
      </w:r>
      <w:r>
        <w:instrText xml:space="preserve"> REF _Ref35872226 \r \h  \* MERGEFORMAT </w:instrText>
      </w:r>
      <w:r>
        <w:fldChar w:fldCharType="separate"/>
      </w:r>
      <w:r w:rsidR="00A20F12">
        <w:t>2.1</w:t>
      </w:r>
      <w:r>
        <w:fldChar w:fldCharType="end"/>
      </w:r>
      <w:r>
        <w:t>).</w:t>
      </w:r>
    </w:p>
    <w:p w14:paraId="4F540D4A" w14:textId="347FC87F" w:rsidR="003C0EBB" w:rsidRDefault="00907981" w:rsidP="00782239">
      <w:pPr>
        <w:pStyle w:val="Captions"/>
      </w:pPr>
      <w:bookmarkStart w:id="126" w:name="_Toc54612665"/>
      <w:r>
        <w:t xml:space="preserve">Table </w:t>
      </w:r>
      <w:r>
        <w:rPr>
          <w:noProof/>
        </w:rPr>
        <w:fldChar w:fldCharType="begin"/>
      </w:r>
      <w:r>
        <w:rPr>
          <w:noProof/>
        </w:rPr>
        <w:instrText xml:space="preserve"> SEQ Table \* ARABIC </w:instrText>
      </w:r>
      <w:r>
        <w:rPr>
          <w:noProof/>
        </w:rPr>
        <w:fldChar w:fldCharType="separate"/>
      </w:r>
      <w:r w:rsidR="00A20F12">
        <w:rPr>
          <w:noProof/>
        </w:rPr>
        <w:t>5</w:t>
      </w:r>
      <w:r>
        <w:rPr>
          <w:noProof/>
        </w:rPr>
        <w:fldChar w:fldCharType="end"/>
      </w:r>
      <w:bookmarkEnd w:id="125"/>
      <w:r>
        <w:rPr>
          <w:noProof/>
        </w:rPr>
        <w:t>.</w:t>
      </w:r>
      <w:r>
        <w:t xml:space="preserve"> Stream Metabolism evaluation questions</w:t>
      </w:r>
      <w:r w:rsidR="00A02C2D">
        <w:t xml:space="preserve"> and answers</w:t>
      </w:r>
      <w:r w:rsidR="00E72135">
        <w:t xml:space="preserve"> relating to</w:t>
      </w:r>
      <w:r>
        <w:t xml:space="preserve"> Commonwealth environmental water</w:t>
      </w:r>
      <w:r w:rsidR="00E72135">
        <w:t xml:space="preserve"> (CEW) and </w:t>
      </w:r>
      <w:r w:rsidR="00114276">
        <w:t>environmental water</w:t>
      </w:r>
      <w:r w:rsidR="00E72135">
        <w:t xml:space="preserve"> (eWater)</w:t>
      </w:r>
      <w:r>
        <w:t xml:space="preserve">. </w:t>
      </w:r>
      <w:r w:rsidR="00B5374F">
        <w:t>The Lock 6 site has been used to answer the evaluation questions.</w:t>
      </w:r>
      <w:bookmarkEnd w:id="126"/>
      <w:r w:rsidR="00B5374F">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5"/>
        <w:gridCol w:w="1842"/>
        <w:gridCol w:w="710"/>
        <w:gridCol w:w="852"/>
        <w:gridCol w:w="708"/>
        <w:gridCol w:w="851"/>
        <w:gridCol w:w="708"/>
        <w:gridCol w:w="1784"/>
      </w:tblGrid>
      <w:tr w:rsidR="00110756" w:rsidRPr="00BF0490" w14:paraId="7F4E5366" w14:textId="3FB7BDCE" w:rsidTr="00110756">
        <w:trPr>
          <w:cantSplit/>
          <w:trHeight w:val="20"/>
          <w:tblHeader/>
        </w:trPr>
        <w:tc>
          <w:tcPr>
            <w:tcW w:w="863" w:type="pct"/>
            <w:vMerge w:val="restart"/>
            <w:tcBorders>
              <w:top w:val="single" w:sz="4" w:space="0" w:color="auto"/>
              <w:left w:val="single" w:sz="4" w:space="0" w:color="auto"/>
              <w:right w:val="single" w:sz="4" w:space="0" w:color="auto"/>
            </w:tcBorders>
          </w:tcPr>
          <w:p w14:paraId="6C58AB71" w14:textId="77777777" w:rsidR="00110756" w:rsidRPr="00BF0490" w:rsidRDefault="00110756" w:rsidP="00BF0490">
            <w:pPr>
              <w:jc w:val="center"/>
              <w:rPr>
                <w:rFonts w:cs="Arial"/>
                <w:b/>
                <w:sz w:val="19"/>
                <w:szCs w:val="19"/>
              </w:rPr>
            </w:pPr>
            <w:r w:rsidRPr="00BF0490">
              <w:rPr>
                <w:rFonts w:cs="Arial"/>
                <w:b/>
                <w:sz w:val="19"/>
                <w:szCs w:val="19"/>
              </w:rPr>
              <w:t xml:space="preserve">CEWO evaluation questions </w:t>
            </w:r>
          </w:p>
        </w:tc>
        <w:tc>
          <w:tcPr>
            <w:tcW w:w="4137" w:type="pct"/>
            <w:gridSpan w:val="7"/>
            <w:tcBorders>
              <w:top w:val="single" w:sz="4" w:space="0" w:color="auto"/>
              <w:left w:val="single" w:sz="4" w:space="0" w:color="auto"/>
              <w:bottom w:val="single" w:sz="4" w:space="0" w:color="auto"/>
              <w:right w:val="single" w:sz="4" w:space="0" w:color="auto"/>
            </w:tcBorders>
            <w:vAlign w:val="bottom"/>
          </w:tcPr>
          <w:p w14:paraId="06F96BCB" w14:textId="6A7E1FA4" w:rsidR="00110756" w:rsidRPr="00BF0490" w:rsidRDefault="00110756" w:rsidP="00BF0490">
            <w:pPr>
              <w:jc w:val="center"/>
              <w:rPr>
                <w:rFonts w:cs="Arial"/>
                <w:b/>
                <w:sz w:val="19"/>
                <w:szCs w:val="19"/>
              </w:rPr>
            </w:pPr>
            <w:r w:rsidRPr="00BF0490">
              <w:rPr>
                <w:rFonts w:cs="Arial"/>
                <w:b/>
                <w:sz w:val="19"/>
                <w:szCs w:val="19"/>
              </w:rPr>
              <w:t>Outcomes of CEW delivery</w:t>
            </w:r>
          </w:p>
        </w:tc>
      </w:tr>
      <w:tr w:rsidR="00110756" w:rsidRPr="00BF0490" w14:paraId="7F49322D" w14:textId="29A90A10" w:rsidTr="00110756">
        <w:trPr>
          <w:cantSplit/>
          <w:trHeight w:val="20"/>
          <w:tblHeader/>
        </w:trPr>
        <w:tc>
          <w:tcPr>
            <w:tcW w:w="863" w:type="pct"/>
            <w:vMerge/>
            <w:tcBorders>
              <w:left w:val="single" w:sz="4" w:space="0" w:color="auto"/>
              <w:bottom w:val="single" w:sz="4" w:space="0" w:color="auto"/>
              <w:right w:val="single" w:sz="4" w:space="0" w:color="auto"/>
            </w:tcBorders>
          </w:tcPr>
          <w:p w14:paraId="7AE259B3" w14:textId="77777777" w:rsidR="00110756" w:rsidRPr="00BF0490" w:rsidRDefault="00110756" w:rsidP="00BF0490">
            <w:pPr>
              <w:jc w:val="center"/>
              <w:rPr>
                <w:rFonts w:cs="Arial"/>
                <w:b/>
                <w:sz w:val="19"/>
                <w:szCs w:val="19"/>
              </w:rPr>
            </w:pPr>
          </w:p>
        </w:tc>
        <w:tc>
          <w:tcPr>
            <w:tcW w:w="1022" w:type="pct"/>
            <w:tcBorders>
              <w:left w:val="single" w:sz="4" w:space="0" w:color="auto"/>
              <w:bottom w:val="single" w:sz="4" w:space="0" w:color="auto"/>
              <w:right w:val="single" w:sz="4" w:space="0" w:color="auto"/>
            </w:tcBorders>
            <w:vAlign w:val="bottom"/>
          </w:tcPr>
          <w:p w14:paraId="58982CB9" w14:textId="77777777" w:rsidR="00110756" w:rsidRPr="00BF0490" w:rsidRDefault="00110756" w:rsidP="00110756">
            <w:pPr>
              <w:jc w:val="center"/>
              <w:rPr>
                <w:rFonts w:cs="Arial"/>
                <w:b/>
                <w:sz w:val="19"/>
                <w:szCs w:val="19"/>
              </w:rPr>
            </w:pPr>
            <w:r w:rsidRPr="00BF0490">
              <w:rPr>
                <w:rFonts w:cs="Arial"/>
                <w:b/>
                <w:sz w:val="19"/>
                <w:szCs w:val="19"/>
              </w:rPr>
              <w:t>eWater type</w:t>
            </w:r>
          </w:p>
        </w:tc>
        <w:tc>
          <w:tcPr>
            <w:tcW w:w="394" w:type="pct"/>
            <w:tcBorders>
              <w:top w:val="single" w:sz="4" w:space="0" w:color="auto"/>
              <w:left w:val="single" w:sz="4" w:space="0" w:color="auto"/>
              <w:bottom w:val="single" w:sz="4" w:space="0" w:color="auto"/>
            </w:tcBorders>
            <w:vAlign w:val="bottom"/>
          </w:tcPr>
          <w:p w14:paraId="60F8A96B" w14:textId="77777777" w:rsidR="00110756" w:rsidRPr="00BF0490" w:rsidRDefault="00110756" w:rsidP="00110756">
            <w:pPr>
              <w:jc w:val="center"/>
              <w:rPr>
                <w:rFonts w:cs="Arial"/>
                <w:b/>
                <w:sz w:val="19"/>
                <w:szCs w:val="19"/>
              </w:rPr>
            </w:pPr>
            <w:r w:rsidRPr="00BF0490">
              <w:rPr>
                <w:rFonts w:cs="Arial"/>
                <w:b/>
                <w:sz w:val="19"/>
                <w:szCs w:val="19"/>
              </w:rPr>
              <w:t>2014-15</w:t>
            </w:r>
          </w:p>
        </w:tc>
        <w:tc>
          <w:tcPr>
            <w:tcW w:w="473" w:type="pct"/>
            <w:tcBorders>
              <w:top w:val="single" w:sz="4" w:space="0" w:color="auto"/>
              <w:bottom w:val="single" w:sz="4" w:space="0" w:color="auto"/>
            </w:tcBorders>
            <w:vAlign w:val="bottom"/>
          </w:tcPr>
          <w:p w14:paraId="3E886382" w14:textId="77777777" w:rsidR="00110756" w:rsidRPr="00BF0490" w:rsidRDefault="00110756" w:rsidP="00110756">
            <w:pPr>
              <w:jc w:val="center"/>
              <w:rPr>
                <w:rFonts w:cs="Arial"/>
                <w:b/>
                <w:sz w:val="19"/>
                <w:szCs w:val="19"/>
              </w:rPr>
            </w:pPr>
            <w:r w:rsidRPr="00BF0490">
              <w:rPr>
                <w:rFonts w:cs="Arial"/>
                <w:b/>
                <w:sz w:val="19"/>
                <w:szCs w:val="19"/>
              </w:rPr>
              <w:t>2015-16</w:t>
            </w:r>
          </w:p>
        </w:tc>
        <w:tc>
          <w:tcPr>
            <w:tcW w:w="393" w:type="pct"/>
            <w:tcBorders>
              <w:top w:val="single" w:sz="4" w:space="0" w:color="auto"/>
              <w:bottom w:val="single" w:sz="4" w:space="0" w:color="auto"/>
            </w:tcBorders>
            <w:vAlign w:val="bottom"/>
          </w:tcPr>
          <w:p w14:paraId="115E52D0" w14:textId="77777777" w:rsidR="00110756" w:rsidRPr="00BF0490" w:rsidRDefault="00110756" w:rsidP="00110756">
            <w:pPr>
              <w:jc w:val="center"/>
              <w:rPr>
                <w:rFonts w:cs="Arial"/>
                <w:b/>
                <w:sz w:val="19"/>
                <w:szCs w:val="19"/>
              </w:rPr>
            </w:pPr>
            <w:r w:rsidRPr="00BF0490">
              <w:rPr>
                <w:rFonts w:cs="Arial"/>
                <w:b/>
                <w:sz w:val="19"/>
                <w:szCs w:val="19"/>
              </w:rPr>
              <w:t>2016-17</w:t>
            </w:r>
          </w:p>
        </w:tc>
        <w:tc>
          <w:tcPr>
            <w:tcW w:w="472" w:type="pct"/>
            <w:tcBorders>
              <w:top w:val="single" w:sz="4" w:space="0" w:color="auto"/>
              <w:bottom w:val="single" w:sz="4" w:space="0" w:color="auto"/>
            </w:tcBorders>
            <w:vAlign w:val="bottom"/>
          </w:tcPr>
          <w:p w14:paraId="6A9BAE35" w14:textId="77777777" w:rsidR="00110756" w:rsidRPr="00BF0490" w:rsidRDefault="00110756" w:rsidP="00110756">
            <w:pPr>
              <w:jc w:val="center"/>
              <w:rPr>
                <w:rFonts w:cs="Arial"/>
                <w:b/>
                <w:sz w:val="19"/>
                <w:szCs w:val="19"/>
              </w:rPr>
            </w:pPr>
            <w:r w:rsidRPr="00BF0490">
              <w:rPr>
                <w:rFonts w:cs="Arial"/>
                <w:b/>
                <w:sz w:val="19"/>
                <w:szCs w:val="19"/>
              </w:rPr>
              <w:t>2017-18</w:t>
            </w:r>
          </w:p>
        </w:tc>
        <w:tc>
          <w:tcPr>
            <w:tcW w:w="393" w:type="pct"/>
            <w:tcBorders>
              <w:top w:val="single" w:sz="4" w:space="0" w:color="auto"/>
              <w:bottom w:val="single" w:sz="4" w:space="0" w:color="auto"/>
            </w:tcBorders>
            <w:shd w:val="clear" w:color="auto" w:fill="auto"/>
            <w:vAlign w:val="bottom"/>
          </w:tcPr>
          <w:p w14:paraId="71770D61" w14:textId="77777777" w:rsidR="00110756" w:rsidRPr="00BF0490" w:rsidRDefault="00110756" w:rsidP="00110756">
            <w:pPr>
              <w:jc w:val="center"/>
              <w:rPr>
                <w:rFonts w:cs="Arial"/>
                <w:b/>
                <w:sz w:val="19"/>
                <w:szCs w:val="19"/>
              </w:rPr>
            </w:pPr>
            <w:r w:rsidRPr="00BF0490">
              <w:rPr>
                <w:rFonts w:cs="Arial"/>
                <w:b/>
                <w:sz w:val="19"/>
                <w:szCs w:val="19"/>
              </w:rPr>
              <w:t>2018-19</w:t>
            </w:r>
          </w:p>
        </w:tc>
        <w:tc>
          <w:tcPr>
            <w:tcW w:w="990" w:type="pct"/>
            <w:tcBorders>
              <w:top w:val="single" w:sz="4" w:space="0" w:color="auto"/>
              <w:bottom w:val="single" w:sz="4" w:space="0" w:color="auto"/>
            </w:tcBorders>
            <w:vAlign w:val="bottom"/>
          </w:tcPr>
          <w:p w14:paraId="54F3CDF2" w14:textId="28B7C9FC" w:rsidR="00110756" w:rsidRPr="00BF0490" w:rsidRDefault="00110756" w:rsidP="00110756">
            <w:pPr>
              <w:jc w:val="center"/>
              <w:rPr>
                <w:rFonts w:cs="Arial"/>
                <w:b/>
                <w:sz w:val="19"/>
                <w:szCs w:val="19"/>
              </w:rPr>
            </w:pPr>
            <w:commentRangeStart w:id="127"/>
            <w:r>
              <w:rPr>
                <w:rFonts w:cs="Arial"/>
                <w:b/>
                <w:sz w:val="19"/>
                <w:szCs w:val="19"/>
              </w:rPr>
              <w:t>2019-20</w:t>
            </w:r>
            <w:commentRangeEnd w:id="127"/>
            <w:r w:rsidR="00213E3F">
              <w:rPr>
                <w:rStyle w:val="CommentReference"/>
              </w:rPr>
              <w:commentReference w:id="127"/>
            </w:r>
          </w:p>
        </w:tc>
      </w:tr>
      <w:tr w:rsidR="00110756" w:rsidRPr="00BF0490" w14:paraId="7DEB3582" w14:textId="2830975B" w:rsidTr="00110756">
        <w:trPr>
          <w:cantSplit/>
          <w:trHeight w:val="20"/>
        </w:trPr>
        <w:tc>
          <w:tcPr>
            <w:tcW w:w="863" w:type="pct"/>
            <w:vMerge w:val="restart"/>
            <w:tcBorders>
              <w:top w:val="single" w:sz="4" w:space="0" w:color="auto"/>
              <w:left w:val="single" w:sz="4" w:space="0" w:color="auto"/>
              <w:right w:val="single" w:sz="4" w:space="0" w:color="auto"/>
            </w:tcBorders>
          </w:tcPr>
          <w:p w14:paraId="3616F6F0" w14:textId="77777777" w:rsidR="00110756" w:rsidRPr="00BF0490" w:rsidRDefault="00110756" w:rsidP="00BF0490">
            <w:pPr>
              <w:jc w:val="left"/>
              <w:rPr>
                <w:color w:val="auto"/>
                <w:sz w:val="19"/>
                <w:szCs w:val="19"/>
              </w:rPr>
            </w:pPr>
            <w:r w:rsidRPr="00BF0490">
              <w:rPr>
                <w:sz w:val="19"/>
                <w:szCs w:val="19"/>
              </w:rPr>
              <w:t>What did CEW contribute to dissolved oxygen levels?</w:t>
            </w:r>
          </w:p>
        </w:tc>
        <w:tc>
          <w:tcPr>
            <w:tcW w:w="1022" w:type="pct"/>
            <w:tcBorders>
              <w:top w:val="single" w:sz="4" w:space="0" w:color="auto"/>
              <w:left w:val="single" w:sz="4" w:space="0" w:color="auto"/>
              <w:right w:val="single" w:sz="4" w:space="0" w:color="auto"/>
            </w:tcBorders>
            <w:shd w:val="clear" w:color="auto" w:fill="auto"/>
          </w:tcPr>
          <w:p w14:paraId="2A0C2224" w14:textId="77777777" w:rsidR="00110756" w:rsidRPr="00BF0490" w:rsidRDefault="00110756" w:rsidP="00BF0490">
            <w:pPr>
              <w:jc w:val="left"/>
              <w:rPr>
                <w:color w:val="auto"/>
                <w:sz w:val="19"/>
                <w:szCs w:val="19"/>
              </w:rPr>
            </w:pPr>
            <w:r w:rsidRPr="00BF0490">
              <w:rPr>
                <w:color w:val="auto"/>
                <w:sz w:val="19"/>
                <w:szCs w:val="19"/>
              </w:rPr>
              <w:t>All eWater</w:t>
            </w:r>
          </w:p>
        </w:tc>
        <w:tc>
          <w:tcPr>
            <w:tcW w:w="394" w:type="pct"/>
            <w:tcBorders>
              <w:top w:val="single" w:sz="4" w:space="0" w:color="auto"/>
              <w:left w:val="single" w:sz="4" w:space="0" w:color="auto"/>
              <w:bottom w:val="single" w:sz="4" w:space="0" w:color="auto"/>
              <w:right w:val="single" w:sz="4" w:space="0" w:color="auto"/>
            </w:tcBorders>
            <w:shd w:val="clear" w:color="auto" w:fill="5B9BD5" w:themeFill="accent1"/>
          </w:tcPr>
          <w:p w14:paraId="2E868776" w14:textId="77777777" w:rsidR="00110756" w:rsidRPr="00BF0490" w:rsidRDefault="00110756" w:rsidP="00BF0490">
            <w:pPr>
              <w:jc w:val="left"/>
              <w:rPr>
                <w:color w:val="auto"/>
                <w:sz w:val="19"/>
                <w:szCs w:val="19"/>
              </w:rPr>
            </w:pPr>
            <w:r w:rsidRPr="00BF0490">
              <w:rPr>
                <w:color w:val="auto"/>
                <w:sz w:val="19"/>
                <w:szCs w:val="19"/>
              </w:rPr>
              <w:t>31</w:t>
            </w:r>
          </w:p>
        </w:tc>
        <w:tc>
          <w:tcPr>
            <w:tcW w:w="473" w:type="pct"/>
            <w:tcBorders>
              <w:top w:val="single" w:sz="4" w:space="0" w:color="auto"/>
              <w:left w:val="single" w:sz="4" w:space="0" w:color="auto"/>
              <w:bottom w:val="single" w:sz="4" w:space="0" w:color="auto"/>
              <w:right w:val="single" w:sz="4" w:space="0" w:color="auto"/>
            </w:tcBorders>
            <w:shd w:val="clear" w:color="auto" w:fill="5B9BD5" w:themeFill="accent1"/>
          </w:tcPr>
          <w:p w14:paraId="7A077F2C" w14:textId="77777777" w:rsidR="00110756" w:rsidRPr="00BF0490" w:rsidRDefault="00110756" w:rsidP="00BF0490">
            <w:pPr>
              <w:jc w:val="left"/>
              <w:rPr>
                <w:color w:val="auto"/>
                <w:sz w:val="19"/>
                <w:szCs w:val="19"/>
              </w:rPr>
            </w:pPr>
            <w:r w:rsidRPr="00BF0490">
              <w:rPr>
                <w:color w:val="auto"/>
                <w:sz w:val="19"/>
                <w:szCs w:val="19"/>
              </w:rPr>
              <w:t>69</w:t>
            </w:r>
          </w:p>
        </w:tc>
        <w:tc>
          <w:tcPr>
            <w:tcW w:w="393" w:type="pct"/>
            <w:tcBorders>
              <w:top w:val="single" w:sz="4" w:space="0" w:color="auto"/>
              <w:left w:val="single" w:sz="4" w:space="0" w:color="auto"/>
              <w:bottom w:val="single" w:sz="4" w:space="0" w:color="auto"/>
              <w:right w:val="single" w:sz="4" w:space="0" w:color="auto"/>
            </w:tcBorders>
            <w:shd w:val="clear" w:color="auto" w:fill="5B9BD5" w:themeFill="accent1"/>
          </w:tcPr>
          <w:p w14:paraId="0CA6BBDD" w14:textId="77777777" w:rsidR="00110756" w:rsidRPr="00BF0490" w:rsidRDefault="00110756" w:rsidP="00BF0490">
            <w:pPr>
              <w:jc w:val="left"/>
              <w:rPr>
                <w:color w:val="auto"/>
                <w:sz w:val="19"/>
                <w:szCs w:val="19"/>
              </w:rPr>
            </w:pPr>
            <w:r w:rsidRPr="00BF0490">
              <w:rPr>
                <w:color w:val="auto"/>
                <w:sz w:val="19"/>
                <w:szCs w:val="19"/>
              </w:rPr>
              <w:t>35</w:t>
            </w:r>
          </w:p>
        </w:tc>
        <w:tc>
          <w:tcPr>
            <w:tcW w:w="472" w:type="pct"/>
            <w:tcBorders>
              <w:top w:val="single" w:sz="4" w:space="0" w:color="auto"/>
              <w:left w:val="single" w:sz="4" w:space="0" w:color="auto"/>
              <w:bottom w:val="single" w:sz="4" w:space="0" w:color="auto"/>
              <w:right w:val="single" w:sz="4" w:space="0" w:color="auto"/>
            </w:tcBorders>
            <w:shd w:val="clear" w:color="auto" w:fill="5B9BD5" w:themeFill="accent1"/>
          </w:tcPr>
          <w:p w14:paraId="7381D0F1" w14:textId="77777777" w:rsidR="00110756" w:rsidRPr="00BF0490" w:rsidRDefault="00110756" w:rsidP="00BF0490">
            <w:pPr>
              <w:jc w:val="left"/>
              <w:rPr>
                <w:color w:val="auto"/>
                <w:sz w:val="19"/>
                <w:szCs w:val="19"/>
              </w:rPr>
            </w:pPr>
            <w:r w:rsidRPr="00BF0490">
              <w:rPr>
                <w:color w:val="auto"/>
                <w:sz w:val="19"/>
                <w:szCs w:val="19"/>
              </w:rPr>
              <w:t>68</w:t>
            </w:r>
          </w:p>
        </w:tc>
        <w:tc>
          <w:tcPr>
            <w:tcW w:w="393" w:type="pct"/>
            <w:tcBorders>
              <w:top w:val="single" w:sz="4" w:space="0" w:color="auto"/>
              <w:left w:val="single" w:sz="4" w:space="0" w:color="auto"/>
              <w:bottom w:val="single" w:sz="4" w:space="0" w:color="auto"/>
              <w:right w:val="single" w:sz="4" w:space="0" w:color="auto"/>
            </w:tcBorders>
            <w:shd w:val="clear" w:color="auto" w:fill="5B9BD5" w:themeFill="accent1"/>
          </w:tcPr>
          <w:p w14:paraId="5639AE94" w14:textId="418D9876" w:rsidR="00110756" w:rsidRPr="00BF0490" w:rsidRDefault="00110756" w:rsidP="00BF0490">
            <w:pPr>
              <w:jc w:val="left"/>
              <w:rPr>
                <w:color w:val="auto"/>
                <w:sz w:val="19"/>
                <w:szCs w:val="19"/>
              </w:rPr>
            </w:pPr>
            <w:r>
              <w:rPr>
                <w:color w:val="auto"/>
                <w:sz w:val="19"/>
                <w:szCs w:val="19"/>
              </w:rPr>
              <w:t>45</w:t>
            </w:r>
          </w:p>
        </w:tc>
        <w:tc>
          <w:tcPr>
            <w:tcW w:w="990" w:type="pct"/>
            <w:tcBorders>
              <w:top w:val="single" w:sz="4" w:space="0" w:color="auto"/>
              <w:left w:val="single" w:sz="4" w:space="0" w:color="auto"/>
              <w:bottom w:val="single" w:sz="4" w:space="0" w:color="auto"/>
              <w:right w:val="single" w:sz="4" w:space="0" w:color="auto"/>
            </w:tcBorders>
            <w:shd w:val="clear" w:color="auto" w:fill="auto"/>
          </w:tcPr>
          <w:p w14:paraId="6B2B3AC0" w14:textId="33367022" w:rsidR="00110756" w:rsidRPr="00BF0490" w:rsidRDefault="00110756" w:rsidP="00BF0490">
            <w:pPr>
              <w:jc w:val="left"/>
              <w:rPr>
                <w:color w:val="auto"/>
                <w:sz w:val="19"/>
                <w:szCs w:val="19"/>
              </w:rPr>
            </w:pPr>
            <w:r>
              <w:rPr>
                <w:color w:val="auto"/>
                <w:sz w:val="19"/>
                <w:szCs w:val="19"/>
              </w:rPr>
              <w:t>X</w:t>
            </w:r>
            <w:r w:rsidRPr="00BF0490">
              <w:rPr>
                <w:color w:val="auto"/>
                <w:sz w:val="19"/>
                <w:szCs w:val="19"/>
              </w:rPr>
              <w:t xml:space="preserve"> extra days with reduced risk of low DO</w:t>
            </w:r>
          </w:p>
        </w:tc>
      </w:tr>
      <w:tr w:rsidR="00110756" w:rsidRPr="00BF0490" w14:paraId="79D2D90C" w14:textId="7479B688" w:rsidTr="00110756">
        <w:trPr>
          <w:cantSplit/>
          <w:trHeight w:val="20"/>
        </w:trPr>
        <w:tc>
          <w:tcPr>
            <w:tcW w:w="863" w:type="pct"/>
            <w:vMerge/>
            <w:tcBorders>
              <w:top w:val="single" w:sz="4" w:space="0" w:color="auto"/>
              <w:left w:val="single" w:sz="4" w:space="0" w:color="auto"/>
              <w:right w:val="single" w:sz="4" w:space="0" w:color="auto"/>
            </w:tcBorders>
          </w:tcPr>
          <w:p w14:paraId="4370C2F3" w14:textId="77777777" w:rsidR="00110756" w:rsidRPr="00BF0490" w:rsidRDefault="00110756" w:rsidP="00BF0490">
            <w:pPr>
              <w:jc w:val="left"/>
              <w:rPr>
                <w:sz w:val="19"/>
                <w:szCs w:val="19"/>
              </w:rPr>
            </w:pPr>
          </w:p>
        </w:tc>
        <w:tc>
          <w:tcPr>
            <w:tcW w:w="1022" w:type="pct"/>
            <w:tcBorders>
              <w:top w:val="single" w:sz="4" w:space="0" w:color="auto"/>
              <w:left w:val="single" w:sz="4" w:space="0" w:color="auto"/>
              <w:right w:val="single" w:sz="4" w:space="0" w:color="auto"/>
            </w:tcBorders>
            <w:shd w:val="clear" w:color="auto" w:fill="auto"/>
          </w:tcPr>
          <w:p w14:paraId="57F3AE88" w14:textId="77777777" w:rsidR="00110756" w:rsidRPr="00BF0490" w:rsidRDefault="00110756" w:rsidP="00BF0490">
            <w:pPr>
              <w:jc w:val="left"/>
              <w:rPr>
                <w:color w:val="auto"/>
                <w:sz w:val="19"/>
                <w:szCs w:val="19"/>
              </w:rPr>
            </w:pPr>
            <w:r w:rsidRPr="00BF0490">
              <w:rPr>
                <w:color w:val="auto"/>
                <w:sz w:val="19"/>
                <w:szCs w:val="19"/>
              </w:rPr>
              <w:t>CEW</w:t>
            </w:r>
          </w:p>
        </w:tc>
        <w:tc>
          <w:tcPr>
            <w:tcW w:w="394"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3A7B7179" w14:textId="77777777" w:rsidR="00110756" w:rsidRPr="00BF0490" w:rsidRDefault="00110756" w:rsidP="00BF0490">
            <w:pPr>
              <w:jc w:val="left"/>
              <w:rPr>
                <w:color w:val="auto"/>
                <w:sz w:val="19"/>
                <w:szCs w:val="19"/>
              </w:rPr>
            </w:pPr>
            <w:r w:rsidRPr="00BF0490">
              <w:rPr>
                <w:color w:val="auto"/>
                <w:sz w:val="19"/>
                <w:szCs w:val="19"/>
              </w:rPr>
              <w:t>0</w:t>
            </w:r>
          </w:p>
        </w:tc>
        <w:tc>
          <w:tcPr>
            <w:tcW w:w="473" w:type="pct"/>
            <w:tcBorders>
              <w:top w:val="single" w:sz="4" w:space="0" w:color="auto"/>
              <w:left w:val="single" w:sz="4" w:space="0" w:color="auto"/>
              <w:bottom w:val="single" w:sz="4" w:space="0" w:color="auto"/>
              <w:right w:val="single" w:sz="4" w:space="0" w:color="auto"/>
            </w:tcBorders>
            <w:shd w:val="clear" w:color="auto" w:fill="5B9BD5" w:themeFill="accent1"/>
          </w:tcPr>
          <w:p w14:paraId="2CBCEF2C" w14:textId="77777777" w:rsidR="00110756" w:rsidRPr="00BF0490" w:rsidRDefault="00110756" w:rsidP="00BF0490">
            <w:pPr>
              <w:jc w:val="left"/>
              <w:rPr>
                <w:color w:val="auto"/>
                <w:sz w:val="19"/>
                <w:szCs w:val="19"/>
              </w:rPr>
            </w:pPr>
            <w:r w:rsidRPr="00BF0490">
              <w:rPr>
                <w:color w:val="auto"/>
                <w:sz w:val="19"/>
                <w:szCs w:val="19"/>
              </w:rPr>
              <w:t>53</w:t>
            </w:r>
          </w:p>
        </w:tc>
        <w:tc>
          <w:tcPr>
            <w:tcW w:w="393" w:type="pct"/>
            <w:tcBorders>
              <w:top w:val="single" w:sz="4" w:space="0" w:color="auto"/>
              <w:left w:val="single" w:sz="4" w:space="0" w:color="auto"/>
              <w:bottom w:val="single" w:sz="4" w:space="0" w:color="auto"/>
              <w:right w:val="single" w:sz="4" w:space="0" w:color="auto"/>
            </w:tcBorders>
            <w:shd w:val="clear" w:color="auto" w:fill="70AD47" w:themeFill="accent6"/>
          </w:tcPr>
          <w:p w14:paraId="67303802" w14:textId="77777777" w:rsidR="00110756" w:rsidRPr="00BF0490" w:rsidRDefault="00110756" w:rsidP="00BF0490">
            <w:pPr>
              <w:jc w:val="left"/>
              <w:rPr>
                <w:color w:val="auto"/>
                <w:sz w:val="19"/>
                <w:szCs w:val="19"/>
              </w:rPr>
            </w:pPr>
            <w:r w:rsidRPr="00BF0490">
              <w:rPr>
                <w:color w:val="auto"/>
                <w:sz w:val="19"/>
                <w:szCs w:val="19"/>
              </w:rPr>
              <w:t>21</w:t>
            </w:r>
          </w:p>
        </w:tc>
        <w:tc>
          <w:tcPr>
            <w:tcW w:w="472" w:type="pct"/>
            <w:tcBorders>
              <w:top w:val="single" w:sz="4" w:space="0" w:color="auto"/>
              <w:left w:val="single" w:sz="4" w:space="0" w:color="auto"/>
              <w:bottom w:val="single" w:sz="4" w:space="0" w:color="auto"/>
              <w:right w:val="single" w:sz="4" w:space="0" w:color="auto"/>
            </w:tcBorders>
            <w:shd w:val="clear" w:color="auto" w:fill="5B9BD5" w:themeFill="accent1"/>
          </w:tcPr>
          <w:p w14:paraId="3FE19A70" w14:textId="77777777" w:rsidR="00110756" w:rsidRPr="00BF0490" w:rsidRDefault="00110756" w:rsidP="00BF0490">
            <w:pPr>
              <w:jc w:val="left"/>
              <w:rPr>
                <w:color w:val="auto"/>
                <w:sz w:val="19"/>
                <w:szCs w:val="19"/>
              </w:rPr>
            </w:pPr>
            <w:r w:rsidRPr="00BF0490">
              <w:rPr>
                <w:color w:val="auto"/>
                <w:sz w:val="19"/>
                <w:szCs w:val="19"/>
              </w:rPr>
              <w:t>50</w:t>
            </w:r>
          </w:p>
        </w:tc>
        <w:tc>
          <w:tcPr>
            <w:tcW w:w="393" w:type="pct"/>
            <w:tcBorders>
              <w:top w:val="single" w:sz="4" w:space="0" w:color="auto"/>
              <w:left w:val="single" w:sz="4" w:space="0" w:color="auto"/>
              <w:bottom w:val="single" w:sz="4" w:space="0" w:color="auto"/>
              <w:right w:val="single" w:sz="4" w:space="0" w:color="auto"/>
            </w:tcBorders>
            <w:shd w:val="clear" w:color="auto" w:fill="70AD47" w:themeFill="accent6"/>
          </w:tcPr>
          <w:p w14:paraId="4CEEA23D" w14:textId="0F99D5F8" w:rsidR="00110756" w:rsidRPr="00BF0490" w:rsidRDefault="00110756" w:rsidP="00BF0490">
            <w:pPr>
              <w:jc w:val="left"/>
              <w:rPr>
                <w:color w:val="auto"/>
                <w:sz w:val="19"/>
                <w:szCs w:val="19"/>
              </w:rPr>
            </w:pPr>
            <w:r>
              <w:rPr>
                <w:color w:val="auto"/>
                <w:sz w:val="19"/>
                <w:szCs w:val="19"/>
              </w:rPr>
              <w:t>25</w:t>
            </w:r>
          </w:p>
        </w:tc>
        <w:tc>
          <w:tcPr>
            <w:tcW w:w="990" w:type="pct"/>
            <w:tcBorders>
              <w:top w:val="single" w:sz="4" w:space="0" w:color="auto"/>
              <w:left w:val="single" w:sz="4" w:space="0" w:color="auto"/>
              <w:bottom w:val="single" w:sz="4" w:space="0" w:color="auto"/>
              <w:right w:val="single" w:sz="4" w:space="0" w:color="auto"/>
            </w:tcBorders>
            <w:shd w:val="clear" w:color="auto" w:fill="auto"/>
          </w:tcPr>
          <w:p w14:paraId="7C5C7710" w14:textId="2374088E" w:rsidR="00110756" w:rsidRPr="00BF0490" w:rsidRDefault="00110756" w:rsidP="00BF0490">
            <w:pPr>
              <w:jc w:val="left"/>
              <w:rPr>
                <w:color w:val="auto"/>
                <w:sz w:val="19"/>
                <w:szCs w:val="19"/>
              </w:rPr>
            </w:pPr>
            <w:r>
              <w:rPr>
                <w:color w:val="auto"/>
                <w:sz w:val="19"/>
                <w:szCs w:val="19"/>
              </w:rPr>
              <w:t>X</w:t>
            </w:r>
            <w:r w:rsidRPr="00BF0490">
              <w:rPr>
                <w:color w:val="auto"/>
                <w:sz w:val="19"/>
                <w:szCs w:val="19"/>
              </w:rPr>
              <w:t xml:space="preserve"> extra days with reduced risk of low DO</w:t>
            </w:r>
          </w:p>
        </w:tc>
      </w:tr>
      <w:tr w:rsidR="00110756" w:rsidRPr="00BF0490" w14:paraId="2637D671" w14:textId="0250A42A" w:rsidTr="00110756">
        <w:trPr>
          <w:cantSplit/>
          <w:trHeight w:val="20"/>
        </w:trPr>
        <w:tc>
          <w:tcPr>
            <w:tcW w:w="863" w:type="pct"/>
            <w:vMerge/>
            <w:tcBorders>
              <w:left w:val="single" w:sz="4" w:space="0" w:color="auto"/>
              <w:bottom w:val="single" w:sz="4" w:space="0" w:color="auto"/>
              <w:right w:val="single" w:sz="4" w:space="0" w:color="auto"/>
            </w:tcBorders>
          </w:tcPr>
          <w:p w14:paraId="28DD87DD" w14:textId="77777777" w:rsidR="00110756" w:rsidRPr="00BF0490" w:rsidRDefault="00110756" w:rsidP="00BF0490">
            <w:pPr>
              <w:jc w:val="left"/>
              <w:rPr>
                <w:sz w:val="19"/>
                <w:szCs w:val="19"/>
              </w:rPr>
            </w:pPr>
          </w:p>
        </w:tc>
        <w:tc>
          <w:tcPr>
            <w:tcW w:w="4137" w:type="pct"/>
            <w:gridSpan w:val="7"/>
            <w:tcBorders>
              <w:top w:val="single" w:sz="4" w:space="0" w:color="auto"/>
              <w:left w:val="single" w:sz="4" w:space="0" w:color="auto"/>
              <w:bottom w:val="single" w:sz="4" w:space="0" w:color="auto"/>
              <w:right w:val="single" w:sz="4" w:space="0" w:color="auto"/>
            </w:tcBorders>
            <w:shd w:val="clear" w:color="auto" w:fill="70AD47" w:themeFill="accent6"/>
          </w:tcPr>
          <w:p w14:paraId="6AB6A2C4" w14:textId="32F25A2C" w:rsidR="00110756" w:rsidRDefault="00110756" w:rsidP="00423938">
            <w:pPr>
              <w:rPr>
                <w:sz w:val="19"/>
                <w:szCs w:val="19"/>
              </w:rPr>
            </w:pPr>
            <w:r>
              <w:rPr>
                <w:sz w:val="19"/>
                <w:szCs w:val="19"/>
              </w:rPr>
              <w:t>eWater</w:t>
            </w:r>
            <w:r w:rsidRPr="00BF0490">
              <w:rPr>
                <w:sz w:val="19"/>
                <w:szCs w:val="19"/>
              </w:rPr>
              <w:t xml:space="preserve"> decreased the likelihood of low DO by increasing water mixing and oxygen exchange at the surface. This was assessed as the extra days per year with water velocities &gt; 0.18 m/s due to eWater. A substantial contribution was considered greater than 30 days, moderate 15-30 days, minor 7-14 days and negligible &lt; 7days.</w:t>
            </w:r>
          </w:p>
        </w:tc>
      </w:tr>
      <w:tr w:rsidR="00110756" w:rsidRPr="00BF0490" w14:paraId="5799FDCB" w14:textId="7B8F2C4B" w:rsidTr="00110756">
        <w:trPr>
          <w:cantSplit/>
          <w:trHeight w:val="931"/>
        </w:trPr>
        <w:tc>
          <w:tcPr>
            <w:tcW w:w="863" w:type="pct"/>
            <w:vMerge w:val="restart"/>
            <w:tcBorders>
              <w:top w:val="single" w:sz="4" w:space="0" w:color="auto"/>
              <w:left w:val="single" w:sz="4" w:space="0" w:color="auto"/>
              <w:right w:val="single" w:sz="4" w:space="0" w:color="auto"/>
            </w:tcBorders>
          </w:tcPr>
          <w:p w14:paraId="472A6DDD" w14:textId="77777777" w:rsidR="00110756" w:rsidRPr="00BF0490" w:rsidRDefault="00110756" w:rsidP="00110756">
            <w:pPr>
              <w:jc w:val="left"/>
              <w:rPr>
                <w:rFonts w:cs="Arial"/>
                <w:color w:val="auto"/>
                <w:sz w:val="19"/>
                <w:szCs w:val="19"/>
              </w:rPr>
            </w:pPr>
            <w:r w:rsidRPr="00BF0490">
              <w:rPr>
                <w:sz w:val="19"/>
                <w:szCs w:val="19"/>
              </w:rPr>
              <w:t>What did CEW contribute to patterns and rates of primary productivity?</w:t>
            </w:r>
          </w:p>
        </w:tc>
        <w:tc>
          <w:tcPr>
            <w:tcW w:w="1022" w:type="pct"/>
            <w:tcBorders>
              <w:top w:val="single" w:sz="4" w:space="0" w:color="auto"/>
              <w:left w:val="single" w:sz="4" w:space="0" w:color="auto"/>
              <w:bottom w:val="single" w:sz="4" w:space="0" w:color="auto"/>
              <w:right w:val="single" w:sz="4" w:space="0" w:color="auto"/>
            </w:tcBorders>
          </w:tcPr>
          <w:p w14:paraId="41C595B2" w14:textId="77777777" w:rsidR="00110756" w:rsidRPr="00BF0490" w:rsidRDefault="00110756" w:rsidP="00110756">
            <w:pPr>
              <w:jc w:val="left"/>
              <w:rPr>
                <w:rFonts w:cs="Arial"/>
                <w:color w:val="auto"/>
                <w:sz w:val="19"/>
                <w:szCs w:val="19"/>
              </w:rPr>
            </w:pPr>
            <w:r w:rsidRPr="00BF0490">
              <w:rPr>
                <w:rFonts w:cs="Arial"/>
                <w:color w:val="auto"/>
                <w:sz w:val="19"/>
                <w:szCs w:val="19"/>
              </w:rPr>
              <w:t>All eWater</w:t>
            </w:r>
          </w:p>
        </w:tc>
        <w:tc>
          <w:tcPr>
            <w:tcW w:w="394"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540CA268" w14:textId="77777777" w:rsidR="00110756" w:rsidRPr="00BF0490" w:rsidRDefault="00110756" w:rsidP="00110756">
            <w:pPr>
              <w:jc w:val="left"/>
              <w:rPr>
                <w:rFonts w:cs="Arial"/>
                <w:color w:val="auto"/>
                <w:sz w:val="19"/>
                <w:szCs w:val="19"/>
              </w:rPr>
            </w:pPr>
            <w:r w:rsidRPr="00BF0490">
              <w:rPr>
                <w:rFonts w:cs="Arial"/>
                <w:color w:val="auto"/>
                <w:sz w:val="19"/>
                <w:szCs w:val="19"/>
              </w:rPr>
              <w:t>1.01</w:t>
            </w:r>
          </w:p>
        </w:tc>
        <w:tc>
          <w:tcPr>
            <w:tcW w:w="473"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03BF5A55" w14:textId="77777777" w:rsidR="00110756" w:rsidRPr="00BF0490" w:rsidRDefault="00110756" w:rsidP="00110756">
            <w:pPr>
              <w:jc w:val="left"/>
              <w:rPr>
                <w:rFonts w:cs="Arial"/>
                <w:color w:val="auto"/>
                <w:sz w:val="19"/>
                <w:szCs w:val="19"/>
              </w:rPr>
            </w:pPr>
            <w:r w:rsidRPr="00BF0490">
              <w:rPr>
                <w:rFonts w:cs="Arial"/>
                <w:color w:val="auto"/>
                <w:sz w:val="19"/>
                <w:szCs w:val="19"/>
              </w:rPr>
              <w:t>1.02</w:t>
            </w:r>
          </w:p>
        </w:tc>
        <w:tc>
          <w:tcPr>
            <w:tcW w:w="393"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5EF92D98" w14:textId="77777777" w:rsidR="00110756" w:rsidRPr="00BF0490" w:rsidRDefault="00110756" w:rsidP="00110756">
            <w:pPr>
              <w:jc w:val="left"/>
              <w:rPr>
                <w:rFonts w:cs="Arial"/>
                <w:color w:val="auto"/>
                <w:sz w:val="19"/>
                <w:szCs w:val="19"/>
              </w:rPr>
            </w:pPr>
            <w:r w:rsidRPr="00BF0490">
              <w:rPr>
                <w:rFonts w:cs="Arial"/>
                <w:color w:val="auto"/>
                <w:sz w:val="19"/>
                <w:szCs w:val="19"/>
              </w:rPr>
              <w:t>1.02</w:t>
            </w:r>
          </w:p>
        </w:tc>
        <w:tc>
          <w:tcPr>
            <w:tcW w:w="472"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1856FB56" w14:textId="77777777" w:rsidR="00110756" w:rsidRPr="00BF0490" w:rsidRDefault="00110756" w:rsidP="00110756">
            <w:pPr>
              <w:jc w:val="left"/>
              <w:rPr>
                <w:rFonts w:cs="Arial"/>
                <w:color w:val="auto"/>
                <w:sz w:val="19"/>
                <w:szCs w:val="19"/>
              </w:rPr>
            </w:pPr>
            <w:r w:rsidRPr="00BF0490">
              <w:rPr>
                <w:rFonts w:cs="Arial"/>
                <w:color w:val="auto"/>
                <w:sz w:val="19"/>
                <w:szCs w:val="19"/>
              </w:rPr>
              <w:t>1.02</w:t>
            </w:r>
          </w:p>
        </w:tc>
        <w:tc>
          <w:tcPr>
            <w:tcW w:w="393"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5BF4C0EC" w14:textId="1F96A8D5" w:rsidR="00110756" w:rsidRPr="00BF0490" w:rsidRDefault="00110756" w:rsidP="00110756">
            <w:pPr>
              <w:jc w:val="left"/>
              <w:rPr>
                <w:rFonts w:cs="Arial"/>
                <w:color w:val="auto"/>
                <w:sz w:val="19"/>
                <w:szCs w:val="19"/>
              </w:rPr>
            </w:pPr>
            <w:r>
              <w:rPr>
                <w:rFonts w:cs="Arial"/>
                <w:color w:val="auto"/>
                <w:sz w:val="19"/>
                <w:szCs w:val="19"/>
              </w:rPr>
              <w:t>1.02</w:t>
            </w:r>
          </w:p>
        </w:tc>
        <w:tc>
          <w:tcPr>
            <w:tcW w:w="990" w:type="pct"/>
            <w:tcBorders>
              <w:top w:val="single" w:sz="4" w:space="0" w:color="auto"/>
              <w:left w:val="single" w:sz="4" w:space="0" w:color="auto"/>
              <w:bottom w:val="single" w:sz="4" w:space="0" w:color="auto"/>
              <w:right w:val="single" w:sz="4" w:space="0" w:color="auto"/>
            </w:tcBorders>
            <w:shd w:val="clear" w:color="auto" w:fill="auto"/>
          </w:tcPr>
          <w:p w14:paraId="3EA32A17" w14:textId="0ECC5BC4" w:rsidR="00110756" w:rsidRPr="00BF0490" w:rsidRDefault="00110756" w:rsidP="00110756">
            <w:pPr>
              <w:jc w:val="left"/>
              <w:rPr>
                <w:rFonts w:cs="Arial"/>
                <w:color w:val="auto"/>
                <w:sz w:val="19"/>
                <w:szCs w:val="19"/>
              </w:rPr>
            </w:pPr>
            <w:r>
              <w:rPr>
                <w:rFonts w:cs="Arial"/>
                <w:color w:val="auto"/>
                <w:sz w:val="19"/>
                <w:szCs w:val="19"/>
              </w:rPr>
              <w:t>X</w:t>
            </w:r>
            <w:r w:rsidRPr="00BF0490">
              <w:t xml:space="preserve"> </w:t>
            </w:r>
            <w:r w:rsidRPr="00BF0490">
              <w:rPr>
                <w:rFonts w:cs="Arial"/>
                <w:color w:val="auto"/>
                <w:sz w:val="19"/>
                <w:szCs w:val="19"/>
              </w:rPr>
              <w:t>fractional increase in cross-sectional GPP</w:t>
            </w:r>
          </w:p>
        </w:tc>
      </w:tr>
      <w:tr w:rsidR="00110756" w:rsidRPr="00BF0490" w14:paraId="33FD012B" w14:textId="14927D1D" w:rsidTr="00110756">
        <w:trPr>
          <w:cantSplit/>
          <w:trHeight w:val="597"/>
        </w:trPr>
        <w:tc>
          <w:tcPr>
            <w:tcW w:w="863" w:type="pct"/>
            <w:vMerge/>
            <w:tcBorders>
              <w:top w:val="single" w:sz="4" w:space="0" w:color="auto"/>
              <w:left w:val="single" w:sz="4" w:space="0" w:color="auto"/>
              <w:right w:val="single" w:sz="4" w:space="0" w:color="auto"/>
            </w:tcBorders>
          </w:tcPr>
          <w:p w14:paraId="49AA2957" w14:textId="77777777" w:rsidR="00110756" w:rsidRPr="00BF0490" w:rsidRDefault="00110756" w:rsidP="00110756">
            <w:pPr>
              <w:jc w:val="left"/>
              <w:rPr>
                <w:sz w:val="19"/>
                <w:szCs w:val="19"/>
              </w:rPr>
            </w:pPr>
          </w:p>
        </w:tc>
        <w:tc>
          <w:tcPr>
            <w:tcW w:w="1022" w:type="pct"/>
            <w:tcBorders>
              <w:top w:val="single" w:sz="4" w:space="0" w:color="auto"/>
              <w:left w:val="single" w:sz="4" w:space="0" w:color="auto"/>
              <w:right w:val="single" w:sz="4" w:space="0" w:color="auto"/>
            </w:tcBorders>
          </w:tcPr>
          <w:p w14:paraId="2000CB38" w14:textId="77777777" w:rsidR="00110756" w:rsidRPr="00BF0490" w:rsidRDefault="00110756" w:rsidP="00110756">
            <w:pPr>
              <w:jc w:val="left"/>
              <w:rPr>
                <w:rFonts w:cs="Arial"/>
                <w:color w:val="auto"/>
                <w:sz w:val="19"/>
                <w:szCs w:val="19"/>
              </w:rPr>
            </w:pPr>
            <w:r w:rsidRPr="00BF0490">
              <w:rPr>
                <w:rFonts w:cs="Arial"/>
                <w:color w:val="auto"/>
                <w:sz w:val="19"/>
                <w:szCs w:val="19"/>
              </w:rPr>
              <w:t>CEW</w:t>
            </w:r>
          </w:p>
        </w:tc>
        <w:tc>
          <w:tcPr>
            <w:tcW w:w="394" w:type="pct"/>
            <w:tcBorders>
              <w:top w:val="single" w:sz="4" w:space="0" w:color="auto"/>
              <w:left w:val="single" w:sz="4" w:space="0" w:color="auto"/>
              <w:right w:val="single" w:sz="4" w:space="0" w:color="auto"/>
            </w:tcBorders>
            <w:shd w:val="clear" w:color="auto" w:fill="E2EFD9" w:themeFill="accent6" w:themeFillTint="33"/>
          </w:tcPr>
          <w:p w14:paraId="5980EA4D" w14:textId="77777777" w:rsidR="00110756" w:rsidRPr="00BF0490" w:rsidRDefault="00110756" w:rsidP="00110756">
            <w:pPr>
              <w:jc w:val="left"/>
              <w:rPr>
                <w:rFonts w:cs="Arial"/>
                <w:color w:val="auto"/>
                <w:sz w:val="19"/>
                <w:szCs w:val="19"/>
              </w:rPr>
            </w:pPr>
            <w:r w:rsidRPr="00BF0490">
              <w:rPr>
                <w:rFonts w:cs="Arial"/>
                <w:color w:val="auto"/>
                <w:sz w:val="19"/>
                <w:szCs w:val="19"/>
              </w:rPr>
              <w:t>1.01</w:t>
            </w:r>
          </w:p>
        </w:tc>
        <w:tc>
          <w:tcPr>
            <w:tcW w:w="473" w:type="pct"/>
            <w:tcBorders>
              <w:top w:val="single" w:sz="4" w:space="0" w:color="auto"/>
              <w:left w:val="single" w:sz="4" w:space="0" w:color="auto"/>
              <w:right w:val="single" w:sz="4" w:space="0" w:color="auto"/>
            </w:tcBorders>
            <w:shd w:val="clear" w:color="auto" w:fill="E2EFD9" w:themeFill="accent6" w:themeFillTint="33"/>
          </w:tcPr>
          <w:p w14:paraId="41A96656" w14:textId="77777777" w:rsidR="00110756" w:rsidRPr="00BF0490" w:rsidRDefault="00110756" w:rsidP="00110756">
            <w:pPr>
              <w:jc w:val="left"/>
              <w:rPr>
                <w:rFonts w:cs="Arial"/>
                <w:color w:val="auto"/>
                <w:sz w:val="19"/>
                <w:szCs w:val="19"/>
              </w:rPr>
            </w:pPr>
            <w:r w:rsidRPr="00BF0490">
              <w:rPr>
                <w:rFonts w:cs="Arial"/>
                <w:color w:val="auto"/>
                <w:sz w:val="19"/>
                <w:szCs w:val="19"/>
              </w:rPr>
              <w:t>1.02</w:t>
            </w:r>
          </w:p>
        </w:tc>
        <w:tc>
          <w:tcPr>
            <w:tcW w:w="393" w:type="pct"/>
            <w:tcBorders>
              <w:top w:val="single" w:sz="4" w:space="0" w:color="auto"/>
              <w:left w:val="single" w:sz="4" w:space="0" w:color="auto"/>
              <w:right w:val="single" w:sz="4" w:space="0" w:color="auto"/>
            </w:tcBorders>
            <w:shd w:val="clear" w:color="auto" w:fill="E2EFD9" w:themeFill="accent6" w:themeFillTint="33"/>
          </w:tcPr>
          <w:p w14:paraId="1AC7CD55" w14:textId="77777777" w:rsidR="00110756" w:rsidRPr="00BF0490" w:rsidRDefault="00110756" w:rsidP="00110756">
            <w:pPr>
              <w:jc w:val="left"/>
              <w:rPr>
                <w:rFonts w:cs="Arial"/>
                <w:color w:val="auto"/>
                <w:sz w:val="19"/>
                <w:szCs w:val="19"/>
              </w:rPr>
            </w:pPr>
            <w:r w:rsidRPr="00BF0490">
              <w:rPr>
                <w:rFonts w:cs="Arial"/>
                <w:color w:val="auto"/>
                <w:sz w:val="19"/>
                <w:szCs w:val="19"/>
              </w:rPr>
              <w:t>1.02</w:t>
            </w:r>
          </w:p>
        </w:tc>
        <w:tc>
          <w:tcPr>
            <w:tcW w:w="472" w:type="pct"/>
            <w:tcBorders>
              <w:top w:val="single" w:sz="4" w:space="0" w:color="auto"/>
              <w:left w:val="single" w:sz="4" w:space="0" w:color="auto"/>
              <w:right w:val="single" w:sz="4" w:space="0" w:color="auto"/>
            </w:tcBorders>
            <w:shd w:val="clear" w:color="auto" w:fill="E2EFD9" w:themeFill="accent6" w:themeFillTint="33"/>
          </w:tcPr>
          <w:p w14:paraId="7E1CF26B" w14:textId="77777777" w:rsidR="00110756" w:rsidRPr="00BF0490" w:rsidRDefault="00110756" w:rsidP="00110756">
            <w:pPr>
              <w:jc w:val="left"/>
              <w:rPr>
                <w:rFonts w:cs="Arial"/>
                <w:color w:val="auto"/>
                <w:sz w:val="19"/>
                <w:szCs w:val="19"/>
              </w:rPr>
            </w:pPr>
            <w:r w:rsidRPr="00BF0490">
              <w:rPr>
                <w:rFonts w:cs="Arial"/>
                <w:color w:val="auto"/>
                <w:sz w:val="19"/>
                <w:szCs w:val="19"/>
              </w:rPr>
              <w:t>1.02</w:t>
            </w:r>
          </w:p>
        </w:tc>
        <w:tc>
          <w:tcPr>
            <w:tcW w:w="393" w:type="pct"/>
            <w:tcBorders>
              <w:top w:val="single" w:sz="4" w:space="0" w:color="auto"/>
              <w:left w:val="single" w:sz="4" w:space="0" w:color="auto"/>
              <w:right w:val="single" w:sz="4" w:space="0" w:color="auto"/>
            </w:tcBorders>
            <w:shd w:val="clear" w:color="auto" w:fill="E2EFD9" w:themeFill="accent6" w:themeFillTint="33"/>
          </w:tcPr>
          <w:p w14:paraId="378CEA15" w14:textId="190BA57F" w:rsidR="00110756" w:rsidRPr="00BF0490" w:rsidRDefault="00110756" w:rsidP="00110756">
            <w:pPr>
              <w:jc w:val="left"/>
              <w:rPr>
                <w:rFonts w:cs="Arial"/>
                <w:color w:val="auto"/>
                <w:sz w:val="19"/>
                <w:szCs w:val="19"/>
              </w:rPr>
            </w:pPr>
            <w:r>
              <w:rPr>
                <w:rFonts w:cs="Arial"/>
                <w:color w:val="auto"/>
                <w:sz w:val="19"/>
                <w:szCs w:val="19"/>
              </w:rPr>
              <w:t>1.02</w:t>
            </w:r>
          </w:p>
        </w:tc>
        <w:tc>
          <w:tcPr>
            <w:tcW w:w="990" w:type="pct"/>
            <w:tcBorders>
              <w:top w:val="single" w:sz="4" w:space="0" w:color="auto"/>
              <w:left w:val="single" w:sz="4" w:space="0" w:color="auto"/>
              <w:right w:val="single" w:sz="4" w:space="0" w:color="auto"/>
            </w:tcBorders>
            <w:shd w:val="clear" w:color="auto" w:fill="auto"/>
          </w:tcPr>
          <w:p w14:paraId="52D68352" w14:textId="539F4E35" w:rsidR="00110756" w:rsidRPr="00BF0490" w:rsidRDefault="00110756" w:rsidP="00110756">
            <w:pPr>
              <w:jc w:val="left"/>
              <w:rPr>
                <w:rFonts w:cs="Arial"/>
                <w:color w:val="auto"/>
                <w:sz w:val="19"/>
                <w:szCs w:val="19"/>
              </w:rPr>
            </w:pPr>
            <w:r>
              <w:rPr>
                <w:rFonts w:cs="Arial"/>
                <w:color w:val="auto"/>
                <w:sz w:val="19"/>
                <w:szCs w:val="19"/>
              </w:rPr>
              <w:t>X</w:t>
            </w:r>
            <w:r w:rsidRPr="00BF0490">
              <w:t xml:space="preserve"> </w:t>
            </w:r>
            <w:r w:rsidRPr="00BF0490">
              <w:rPr>
                <w:rFonts w:cs="Arial"/>
                <w:color w:val="auto"/>
                <w:sz w:val="19"/>
                <w:szCs w:val="19"/>
              </w:rPr>
              <w:t>fractional increase in cross-sectional GPP</w:t>
            </w:r>
          </w:p>
        </w:tc>
      </w:tr>
      <w:tr w:rsidR="00110756" w:rsidRPr="00BF0490" w14:paraId="4BFAC222" w14:textId="0A78CD10" w:rsidTr="00110756">
        <w:trPr>
          <w:cantSplit/>
          <w:trHeight w:val="2210"/>
        </w:trPr>
        <w:tc>
          <w:tcPr>
            <w:tcW w:w="863" w:type="pct"/>
            <w:vMerge/>
            <w:tcBorders>
              <w:left w:val="single" w:sz="4" w:space="0" w:color="auto"/>
              <w:right w:val="single" w:sz="4" w:space="0" w:color="auto"/>
            </w:tcBorders>
          </w:tcPr>
          <w:p w14:paraId="0C22AAC9" w14:textId="77777777" w:rsidR="00110756" w:rsidRPr="00BF0490" w:rsidRDefault="00110756" w:rsidP="00110756">
            <w:pPr>
              <w:jc w:val="left"/>
              <w:rPr>
                <w:sz w:val="19"/>
                <w:szCs w:val="19"/>
              </w:rPr>
            </w:pPr>
          </w:p>
        </w:tc>
        <w:tc>
          <w:tcPr>
            <w:tcW w:w="4137" w:type="pct"/>
            <w:gridSpan w:val="7"/>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575FA458" w14:textId="7F2381B0" w:rsidR="00110756" w:rsidRPr="00BF0490" w:rsidRDefault="00110756" w:rsidP="00110756">
            <w:pPr>
              <w:rPr>
                <w:sz w:val="19"/>
                <w:szCs w:val="19"/>
              </w:rPr>
            </w:pPr>
            <w:r w:rsidRPr="00BF0490">
              <w:rPr>
                <w:sz w:val="19"/>
                <w:szCs w:val="19"/>
              </w:rPr>
              <w:t>Increased flows generally reduced the volumetric rate of primary production but increased the cross-sectional rate. This increased the overall “carrying capacity” of the river, although the implications of changes in the ratios of these two measures are unknown. At the LMR sites, the fractional increases in cross-sectional GPP due to eWater were negligible due to the largely fixed water levels set by weirs. A substantial contribution was considered an increase in cross-sectional GPP of 20% or greater, moderate 11-19%, minor 5-10%, negligible &lt;5%.</w:t>
            </w:r>
          </w:p>
        </w:tc>
      </w:tr>
    </w:tbl>
    <w:p w14:paraId="014DBCEB" w14:textId="77777777" w:rsidR="00BF0490" w:rsidRDefault="00BF0490" w:rsidP="00BF0490">
      <w:pPr>
        <w:spacing w:before="0" w:after="0" w:line="240" w:lineRule="auto"/>
        <w:jc w:val="left"/>
        <w:rPr>
          <w:color w:val="auto"/>
          <w:kern w:val="0"/>
          <w:sz w:val="19"/>
          <w:szCs w:val="19"/>
          <w:lang w:val="en-US" w:bidi="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8"/>
        <w:gridCol w:w="1276"/>
        <w:gridCol w:w="710"/>
        <w:gridCol w:w="708"/>
        <w:gridCol w:w="708"/>
        <w:gridCol w:w="849"/>
        <w:gridCol w:w="851"/>
        <w:gridCol w:w="2070"/>
      </w:tblGrid>
      <w:tr w:rsidR="00110756" w:rsidRPr="00BF0490" w14:paraId="681FA32E" w14:textId="3A10F8F7" w:rsidTr="00110756">
        <w:trPr>
          <w:cantSplit/>
          <w:trHeight w:val="20"/>
          <w:tblHeader/>
        </w:trPr>
        <w:tc>
          <w:tcPr>
            <w:tcW w:w="1020" w:type="pct"/>
            <w:vMerge w:val="restart"/>
            <w:tcBorders>
              <w:top w:val="single" w:sz="4" w:space="0" w:color="auto"/>
              <w:left w:val="single" w:sz="4" w:space="0" w:color="auto"/>
              <w:right w:val="single" w:sz="4" w:space="0" w:color="auto"/>
            </w:tcBorders>
          </w:tcPr>
          <w:p w14:paraId="605B811B" w14:textId="77777777" w:rsidR="00110756" w:rsidRPr="00BF0490" w:rsidRDefault="00110756" w:rsidP="00EC4D89">
            <w:pPr>
              <w:jc w:val="center"/>
              <w:rPr>
                <w:rFonts w:cs="Arial"/>
                <w:b/>
                <w:sz w:val="19"/>
                <w:szCs w:val="19"/>
              </w:rPr>
            </w:pPr>
            <w:r w:rsidRPr="00BF0490">
              <w:rPr>
                <w:rFonts w:cs="Arial"/>
                <w:b/>
                <w:sz w:val="19"/>
                <w:szCs w:val="19"/>
              </w:rPr>
              <w:lastRenderedPageBreak/>
              <w:t xml:space="preserve">CEWO evaluation questions </w:t>
            </w:r>
          </w:p>
        </w:tc>
        <w:tc>
          <w:tcPr>
            <w:tcW w:w="3980" w:type="pct"/>
            <w:gridSpan w:val="7"/>
            <w:tcBorders>
              <w:top w:val="single" w:sz="4" w:space="0" w:color="auto"/>
              <w:left w:val="single" w:sz="4" w:space="0" w:color="auto"/>
              <w:bottom w:val="single" w:sz="4" w:space="0" w:color="auto"/>
              <w:right w:val="single" w:sz="4" w:space="0" w:color="auto"/>
            </w:tcBorders>
            <w:vAlign w:val="bottom"/>
          </w:tcPr>
          <w:p w14:paraId="382BEC21" w14:textId="648BBC90" w:rsidR="00110756" w:rsidRPr="00BF0490" w:rsidRDefault="00110756" w:rsidP="00EC4D89">
            <w:pPr>
              <w:jc w:val="center"/>
              <w:rPr>
                <w:rFonts w:cs="Arial"/>
                <w:b/>
                <w:sz w:val="19"/>
                <w:szCs w:val="19"/>
              </w:rPr>
            </w:pPr>
            <w:r w:rsidRPr="00BF0490">
              <w:rPr>
                <w:rFonts w:cs="Arial"/>
                <w:b/>
                <w:sz w:val="19"/>
                <w:szCs w:val="19"/>
              </w:rPr>
              <w:t>Outcomes of CEW delivery</w:t>
            </w:r>
          </w:p>
        </w:tc>
      </w:tr>
      <w:tr w:rsidR="00110756" w:rsidRPr="00BF0490" w14:paraId="0456A036" w14:textId="080E8402" w:rsidTr="00110756">
        <w:trPr>
          <w:cantSplit/>
          <w:trHeight w:val="20"/>
          <w:tblHeader/>
        </w:trPr>
        <w:tc>
          <w:tcPr>
            <w:tcW w:w="1020" w:type="pct"/>
            <w:vMerge/>
            <w:tcBorders>
              <w:left w:val="single" w:sz="4" w:space="0" w:color="auto"/>
              <w:bottom w:val="single" w:sz="4" w:space="0" w:color="auto"/>
              <w:right w:val="single" w:sz="4" w:space="0" w:color="auto"/>
            </w:tcBorders>
          </w:tcPr>
          <w:p w14:paraId="20C40FC7" w14:textId="77777777" w:rsidR="00110756" w:rsidRPr="00BF0490" w:rsidRDefault="00110756" w:rsidP="00EC4D89">
            <w:pPr>
              <w:jc w:val="center"/>
              <w:rPr>
                <w:rFonts w:cs="Arial"/>
                <w:b/>
                <w:sz w:val="19"/>
                <w:szCs w:val="19"/>
              </w:rPr>
            </w:pPr>
          </w:p>
        </w:tc>
        <w:tc>
          <w:tcPr>
            <w:tcW w:w="708" w:type="pct"/>
            <w:tcBorders>
              <w:left w:val="single" w:sz="4" w:space="0" w:color="auto"/>
              <w:bottom w:val="single" w:sz="4" w:space="0" w:color="auto"/>
              <w:right w:val="single" w:sz="4" w:space="0" w:color="auto"/>
            </w:tcBorders>
          </w:tcPr>
          <w:p w14:paraId="1C9E06A2" w14:textId="77777777" w:rsidR="00110756" w:rsidRPr="00BF0490" w:rsidRDefault="00110756" w:rsidP="00EC4D89">
            <w:pPr>
              <w:jc w:val="center"/>
              <w:rPr>
                <w:rFonts w:cs="Arial"/>
                <w:b/>
                <w:sz w:val="19"/>
                <w:szCs w:val="19"/>
              </w:rPr>
            </w:pPr>
            <w:r w:rsidRPr="00BF0490">
              <w:rPr>
                <w:rFonts w:cs="Arial"/>
                <w:b/>
                <w:sz w:val="19"/>
                <w:szCs w:val="19"/>
              </w:rPr>
              <w:t>eWater type</w:t>
            </w:r>
          </w:p>
        </w:tc>
        <w:tc>
          <w:tcPr>
            <w:tcW w:w="394" w:type="pct"/>
            <w:tcBorders>
              <w:top w:val="single" w:sz="4" w:space="0" w:color="auto"/>
              <w:left w:val="single" w:sz="4" w:space="0" w:color="auto"/>
              <w:bottom w:val="single" w:sz="4" w:space="0" w:color="auto"/>
            </w:tcBorders>
            <w:vAlign w:val="bottom"/>
          </w:tcPr>
          <w:p w14:paraId="7571374F" w14:textId="77777777" w:rsidR="00110756" w:rsidRPr="00BF0490" w:rsidRDefault="00110756" w:rsidP="00EC4D89">
            <w:pPr>
              <w:jc w:val="center"/>
              <w:rPr>
                <w:rFonts w:cs="Arial"/>
                <w:b/>
                <w:sz w:val="19"/>
                <w:szCs w:val="19"/>
              </w:rPr>
            </w:pPr>
            <w:r w:rsidRPr="00BF0490">
              <w:rPr>
                <w:rFonts w:cs="Arial"/>
                <w:b/>
                <w:sz w:val="19"/>
                <w:szCs w:val="19"/>
              </w:rPr>
              <w:t>2014-15</w:t>
            </w:r>
          </w:p>
        </w:tc>
        <w:tc>
          <w:tcPr>
            <w:tcW w:w="393" w:type="pct"/>
            <w:tcBorders>
              <w:top w:val="single" w:sz="4" w:space="0" w:color="auto"/>
              <w:bottom w:val="single" w:sz="4" w:space="0" w:color="auto"/>
            </w:tcBorders>
            <w:vAlign w:val="bottom"/>
          </w:tcPr>
          <w:p w14:paraId="1363D653" w14:textId="77777777" w:rsidR="00110756" w:rsidRPr="00BF0490" w:rsidRDefault="00110756" w:rsidP="00EC4D89">
            <w:pPr>
              <w:jc w:val="center"/>
              <w:rPr>
                <w:rFonts w:cs="Arial"/>
                <w:b/>
                <w:sz w:val="19"/>
                <w:szCs w:val="19"/>
              </w:rPr>
            </w:pPr>
            <w:r w:rsidRPr="00BF0490">
              <w:rPr>
                <w:rFonts w:cs="Arial"/>
                <w:b/>
                <w:sz w:val="19"/>
                <w:szCs w:val="19"/>
              </w:rPr>
              <w:t>2015-16</w:t>
            </w:r>
          </w:p>
        </w:tc>
        <w:tc>
          <w:tcPr>
            <w:tcW w:w="393" w:type="pct"/>
            <w:tcBorders>
              <w:top w:val="single" w:sz="4" w:space="0" w:color="auto"/>
              <w:bottom w:val="single" w:sz="4" w:space="0" w:color="auto"/>
            </w:tcBorders>
            <w:vAlign w:val="bottom"/>
          </w:tcPr>
          <w:p w14:paraId="7821F51B" w14:textId="77777777" w:rsidR="00110756" w:rsidRPr="00BF0490" w:rsidRDefault="00110756" w:rsidP="00EC4D89">
            <w:pPr>
              <w:jc w:val="center"/>
              <w:rPr>
                <w:rFonts w:cs="Arial"/>
                <w:b/>
                <w:sz w:val="19"/>
                <w:szCs w:val="19"/>
              </w:rPr>
            </w:pPr>
            <w:r w:rsidRPr="00BF0490">
              <w:rPr>
                <w:rFonts w:cs="Arial"/>
                <w:b/>
                <w:sz w:val="19"/>
                <w:szCs w:val="19"/>
              </w:rPr>
              <w:t>2016-17</w:t>
            </w:r>
          </w:p>
        </w:tc>
        <w:tc>
          <w:tcPr>
            <w:tcW w:w="471" w:type="pct"/>
            <w:tcBorders>
              <w:top w:val="single" w:sz="4" w:space="0" w:color="auto"/>
              <w:bottom w:val="single" w:sz="4" w:space="0" w:color="auto"/>
            </w:tcBorders>
            <w:vAlign w:val="bottom"/>
          </w:tcPr>
          <w:p w14:paraId="49C50D89" w14:textId="77777777" w:rsidR="00110756" w:rsidRPr="00BF0490" w:rsidRDefault="00110756" w:rsidP="00EC4D89">
            <w:pPr>
              <w:jc w:val="center"/>
              <w:rPr>
                <w:rFonts w:cs="Arial"/>
                <w:b/>
                <w:sz w:val="19"/>
                <w:szCs w:val="19"/>
              </w:rPr>
            </w:pPr>
            <w:r w:rsidRPr="00BF0490">
              <w:rPr>
                <w:rFonts w:cs="Arial"/>
                <w:b/>
                <w:sz w:val="19"/>
                <w:szCs w:val="19"/>
              </w:rPr>
              <w:t>2017-18</w:t>
            </w:r>
          </w:p>
        </w:tc>
        <w:tc>
          <w:tcPr>
            <w:tcW w:w="472" w:type="pct"/>
            <w:tcBorders>
              <w:top w:val="single" w:sz="4" w:space="0" w:color="auto"/>
              <w:bottom w:val="single" w:sz="4" w:space="0" w:color="auto"/>
            </w:tcBorders>
            <w:shd w:val="clear" w:color="auto" w:fill="auto"/>
            <w:vAlign w:val="bottom"/>
          </w:tcPr>
          <w:p w14:paraId="27A51D02" w14:textId="77777777" w:rsidR="00110756" w:rsidRPr="00BF0490" w:rsidRDefault="00110756" w:rsidP="00EC4D89">
            <w:pPr>
              <w:jc w:val="center"/>
              <w:rPr>
                <w:rFonts w:cs="Arial"/>
                <w:b/>
                <w:sz w:val="19"/>
                <w:szCs w:val="19"/>
              </w:rPr>
            </w:pPr>
            <w:r w:rsidRPr="00BF0490">
              <w:rPr>
                <w:rFonts w:cs="Arial"/>
                <w:b/>
                <w:sz w:val="19"/>
                <w:szCs w:val="19"/>
              </w:rPr>
              <w:t>2018-19</w:t>
            </w:r>
          </w:p>
        </w:tc>
        <w:tc>
          <w:tcPr>
            <w:tcW w:w="1149" w:type="pct"/>
            <w:tcBorders>
              <w:top w:val="single" w:sz="4" w:space="0" w:color="auto"/>
              <w:bottom w:val="single" w:sz="4" w:space="0" w:color="auto"/>
            </w:tcBorders>
          </w:tcPr>
          <w:p w14:paraId="2FEB0849" w14:textId="3CAB1259" w:rsidR="00110756" w:rsidRPr="00BF0490" w:rsidRDefault="00110756" w:rsidP="00EC4D89">
            <w:pPr>
              <w:jc w:val="center"/>
              <w:rPr>
                <w:rFonts w:cs="Arial"/>
                <w:b/>
                <w:sz w:val="19"/>
                <w:szCs w:val="19"/>
              </w:rPr>
            </w:pPr>
            <w:r>
              <w:rPr>
                <w:rFonts w:cs="Arial"/>
                <w:b/>
                <w:sz w:val="19"/>
                <w:szCs w:val="19"/>
              </w:rPr>
              <w:t>2019-20</w:t>
            </w:r>
          </w:p>
        </w:tc>
      </w:tr>
      <w:tr w:rsidR="00110756" w:rsidRPr="00BF0490" w14:paraId="49FD6806" w14:textId="66A99DE7" w:rsidTr="00110756">
        <w:trPr>
          <w:cantSplit/>
          <w:trHeight w:val="20"/>
        </w:trPr>
        <w:tc>
          <w:tcPr>
            <w:tcW w:w="1020" w:type="pct"/>
            <w:vMerge w:val="restart"/>
            <w:tcBorders>
              <w:top w:val="single" w:sz="4" w:space="0" w:color="auto"/>
              <w:left w:val="single" w:sz="4" w:space="0" w:color="auto"/>
              <w:right w:val="single" w:sz="4" w:space="0" w:color="auto"/>
            </w:tcBorders>
          </w:tcPr>
          <w:p w14:paraId="73377237" w14:textId="77777777" w:rsidR="00110756" w:rsidRPr="00BF0490" w:rsidRDefault="00110756" w:rsidP="00110756">
            <w:pPr>
              <w:jc w:val="left"/>
              <w:rPr>
                <w:rFonts w:cs="Arial"/>
                <w:color w:val="auto"/>
                <w:sz w:val="19"/>
                <w:szCs w:val="19"/>
              </w:rPr>
            </w:pPr>
            <w:r w:rsidRPr="00BF0490">
              <w:rPr>
                <w:sz w:val="19"/>
                <w:szCs w:val="19"/>
              </w:rPr>
              <w:t>What did CEW contribute to patterns and rates of decomposition?</w:t>
            </w:r>
          </w:p>
        </w:tc>
        <w:tc>
          <w:tcPr>
            <w:tcW w:w="708" w:type="pct"/>
            <w:tcBorders>
              <w:top w:val="single" w:sz="4" w:space="0" w:color="auto"/>
              <w:left w:val="single" w:sz="4" w:space="0" w:color="auto"/>
              <w:bottom w:val="single" w:sz="4" w:space="0" w:color="auto"/>
              <w:right w:val="single" w:sz="4" w:space="0" w:color="auto"/>
            </w:tcBorders>
          </w:tcPr>
          <w:p w14:paraId="3125A6E9" w14:textId="77777777" w:rsidR="00110756" w:rsidRPr="00BF0490" w:rsidRDefault="00110756" w:rsidP="00110756">
            <w:pPr>
              <w:jc w:val="left"/>
              <w:rPr>
                <w:rFonts w:cs="Arial"/>
                <w:color w:val="auto"/>
                <w:sz w:val="19"/>
                <w:szCs w:val="19"/>
              </w:rPr>
            </w:pPr>
            <w:r w:rsidRPr="00BF0490">
              <w:rPr>
                <w:rFonts w:cs="Arial"/>
                <w:color w:val="auto"/>
                <w:sz w:val="19"/>
                <w:szCs w:val="19"/>
              </w:rPr>
              <w:t>All eWater</w:t>
            </w:r>
          </w:p>
        </w:tc>
        <w:tc>
          <w:tcPr>
            <w:tcW w:w="394"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0C810719" w14:textId="77777777" w:rsidR="00110756" w:rsidRPr="00BF0490" w:rsidRDefault="00110756" w:rsidP="00110756">
            <w:pPr>
              <w:jc w:val="left"/>
              <w:rPr>
                <w:rFonts w:cs="Arial"/>
                <w:color w:val="auto"/>
                <w:sz w:val="19"/>
                <w:szCs w:val="19"/>
              </w:rPr>
            </w:pPr>
            <w:r w:rsidRPr="00BF0490">
              <w:rPr>
                <w:rFonts w:cs="Arial"/>
                <w:color w:val="auto"/>
                <w:sz w:val="19"/>
                <w:szCs w:val="19"/>
              </w:rPr>
              <w:t>1.03</w:t>
            </w:r>
          </w:p>
        </w:tc>
        <w:tc>
          <w:tcPr>
            <w:tcW w:w="393"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4CFA0460" w14:textId="77777777" w:rsidR="00110756" w:rsidRPr="00BF0490" w:rsidRDefault="00110756" w:rsidP="00110756">
            <w:pPr>
              <w:jc w:val="left"/>
              <w:rPr>
                <w:rFonts w:cs="Arial"/>
                <w:color w:val="auto"/>
                <w:sz w:val="19"/>
                <w:szCs w:val="19"/>
              </w:rPr>
            </w:pPr>
            <w:r w:rsidRPr="00BF0490">
              <w:rPr>
                <w:rFonts w:cs="Arial"/>
                <w:color w:val="auto"/>
                <w:sz w:val="19"/>
                <w:szCs w:val="19"/>
              </w:rPr>
              <w:t>1.09</w:t>
            </w:r>
          </w:p>
        </w:tc>
        <w:tc>
          <w:tcPr>
            <w:tcW w:w="393"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2E86BCDB" w14:textId="77777777" w:rsidR="00110756" w:rsidRPr="00BF0490" w:rsidRDefault="00110756" w:rsidP="00110756">
            <w:pPr>
              <w:jc w:val="left"/>
              <w:rPr>
                <w:rFonts w:cs="Arial"/>
                <w:color w:val="auto"/>
                <w:sz w:val="19"/>
                <w:szCs w:val="19"/>
              </w:rPr>
            </w:pPr>
            <w:r w:rsidRPr="00BF0490">
              <w:rPr>
                <w:rFonts w:cs="Arial"/>
                <w:color w:val="auto"/>
                <w:sz w:val="19"/>
                <w:szCs w:val="19"/>
              </w:rPr>
              <w:t>1.09</w:t>
            </w:r>
          </w:p>
        </w:tc>
        <w:tc>
          <w:tcPr>
            <w:tcW w:w="471"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0207D935" w14:textId="77777777" w:rsidR="00110756" w:rsidRPr="00BF0490" w:rsidRDefault="00110756" w:rsidP="00110756">
            <w:pPr>
              <w:jc w:val="left"/>
              <w:rPr>
                <w:rFonts w:cs="Arial"/>
                <w:color w:val="auto"/>
                <w:sz w:val="19"/>
                <w:szCs w:val="19"/>
              </w:rPr>
            </w:pPr>
            <w:r w:rsidRPr="00BF0490">
              <w:rPr>
                <w:rFonts w:cs="Arial"/>
                <w:color w:val="auto"/>
                <w:sz w:val="19"/>
                <w:szCs w:val="19"/>
              </w:rPr>
              <w:t>1.07</w:t>
            </w:r>
          </w:p>
        </w:tc>
        <w:tc>
          <w:tcPr>
            <w:tcW w:w="472"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022469D9" w14:textId="3E8CC29E" w:rsidR="00110756" w:rsidRPr="00BF0490" w:rsidRDefault="00110756" w:rsidP="00110756">
            <w:pPr>
              <w:jc w:val="left"/>
              <w:rPr>
                <w:rFonts w:cs="Arial"/>
                <w:color w:val="auto"/>
                <w:sz w:val="19"/>
                <w:szCs w:val="19"/>
              </w:rPr>
            </w:pPr>
            <w:r>
              <w:rPr>
                <w:rFonts w:cs="Arial"/>
                <w:color w:val="auto"/>
                <w:sz w:val="19"/>
                <w:szCs w:val="19"/>
              </w:rPr>
              <w:t>1.06</w:t>
            </w:r>
          </w:p>
        </w:tc>
        <w:tc>
          <w:tcPr>
            <w:tcW w:w="1149" w:type="pct"/>
            <w:tcBorders>
              <w:top w:val="single" w:sz="4" w:space="0" w:color="auto"/>
              <w:left w:val="single" w:sz="4" w:space="0" w:color="auto"/>
              <w:bottom w:val="single" w:sz="4" w:space="0" w:color="auto"/>
              <w:right w:val="single" w:sz="4" w:space="0" w:color="auto"/>
            </w:tcBorders>
            <w:shd w:val="clear" w:color="auto" w:fill="auto"/>
          </w:tcPr>
          <w:p w14:paraId="141B8867" w14:textId="36831DDE" w:rsidR="00110756" w:rsidRPr="00BF0490" w:rsidRDefault="00110756" w:rsidP="00110756">
            <w:pPr>
              <w:jc w:val="left"/>
              <w:rPr>
                <w:rFonts w:cs="Arial"/>
                <w:color w:val="auto"/>
                <w:sz w:val="19"/>
                <w:szCs w:val="19"/>
              </w:rPr>
            </w:pPr>
            <w:r>
              <w:rPr>
                <w:rFonts w:cs="Arial"/>
                <w:color w:val="auto"/>
                <w:sz w:val="19"/>
                <w:szCs w:val="19"/>
              </w:rPr>
              <w:t>X</w:t>
            </w:r>
            <w:r w:rsidRPr="00BF0490">
              <w:t xml:space="preserve"> </w:t>
            </w:r>
            <w:r w:rsidRPr="00BF0490">
              <w:rPr>
                <w:rFonts w:cs="Arial"/>
                <w:color w:val="auto"/>
                <w:sz w:val="19"/>
                <w:szCs w:val="19"/>
              </w:rPr>
              <w:t>fractional increase in cross-sectional BCR</w:t>
            </w:r>
          </w:p>
        </w:tc>
      </w:tr>
      <w:tr w:rsidR="00110756" w:rsidRPr="00BF0490" w14:paraId="2A7FF8C1" w14:textId="7F4C96F4" w:rsidTr="00110756">
        <w:trPr>
          <w:cantSplit/>
          <w:trHeight w:val="1026"/>
        </w:trPr>
        <w:tc>
          <w:tcPr>
            <w:tcW w:w="1020" w:type="pct"/>
            <w:vMerge/>
            <w:tcBorders>
              <w:left w:val="single" w:sz="4" w:space="0" w:color="auto"/>
              <w:right w:val="single" w:sz="4" w:space="0" w:color="auto"/>
            </w:tcBorders>
          </w:tcPr>
          <w:p w14:paraId="198C95E1" w14:textId="77777777" w:rsidR="00110756" w:rsidRPr="00BF0490" w:rsidRDefault="00110756" w:rsidP="00110756">
            <w:pPr>
              <w:jc w:val="left"/>
              <w:rPr>
                <w:sz w:val="19"/>
                <w:szCs w:val="19"/>
              </w:rPr>
            </w:pPr>
          </w:p>
        </w:tc>
        <w:tc>
          <w:tcPr>
            <w:tcW w:w="708" w:type="pct"/>
            <w:tcBorders>
              <w:top w:val="single" w:sz="4" w:space="0" w:color="auto"/>
              <w:left w:val="single" w:sz="4" w:space="0" w:color="auto"/>
              <w:right w:val="single" w:sz="4" w:space="0" w:color="auto"/>
            </w:tcBorders>
          </w:tcPr>
          <w:p w14:paraId="415E938F" w14:textId="77777777" w:rsidR="00110756" w:rsidRPr="00BF0490" w:rsidRDefault="00110756" w:rsidP="00110756">
            <w:pPr>
              <w:jc w:val="left"/>
              <w:rPr>
                <w:rFonts w:cs="Arial"/>
                <w:color w:val="auto"/>
                <w:sz w:val="19"/>
                <w:szCs w:val="19"/>
              </w:rPr>
            </w:pPr>
            <w:r w:rsidRPr="00BF0490">
              <w:rPr>
                <w:rFonts w:cs="Arial"/>
                <w:color w:val="auto"/>
                <w:sz w:val="19"/>
                <w:szCs w:val="19"/>
              </w:rPr>
              <w:t>CEW</w:t>
            </w:r>
          </w:p>
        </w:tc>
        <w:tc>
          <w:tcPr>
            <w:tcW w:w="394" w:type="pct"/>
            <w:tcBorders>
              <w:top w:val="single" w:sz="4" w:space="0" w:color="auto"/>
              <w:left w:val="single" w:sz="4" w:space="0" w:color="auto"/>
              <w:right w:val="single" w:sz="4" w:space="0" w:color="auto"/>
            </w:tcBorders>
            <w:shd w:val="clear" w:color="auto" w:fill="E2EFD9" w:themeFill="accent6" w:themeFillTint="33"/>
          </w:tcPr>
          <w:p w14:paraId="644F9EFA" w14:textId="77777777" w:rsidR="00110756" w:rsidRPr="00BF0490" w:rsidRDefault="00110756" w:rsidP="00110756">
            <w:pPr>
              <w:jc w:val="left"/>
              <w:rPr>
                <w:rFonts w:cs="Arial"/>
                <w:color w:val="auto"/>
                <w:sz w:val="19"/>
                <w:szCs w:val="19"/>
              </w:rPr>
            </w:pPr>
            <w:r w:rsidRPr="00BF0490">
              <w:rPr>
                <w:rFonts w:cs="Arial"/>
                <w:color w:val="auto"/>
                <w:sz w:val="19"/>
                <w:szCs w:val="19"/>
              </w:rPr>
              <w:t>1.03</w:t>
            </w:r>
          </w:p>
        </w:tc>
        <w:tc>
          <w:tcPr>
            <w:tcW w:w="393" w:type="pct"/>
            <w:tcBorders>
              <w:top w:val="single" w:sz="4" w:space="0" w:color="auto"/>
              <w:left w:val="single" w:sz="4" w:space="0" w:color="auto"/>
              <w:right w:val="single" w:sz="4" w:space="0" w:color="auto"/>
            </w:tcBorders>
            <w:shd w:val="clear" w:color="auto" w:fill="A8D08D" w:themeFill="accent6" w:themeFillTint="99"/>
          </w:tcPr>
          <w:p w14:paraId="5D92C857" w14:textId="77777777" w:rsidR="00110756" w:rsidRPr="00BF0490" w:rsidRDefault="00110756" w:rsidP="00110756">
            <w:pPr>
              <w:jc w:val="left"/>
              <w:rPr>
                <w:rFonts w:cs="Arial"/>
                <w:color w:val="auto"/>
                <w:sz w:val="19"/>
                <w:szCs w:val="19"/>
              </w:rPr>
            </w:pPr>
            <w:r w:rsidRPr="00BF0490">
              <w:rPr>
                <w:rFonts w:cs="Arial"/>
                <w:color w:val="auto"/>
                <w:sz w:val="19"/>
                <w:szCs w:val="19"/>
              </w:rPr>
              <w:t>1.09</w:t>
            </w:r>
          </w:p>
        </w:tc>
        <w:tc>
          <w:tcPr>
            <w:tcW w:w="393" w:type="pct"/>
            <w:tcBorders>
              <w:top w:val="single" w:sz="4" w:space="0" w:color="auto"/>
              <w:left w:val="single" w:sz="4" w:space="0" w:color="auto"/>
              <w:right w:val="single" w:sz="4" w:space="0" w:color="auto"/>
            </w:tcBorders>
            <w:shd w:val="clear" w:color="auto" w:fill="A8D08D" w:themeFill="accent6" w:themeFillTint="99"/>
          </w:tcPr>
          <w:p w14:paraId="631CA48B" w14:textId="77777777" w:rsidR="00110756" w:rsidRPr="00BF0490" w:rsidRDefault="00110756" w:rsidP="00110756">
            <w:pPr>
              <w:jc w:val="left"/>
              <w:rPr>
                <w:rFonts w:cs="Arial"/>
                <w:color w:val="auto"/>
                <w:sz w:val="19"/>
                <w:szCs w:val="19"/>
              </w:rPr>
            </w:pPr>
            <w:r w:rsidRPr="00BF0490">
              <w:rPr>
                <w:rFonts w:cs="Arial"/>
                <w:color w:val="auto"/>
                <w:sz w:val="19"/>
                <w:szCs w:val="19"/>
              </w:rPr>
              <w:t>1.09</w:t>
            </w:r>
          </w:p>
        </w:tc>
        <w:tc>
          <w:tcPr>
            <w:tcW w:w="471" w:type="pct"/>
            <w:tcBorders>
              <w:top w:val="single" w:sz="4" w:space="0" w:color="auto"/>
              <w:left w:val="single" w:sz="4" w:space="0" w:color="auto"/>
              <w:right w:val="single" w:sz="4" w:space="0" w:color="auto"/>
            </w:tcBorders>
            <w:shd w:val="clear" w:color="auto" w:fill="A8D08D" w:themeFill="accent6" w:themeFillTint="99"/>
          </w:tcPr>
          <w:p w14:paraId="5CE15AC3" w14:textId="77777777" w:rsidR="00110756" w:rsidRPr="00BF0490" w:rsidRDefault="00110756" w:rsidP="00110756">
            <w:pPr>
              <w:jc w:val="left"/>
              <w:rPr>
                <w:rFonts w:cs="Arial"/>
                <w:color w:val="auto"/>
                <w:sz w:val="19"/>
                <w:szCs w:val="19"/>
              </w:rPr>
            </w:pPr>
            <w:r w:rsidRPr="00BF0490">
              <w:rPr>
                <w:rFonts w:cs="Arial"/>
                <w:color w:val="auto"/>
                <w:sz w:val="19"/>
                <w:szCs w:val="19"/>
              </w:rPr>
              <w:t>1.07</w:t>
            </w:r>
          </w:p>
        </w:tc>
        <w:tc>
          <w:tcPr>
            <w:tcW w:w="472" w:type="pct"/>
            <w:tcBorders>
              <w:top w:val="single" w:sz="4" w:space="0" w:color="auto"/>
              <w:left w:val="single" w:sz="4" w:space="0" w:color="auto"/>
              <w:right w:val="single" w:sz="4" w:space="0" w:color="auto"/>
            </w:tcBorders>
            <w:shd w:val="clear" w:color="auto" w:fill="A8D08D" w:themeFill="accent6" w:themeFillTint="99"/>
          </w:tcPr>
          <w:p w14:paraId="4C63C4C1" w14:textId="605482C2" w:rsidR="00110756" w:rsidRPr="00BF0490" w:rsidRDefault="00110756" w:rsidP="00110756">
            <w:pPr>
              <w:jc w:val="left"/>
              <w:rPr>
                <w:rFonts w:cs="Arial"/>
                <w:color w:val="auto"/>
                <w:sz w:val="19"/>
                <w:szCs w:val="19"/>
              </w:rPr>
            </w:pPr>
            <w:r>
              <w:rPr>
                <w:rFonts w:cs="Arial"/>
                <w:color w:val="auto"/>
                <w:sz w:val="19"/>
                <w:szCs w:val="19"/>
              </w:rPr>
              <w:t>1.06</w:t>
            </w:r>
          </w:p>
        </w:tc>
        <w:tc>
          <w:tcPr>
            <w:tcW w:w="1149" w:type="pct"/>
            <w:tcBorders>
              <w:top w:val="single" w:sz="4" w:space="0" w:color="auto"/>
              <w:left w:val="single" w:sz="4" w:space="0" w:color="auto"/>
              <w:right w:val="single" w:sz="4" w:space="0" w:color="auto"/>
            </w:tcBorders>
            <w:shd w:val="clear" w:color="auto" w:fill="auto"/>
          </w:tcPr>
          <w:p w14:paraId="3848100B" w14:textId="40F139E8" w:rsidR="00110756" w:rsidRPr="00BF0490" w:rsidRDefault="00110756" w:rsidP="00110756">
            <w:pPr>
              <w:jc w:val="left"/>
              <w:rPr>
                <w:rFonts w:cs="Arial"/>
                <w:color w:val="auto"/>
                <w:sz w:val="19"/>
                <w:szCs w:val="19"/>
              </w:rPr>
            </w:pPr>
            <w:r>
              <w:rPr>
                <w:rFonts w:cs="Arial"/>
                <w:color w:val="auto"/>
                <w:sz w:val="19"/>
                <w:szCs w:val="19"/>
              </w:rPr>
              <w:t>X</w:t>
            </w:r>
            <w:r w:rsidRPr="00BF0490">
              <w:t xml:space="preserve"> </w:t>
            </w:r>
            <w:r w:rsidRPr="00BF0490">
              <w:rPr>
                <w:rFonts w:cs="Arial"/>
                <w:color w:val="auto"/>
                <w:sz w:val="19"/>
                <w:szCs w:val="19"/>
              </w:rPr>
              <w:t>fractional increase in cross-sectional BCR</w:t>
            </w:r>
          </w:p>
        </w:tc>
      </w:tr>
      <w:tr w:rsidR="00110756" w:rsidRPr="00BF0490" w14:paraId="654ABA1F" w14:textId="3F9C4426" w:rsidTr="00110756">
        <w:trPr>
          <w:cantSplit/>
          <w:trHeight w:val="2064"/>
        </w:trPr>
        <w:tc>
          <w:tcPr>
            <w:tcW w:w="1020" w:type="pct"/>
            <w:vMerge/>
            <w:tcBorders>
              <w:left w:val="single" w:sz="4" w:space="0" w:color="auto"/>
              <w:bottom w:val="single" w:sz="4" w:space="0" w:color="auto"/>
              <w:right w:val="single" w:sz="4" w:space="0" w:color="auto"/>
            </w:tcBorders>
          </w:tcPr>
          <w:p w14:paraId="0A76D963" w14:textId="77777777" w:rsidR="00110756" w:rsidRPr="00BF0490" w:rsidRDefault="00110756" w:rsidP="00110756">
            <w:pPr>
              <w:jc w:val="left"/>
              <w:rPr>
                <w:sz w:val="19"/>
                <w:szCs w:val="19"/>
              </w:rPr>
            </w:pPr>
          </w:p>
        </w:tc>
        <w:tc>
          <w:tcPr>
            <w:tcW w:w="3980" w:type="pct"/>
            <w:gridSpan w:val="7"/>
            <w:tcBorders>
              <w:top w:val="single" w:sz="4" w:space="0" w:color="auto"/>
              <w:left w:val="single" w:sz="4" w:space="0" w:color="auto"/>
              <w:right w:val="single" w:sz="4" w:space="0" w:color="auto"/>
            </w:tcBorders>
            <w:shd w:val="clear" w:color="auto" w:fill="E2EFD9" w:themeFill="accent6" w:themeFillTint="33"/>
          </w:tcPr>
          <w:p w14:paraId="68EF2A96" w14:textId="13148147" w:rsidR="00110756" w:rsidRPr="00BF0490" w:rsidRDefault="00110756" w:rsidP="00110756">
            <w:pPr>
              <w:rPr>
                <w:sz w:val="19"/>
                <w:szCs w:val="19"/>
              </w:rPr>
            </w:pPr>
            <w:r w:rsidRPr="00BF0490">
              <w:rPr>
                <w:sz w:val="19"/>
                <w:szCs w:val="19"/>
              </w:rPr>
              <w:t>Bacterial respiration (BCR), a measure of decomposition, is directly related to DOC concentrations. Modelling of the influence of flows on BCR assumed that for any given day DOC concentrations were the same with and without eWater. Relative changes in river linear BCR due to the addition of CEW at Lock 6 were relatively small due to the constant water level maintained by the weirs. A substantial contribution was considered an increase in cross-sectional BCR of 20% or greater, moderate 11-19%, minor 5-10%, negligible &lt;5%.</w:t>
            </w:r>
          </w:p>
        </w:tc>
      </w:tr>
      <w:tr w:rsidR="00110756" w:rsidRPr="00BF0490" w14:paraId="33B06746" w14:textId="3A41B2F4" w:rsidTr="00110756">
        <w:trPr>
          <w:cantSplit/>
          <w:trHeight w:val="20"/>
        </w:trPr>
        <w:tc>
          <w:tcPr>
            <w:tcW w:w="1020" w:type="pct"/>
            <w:vMerge w:val="restart"/>
            <w:tcBorders>
              <w:top w:val="single" w:sz="4" w:space="0" w:color="auto"/>
              <w:left w:val="single" w:sz="4" w:space="0" w:color="auto"/>
              <w:right w:val="single" w:sz="4" w:space="0" w:color="auto"/>
            </w:tcBorders>
            <w:shd w:val="clear" w:color="auto" w:fill="auto"/>
          </w:tcPr>
          <w:p w14:paraId="77C41BF3" w14:textId="0D329355" w:rsidR="00110756" w:rsidRPr="00BF0490" w:rsidRDefault="00110756" w:rsidP="00110756">
            <w:pPr>
              <w:jc w:val="left"/>
              <w:rPr>
                <w:rFonts w:cs="Arial"/>
                <w:color w:val="auto"/>
                <w:sz w:val="19"/>
                <w:szCs w:val="19"/>
              </w:rPr>
            </w:pPr>
            <w:commentRangeStart w:id="128"/>
            <w:r w:rsidRPr="00BF0490">
              <w:rPr>
                <w:sz w:val="19"/>
                <w:szCs w:val="19"/>
              </w:rPr>
              <w:t xml:space="preserve">What did CEW contribute to </w:t>
            </w:r>
            <w:r>
              <w:rPr>
                <w:sz w:val="19"/>
                <w:szCs w:val="19"/>
              </w:rPr>
              <w:t>water quality</w:t>
            </w:r>
            <w:r w:rsidRPr="00BF0490">
              <w:rPr>
                <w:sz w:val="19"/>
                <w:szCs w:val="19"/>
              </w:rPr>
              <w:t>?</w:t>
            </w:r>
            <w:commentRangeEnd w:id="128"/>
            <w:r>
              <w:rPr>
                <w:rStyle w:val="CommentReference"/>
              </w:rPr>
              <w:commentReference w:id="128"/>
            </w:r>
          </w:p>
        </w:tc>
        <w:tc>
          <w:tcPr>
            <w:tcW w:w="708" w:type="pct"/>
            <w:tcBorders>
              <w:top w:val="single" w:sz="4" w:space="0" w:color="auto"/>
              <w:left w:val="single" w:sz="4" w:space="0" w:color="auto"/>
              <w:bottom w:val="single" w:sz="4" w:space="0" w:color="auto"/>
              <w:right w:val="single" w:sz="4" w:space="0" w:color="auto"/>
            </w:tcBorders>
            <w:shd w:val="clear" w:color="auto" w:fill="auto"/>
          </w:tcPr>
          <w:p w14:paraId="39713F66" w14:textId="60876560" w:rsidR="00110756" w:rsidRPr="00110756" w:rsidRDefault="00110756" w:rsidP="00110756">
            <w:pPr>
              <w:jc w:val="left"/>
              <w:rPr>
                <w:rFonts w:cs="Arial"/>
                <w:color w:val="auto"/>
                <w:sz w:val="19"/>
                <w:szCs w:val="19"/>
              </w:rPr>
            </w:pPr>
            <w:r w:rsidRPr="00110756">
              <w:rPr>
                <w:sz w:val="19"/>
                <w:szCs w:val="19"/>
              </w:rPr>
              <w:t>All eWater</w:t>
            </w:r>
          </w:p>
        </w:tc>
        <w:tc>
          <w:tcPr>
            <w:tcW w:w="394" w:type="pct"/>
            <w:tcBorders>
              <w:top w:val="single" w:sz="4" w:space="0" w:color="auto"/>
              <w:left w:val="single" w:sz="4" w:space="0" w:color="auto"/>
              <w:bottom w:val="single" w:sz="4" w:space="0" w:color="auto"/>
              <w:right w:val="single" w:sz="4" w:space="0" w:color="auto"/>
            </w:tcBorders>
            <w:shd w:val="clear" w:color="auto" w:fill="auto"/>
          </w:tcPr>
          <w:p w14:paraId="489A0B4A" w14:textId="33C7BF02" w:rsidR="00110756" w:rsidRPr="00BF0490" w:rsidRDefault="00110756" w:rsidP="00110756">
            <w:pPr>
              <w:jc w:val="left"/>
              <w:rPr>
                <w:rFonts w:cs="Arial"/>
                <w:color w:val="auto"/>
                <w:sz w:val="19"/>
                <w:szCs w:val="19"/>
              </w:rPr>
            </w:pPr>
          </w:p>
        </w:tc>
        <w:tc>
          <w:tcPr>
            <w:tcW w:w="393" w:type="pct"/>
            <w:tcBorders>
              <w:top w:val="single" w:sz="4" w:space="0" w:color="auto"/>
              <w:left w:val="single" w:sz="4" w:space="0" w:color="auto"/>
              <w:bottom w:val="single" w:sz="4" w:space="0" w:color="auto"/>
              <w:right w:val="single" w:sz="4" w:space="0" w:color="auto"/>
            </w:tcBorders>
            <w:shd w:val="clear" w:color="auto" w:fill="auto"/>
          </w:tcPr>
          <w:p w14:paraId="58AFEA8D" w14:textId="1F1E39F9" w:rsidR="00110756" w:rsidRPr="00BF0490" w:rsidRDefault="00110756" w:rsidP="00110756">
            <w:pPr>
              <w:jc w:val="left"/>
              <w:rPr>
                <w:rFonts w:cs="Arial"/>
                <w:color w:val="auto"/>
                <w:sz w:val="19"/>
                <w:szCs w:val="19"/>
              </w:rPr>
            </w:pPr>
          </w:p>
        </w:tc>
        <w:tc>
          <w:tcPr>
            <w:tcW w:w="393" w:type="pct"/>
            <w:tcBorders>
              <w:top w:val="single" w:sz="4" w:space="0" w:color="auto"/>
              <w:left w:val="single" w:sz="4" w:space="0" w:color="auto"/>
              <w:bottom w:val="single" w:sz="4" w:space="0" w:color="auto"/>
              <w:right w:val="single" w:sz="4" w:space="0" w:color="auto"/>
            </w:tcBorders>
            <w:shd w:val="clear" w:color="auto" w:fill="auto"/>
          </w:tcPr>
          <w:p w14:paraId="6FC606CD" w14:textId="76831DE1" w:rsidR="00110756" w:rsidRPr="00BF0490" w:rsidRDefault="00110756" w:rsidP="00110756">
            <w:pPr>
              <w:jc w:val="left"/>
              <w:rPr>
                <w:rFonts w:cs="Arial"/>
                <w:color w:val="auto"/>
                <w:sz w:val="19"/>
                <w:szCs w:val="19"/>
              </w:rPr>
            </w:pPr>
          </w:p>
        </w:tc>
        <w:tc>
          <w:tcPr>
            <w:tcW w:w="471" w:type="pct"/>
            <w:tcBorders>
              <w:top w:val="single" w:sz="4" w:space="0" w:color="auto"/>
              <w:left w:val="single" w:sz="4" w:space="0" w:color="auto"/>
              <w:bottom w:val="single" w:sz="4" w:space="0" w:color="auto"/>
              <w:right w:val="single" w:sz="4" w:space="0" w:color="auto"/>
            </w:tcBorders>
            <w:shd w:val="clear" w:color="auto" w:fill="auto"/>
          </w:tcPr>
          <w:p w14:paraId="1AFFCFAD" w14:textId="3236AC77" w:rsidR="00110756" w:rsidRPr="00BF0490" w:rsidRDefault="00110756" w:rsidP="00110756">
            <w:pPr>
              <w:jc w:val="left"/>
              <w:rPr>
                <w:rFonts w:cs="Arial"/>
                <w:color w:val="auto"/>
                <w:sz w:val="19"/>
                <w:szCs w:val="19"/>
              </w:rPr>
            </w:pPr>
          </w:p>
        </w:tc>
        <w:tc>
          <w:tcPr>
            <w:tcW w:w="472" w:type="pct"/>
            <w:tcBorders>
              <w:top w:val="single" w:sz="4" w:space="0" w:color="auto"/>
              <w:left w:val="single" w:sz="4" w:space="0" w:color="auto"/>
              <w:bottom w:val="single" w:sz="4" w:space="0" w:color="auto"/>
              <w:right w:val="single" w:sz="4" w:space="0" w:color="auto"/>
            </w:tcBorders>
            <w:shd w:val="clear" w:color="auto" w:fill="auto"/>
          </w:tcPr>
          <w:p w14:paraId="62CED439" w14:textId="1080A495" w:rsidR="00110756" w:rsidRPr="00BF0490" w:rsidRDefault="00110756" w:rsidP="00110756">
            <w:pPr>
              <w:jc w:val="left"/>
              <w:rPr>
                <w:rFonts w:cs="Arial"/>
                <w:color w:val="auto"/>
                <w:sz w:val="19"/>
                <w:szCs w:val="19"/>
              </w:rPr>
            </w:pPr>
          </w:p>
        </w:tc>
        <w:tc>
          <w:tcPr>
            <w:tcW w:w="1149" w:type="pct"/>
            <w:tcBorders>
              <w:top w:val="single" w:sz="4" w:space="0" w:color="auto"/>
              <w:left w:val="single" w:sz="4" w:space="0" w:color="auto"/>
              <w:bottom w:val="single" w:sz="4" w:space="0" w:color="auto"/>
              <w:right w:val="single" w:sz="4" w:space="0" w:color="auto"/>
            </w:tcBorders>
          </w:tcPr>
          <w:p w14:paraId="057B1B27" w14:textId="77777777" w:rsidR="00110756" w:rsidRPr="00BF0490" w:rsidRDefault="00110756" w:rsidP="00110756">
            <w:pPr>
              <w:jc w:val="left"/>
              <w:rPr>
                <w:rFonts w:cs="Arial"/>
                <w:color w:val="auto"/>
                <w:sz w:val="19"/>
                <w:szCs w:val="19"/>
              </w:rPr>
            </w:pPr>
          </w:p>
        </w:tc>
      </w:tr>
      <w:tr w:rsidR="00110756" w:rsidRPr="00BF0490" w14:paraId="76B361E8" w14:textId="5ECD58D8" w:rsidTr="00110756">
        <w:trPr>
          <w:cantSplit/>
          <w:trHeight w:val="1026"/>
        </w:trPr>
        <w:tc>
          <w:tcPr>
            <w:tcW w:w="1020" w:type="pct"/>
            <w:vMerge/>
            <w:tcBorders>
              <w:left w:val="single" w:sz="4" w:space="0" w:color="auto"/>
              <w:right w:val="single" w:sz="4" w:space="0" w:color="auto"/>
            </w:tcBorders>
            <w:shd w:val="clear" w:color="auto" w:fill="auto"/>
          </w:tcPr>
          <w:p w14:paraId="1176B6BC" w14:textId="77777777" w:rsidR="00110756" w:rsidRPr="00BF0490" w:rsidRDefault="00110756" w:rsidP="00110756">
            <w:pPr>
              <w:jc w:val="left"/>
              <w:rPr>
                <w:sz w:val="19"/>
                <w:szCs w:val="19"/>
              </w:rPr>
            </w:pPr>
          </w:p>
        </w:tc>
        <w:tc>
          <w:tcPr>
            <w:tcW w:w="708" w:type="pct"/>
            <w:tcBorders>
              <w:top w:val="single" w:sz="4" w:space="0" w:color="auto"/>
              <w:left w:val="single" w:sz="4" w:space="0" w:color="auto"/>
              <w:right w:val="single" w:sz="4" w:space="0" w:color="auto"/>
            </w:tcBorders>
            <w:shd w:val="clear" w:color="auto" w:fill="auto"/>
          </w:tcPr>
          <w:p w14:paraId="124CF6A8" w14:textId="454910DB" w:rsidR="00110756" w:rsidRPr="00110756" w:rsidRDefault="00110756" w:rsidP="00110756">
            <w:pPr>
              <w:jc w:val="left"/>
              <w:rPr>
                <w:rFonts w:cs="Arial"/>
                <w:color w:val="auto"/>
                <w:sz w:val="19"/>
                <w:szCs w:val="19"/>
              </w:rPr>
            </w:pPr>
            <w:r w:rsidRPr="00110756">
              <w:rPr>
                <w:sz w:val="19"/>
                <w:szCs w:val="19"/>
              </w:rPr>
              <w:t>CEW</w:t>
            </w:r>
          </w:p>
        </w:tc>
        <w:tc>
          <w:tcPr>
            <w:tcW w:w="394" w:type="pct"/>
            <w:tcBorders>
              <w:top w:val="single" w:sz="4" w:space="0" w:color="auto"/>
              <w:left w:val="single" w:sz="4" w:space="0" w:color="auto"/>
              <w:right w:val="single" w:sz="4" w:space="0" w:color="auto"/>
            </w:tcBorders>
            <w:shd w:val="clear" w:color="auto" w:fill="auto"/>
          </w:tcPr>
          <w:p w14:paraId="2D9F52E4" w14:textId="2207A8AF" w:rsidR="00110756" w:rsidRPr="00BF0490" w:rsidRDefault="00110756" w:rsidP="00110756">
            <w:pPr>
              <w:jc w:val="left"/>
              <w:rPr>
                <w:rFonts w:cs="Arial"/>
                <w:color w:val="auto"/>
                <w:sz w:val="19"/>
                <w:szCs w:val="19"/>
              </w:rPr>
            </w:pPr>
          </w:p>
        </w:tc>
        <w:tc>
          <w:tcPr>
            <w:tcW w:w="393" w:type="pct"/>
            <w:tcBorders>
              <w:top w:val="single" w:sz="4" w:space="0" w:color="auto"/>
              <w:left w:val="single" w:sz="4" w:space="0" w:color="auto"/>
              <w:right w:val="single" w:sz="4" w:space="0" w:color="auto"/>
            </w:tcBorders>
            <w:shd w:val="clear" w:color="auto" w:fill="auto"/>
          </w:tcPr>
          <w:p w14:paraId="543BAFB9" w14:textId="7ECD38C4" w:rsidR="00110756" w:rsidRPr="00BF0490" w:rsidRDefault="00110756" w:rsidP="00110756">
            <w:pPr>
              <w:jc w:val="left"/>
              <w:rPr>
                <w:rFonts w:cs="Arial"/>
                <w:color w:val="auto"/>
                <w:sz w:val="19"/>
                <w:szCs w:val="19"/>
              </w:rPr>
            </w:pPr>
          </w:p>
        </w:tc>
        <w:tc>
          <w:tcPr>
            <w:tcW w:w="393" w:type="pct"/>
            <w:tcBorders>
              <w:top w:val="single" w:sz="4" w:space="0" w:color="auto"/>
              <w:left w:val="single" w:sz="4" w:space="0" w:color="auto"/>
              <w:right w:val="single" w:sz="4" w:space="0" w:color="auto"/>
            </w:tcBorders>
            <w:shd w:val="clear" w:color="auto" w:fill="auto"/>
          </w:tcPr>
          <w:p w14:paraId="10D11D35" w14:textId="07C07ECD" w:rsidR="00110756" w:rsidRPr="00BF0490" w:rsidRDefault="00110756" w:rsidP="00110756">
            <w:pPr>
              <w:jc w:val="left"/>
              <w:rPr>
                <w:rFonts w:cs="Arial"/>
                <w:color w:val="auto"/>
                <w:sz w:val="19"/>
                <w:szCs w:val="19"/>
              </w:rPr>
            </w:pPr>
          </w:p>
        </w:tc>
        <w:tc>
          <w:tcPr>
            <w:tcW w:w="471" w:type="pct"/>
            <w:tcBorders>
              <w:top w:val="single" w:sz="4" w:space="0" w:color="auto"/>
              <w:left w:val="single" w:sz="4" w:space="0" w:color="auto"/>
              <w:right w:val="single" w:sz="4" w:space="0" w:color="auto"/>
            </w:tcBorders>
            <w:shd w:val="clear" w:color="auto" w:fill="auto"/>
          </w:tcPr>
          <w:p w14:paraId="415A3B4B" w14:textId="006D9A2E" w:rsidR="00110756" w:rsidRPr="00BF0490" w:rsidRDefault="00110756" w:rsidP="00110756">
            <w:pPr>
              <w:jc w:val="left"/>
              <w:rPr>
                <w:rFonts w:cs="Arial"/>
                <w:color w:val="auto"/>
                <w:sz w:val="19"/>
                <w:szCs w:val="19"/>
              </w:rPr>
            </w:pPr>
          </w:p>
        </w:tc>
        <w:tc>
          <w:tcPr>
            <w:tcW w:w="472" w:type="pct"/>
            <w:tcBorders>
              <w:top w:val="single" w:sz="4" w:space="0" w:color="auto"/>
              <w:left w:val="single" w:sz="4" w:space="0" w:color="auto"/>
              <w:right w:val="single" w:sz="4" w:space="0" w:color="auto"/>
            </w:tcBorders>
            <w:shd w:val="clear" w:color="auto" w:fill="auto"/>
          </w:tcPr>
          <w:p w14:paraId="3DA17933" w14:textId="6E02E73A" w:rsidR="00110756" w:rsidRPr="00BF0490" w:rsidRDefault="00110756" w:rsidP="00110756">
            <w:pPr>
              <w:jc w:val="left"/>
              <w:rPr>
                <w:rFonts w:cs="Arial"/>
                <w:color w:val="auto"/>
                <w:sz w:val="19"/>
                <w:szCs w:val="19"/>
              </w:rPr>
            </w:pPr>
          </w:p>
        </w:tc>
        <w:tc>
          <w:tcPr>
            <w:tcW w:w="1149" w:type="pct"/>
            <w:tcBorders>
              <w:top w:val="single" w:sz="4" w:space="0" w:color="auto"/>
              <w:left w:val="single" w:sz="4" w:space="0" w:color="auto"/>
              <w:right w:val="single" w:sz="4" w:space="0" w:color="auto"/>
            </w:tcBorders>
          </w:tcPr>
          <w:p w14:paraId="06D640B9" w14:textId="77777777" w:rsidR="00110756" w:rsidRPr="00BF0490" w:rsidRDefault="00110756" w:rsidP="00110756">
            <w:pPr>
              <w:jc w:val="left"/>
              <w:rPr>
                <w:rFonts w:cs="Arial"/>
                <w:color w:val="auto"/>
                <w:sz w:val="19"/>
                <w:szCs w:val="19"/>
              </w:rPr>
            </w:pPr>
          </w:p>
        </w:tc>
      </w:tr>
      <w:tr w:rsidR="00110756" w:rsidRPr="00BF0490" w14:paraId="57D7CD10" w14:textId="647D9C0C" w:rsidTr="00110756">
        <w:trPr>
          <w:cantSplit/>
          <w:trHeight w:val="2064"/>
        </w:trPr>
        <w:tc>
          <w:tcPr>
            <w:tcW w:w="1020" w:type="pct"/>
            <w:vMerge/>
            <w:tcBorders>
              <w:left w:val="single" w:sz="4" w:space="0" w:color="auto"/>
              <w:bottom w:val="single" w:sz="4" w:space="0" w:color="auto"/>
              <w:right w:val="single" w:sz="4" w:space="0" w:color="auto"/>
            </w:tcBorders>
            <w:shd w:val="clear" w:color="auto" w:fill="auto"/>
          </w:tcPr>
          <w:p w14:paraId="5ABFECF4" w14:textId="77777777" w:rsidR="00110756" w:rsidRPr="00BF0490" w:rsidRDefault="00110756" w:rsidP="00110756">
            <w:pPr>
              <w:jc w:val="left"/>
              <w:rPr>
                <w:sz w:val="19"/>
                <w:szCs w:val="19"/>
              </w:rPr>
            </w:pPr>
          </w:p>
        </w:tc>
        <w:tc>
          <w:tcPr>
            <w:tcW w:w="3980" w:type="pct"/>
            <w:gridSpan w:val="7"/>
            <w:tcBorders>
              <w:top w:val="single" w:sz="4" w:space="0" w:color="auto"/>
              <w:left w:val="single" w:sz="4" w:space="0" w:color="auto"/>
              <w:right w:val="single" w:sz="4" w:space="0" w:color="auto"/>
            </w:tcBorders>
            <w:shd w:val="clear" w:color="auto" w:fill="auto"/>
          </w:tcPr>
          <w:p w14:paraId="41D863F5" w14:textId="77777777" w:rsidR="00110756" w:rsidRPr="00BF0490" w:rsidRDefault="00110756" w:rsidP="00110756">
            <w:pPr>
              <w:rPr>
                <w:sz w:val="19"/>
                <w:szCs w:val="19"/>
              </w:rPr>
            </w:pPr>
          </w:p>
        </w:tc>
      </w:tr>
    </w:tbl>
    <w:p w14:paraId="08EEB66F" w14:textId="03B488DE" w:rsidR="00631147" w:rsidRDefault="00631147" w:rsidP="00BF0490">
      <w:pPr>
        <w:spacing w:before="0" w:after="0" w:line="240" w:lineRule="auto"/>
        <w:jc w:val="left"/>
        <w:rPr>
          <w:color w:val="auto"/>
          <w:kern w:val="0"/>
          <w:sz w:val="19"/>
          <w:szCs w:val="19"/>
          <w:lang w:val="en-US" w:bidi="en-US"/>
        </w:rPr>
      </w:pPr>
    </w:p>
    <w:p w14:paraId="3FF3697E" w14:textId="77777777" w:rsidR="00631147" w:rsidRDefault="00631147" w:rsidP="00BF0490">
      <w:pPr>
        <w:spacing w:before="0" w:after="0" w:line="240" w:lineRule="auto"/>
        <w:jc w:val="left"/>
        <w:rPr>
          <w:color w:val="auto"/>
          <w:kern w:val="0"/>
          <w:sz w:val="19"/>
          <w:szCs w:val="19"/>
          <w:lang w:val="en-US" w:bidi="en-US"/>
        </w:rPr>
      </w:pPr>
    </w:p>
    <w:p w14:paraId="5A6F5AB4" w14:textId="4B50C51D" w:rsidR="00BF0490" w:rsidRPr="00BF0490" w:rsidRDefault="00BF0490" w:rsidP="00BF0490">
      <w:pPr>
        <w:spacing w:before="0" w:after="0" w:line="240" w:lineRule="auto"/>
        <w:jc w:val="left"/>
        <w:rPr>
          <w:color w:val="auto"/>
          <w:kern w:val="0"/>
          <w:sz w:val="19"/>
          <w:szCs w:val="19"/>
          <w:lang w:val="en-US" w:bidi="en-US"/>
        </w:rPr>
      </w:pPr>
      <w:r w:rsidRPr="00BF0490">
        <w:rPr>
          <w:color w:val="auto"/>
          <w:kern w:val="0"/>
          <w:sz w:val="19"/>
          <w:szCs w:val="19"/>
          <w:lang w:val="en-US" w:bidi="en-US"/>
        </w:rPr>
        <w:t>Contribution (to what extent CEW contributed towards the outcome, with the significance of the outcome considered):</w:t>
      </w:r>
    </w:p>
    <w:tbl>
      <w:tblPr>
        <w:tblW w:w="7278" w:type="dxa"/>
        <w:tblLook w:val="04A0" w:firstRow="1" w:lastRow="0" w:firstColumn="1" w:lastColumn="0" w:noHBand="0" w:noVBand="1"/>
      </w:tblPr>
      <w:tblGrid>
        <w:gridCol w:w="222"/>
        <w:gridCol w:w="1066"/>
        <w:gridCol w:w="222"/>
        <w:gridCol w:w="1069"/>
        <w:gridCol w:w="222"/>
        <w:gridCol w:w="1704"/>
        <w:gridCol w:w="222"/>
        <w:gridCol w:w="727"/>
        <w:gridCol w:w="222"/>
        <w:gridCol w:w="1144"/>
        <w:gridCol w:w="222"/>
        <w:gridCol w:w="1210"/>
      </w:tblGrid>
      <w:tr w:rsidR="00BF0490" w:rsidRPr="00BF0490" w14:paraId="0EA67B4C" w14:textId="77777777" w:rsidTr="00BF0490">
        <w:tc>
          <w:tcPr>
            <w:tcW w:w="222" w:type="dxa"/>
            <w:shd w:val="clear" w:color="auto" w:fill="D9D9D9" w:themeFill="background1" w:themeFillShade="D9"/>
          </w:tcPr>
          <w:p w14:paraId="7CF7805B" w14:textId="77777777" w:rsidR="00BF0490" w:rsidRPr="00BF0490" w:rsidRDefault="00BF0490" w:rsidP="00BF0490">
            <w:pPr>
              <w:contextualSpacing/>
              <w:rPr>
                <w:sz w:val="19"/>
                <w:szCs w:val="19"/>
              </w:rPr>
            </w:pPr>
          </w:p>
        </w:tc>
        <w:tc>
          <w:tcPr>
            <w:tcW w:w="1066" w:type="dxa"/>
            <w:vAlign w:val="center"/>
          </w:tcPr>
          <w:p w14:paraId="3E042283" w14:textId="77777777" w:rsidR="00BF0490" w:rsidRPr="00BF0490" w:rsidRDefault="00BF0490" w:rsidP="00BF0490">
            <w:pPr>
              <w:contextualSpacing/>
              <w:rPr>
                <w:sz w:val="19"/>
                <w:szCs w:val="19"/>
              </w:rPr>
            </w:pPr>
            <w:r w:rsidRPr="00BF0490">
              <w:rPr>
                <w:sz w:val="19"/>
                <w:szCs w:val="19"/>
              </w:rPr>
              <w:t>Unknown</w:t>
            </w:r>
          </w:p>
        </w:tc>
        <w:tc>
          <w:tcPr>
            <w:tcW w:w="222" w:type="dxa"/>
            <w:shd w:val="clear" w:color="auto" w:fill="FF0000"/>
            <w:vAlign w:val="center"/>
          </w:tcPr>
          <w:p w14:paraId="3FACD461" w14:textId="77777777" w:rsidR="00BF0490" w:rsidRPr="00BF0490" w:rsidRDefault="00BF0490" w:rsidP="00BF0490">
            <w:pPr>
              <w:contextualSpacing/>
              <w:rPr>
                <w:sz w:val="19"/>
                <w:szCs w:val="19"/>
              </w:rPr>
            </w:pPr>
          </w:p>
        </w:tc>
        <w:tc>
          <w:tcPr>
            <w:tcW w:w="1069" w:type="dxa"/>
            <w:vAlign w:val="center"/>
          </w:tcPr>
          <w:p w14:paraId="645C7071" w14:textId="77777777" w:rsidR="00BF0490" w:rsidRPr="00BF0490" w:rsidRDefault="00BF0490" w:rsidP="00BF0490">
            <w:pPr>
              <w:contextualSpacing/>
              <w:rPr>
                <w:sz w:val="19"/>
                <w:szCs w:val="19"/>
              </w:rPr>
            </w:pPr>
            <w:r w:rsidRPr="00BF0490">
              <w:rPr>
                <w:sz w:val="19"/>
                <w:szCs w:val="19"/>
              </w:rPr>
              <w:t>Negative</w:t>
            </w:r>
          </w:p>
        </w:tc>
        <w:tc>
          <w:tcPr>
            <w:tcW w:w="222" w:type="dxa"/>
            <w:shd w:val="clear" w:color="auto" w:fill="E2EFD9" w:themeFill="accent6" w:themeFillTint="33"/>
            <w:vAlign w:val="center"/>
          </w:tcPr>
          <w:p w14:paraId="49528BC6" w14:textId="77777777" w:rsidR="00BF0490" w:rsidRPr="00BF0490" w:rsidRDefault="00BF0490" w:rsidP="00BF0490">
            <w:pPr>
              <w:contextualSpacing/>
              <w:rPr>
                <w:sz w:val="19"/>
                <w:szCs w:val="19"/>
              </w:rPr>
            </w:pPr>
          </w:p>
        </w:tc>
        <w:tc>
          <w:tcPr>
            <w:tcW w:w="1704" w:type="dxa"/>
            <w:vAlign w:val="center"/>
          </w:tcPr>
          <w:p w14:paraId="7EC8F3E8" w14:textId="77777777" w:rsidR="00BF0490" w:rsidRPr="00BF0490" w:rsidRDefault="00BF0490" w:rsidP="00BF0490">
            <w:pPr>
              <w:contextualSpacing/>
              <w:rPr>
                <w:sz w:val="19"/>
                <w:szCs w:val="19"/>
              </w:rPr>
            </w:pPr>
            <w:r w:rsidRPr="00BF0490">
              <w:rPr>
                <w:sz w:val="19"/>
                <w:szCs w:val="19"/>
              </w:rPr>
              <w:t>None/negligible</w:t>
            </w:r>
          </w:p>
        </w:tc>
        <w:tc>
          <w:tcPr>
            <w:tcW w:w="222" w:type="dxa"/>
            <w:shd w:val="clear" w:color="auto" w:fill="A8D08D" w:themeFill="accent6" w:themeFillTint="99"/>
            <w:vAlign w:val="center"/>
          </w:tcPr>
          <w:p w14:paraId="7E420855" w14:textId="77777777" w:rsidR="00BF0490" w:rsidRPr="00BF0490" w:rsidRDefault="00BF0490" w:rsidP="00BF0490">
            <w:pPr>
              <w:contextualSpacing/>
              <w:rPr>
                <w:sz w:val="19"/>
                <w:szCs w:val="19"/>
              </w:rPr>
            </w:pPr>
          </w:p>
        </w:tc>
        <w:tc>
          <w:tcPr>
            <w:tcW w:w="727" w:type="dxa"/>
            <w:vAlign w:val="center"/>
          </w:tcPr>
          <w:p w14:paraId="4646AB3A" w14:textId="77777777" w:rsidR="00BF0490" w:rsidRPr="00BF0490" w:rsidRDefault="00BF0490" w:rsidP="00BF0490">
            <w:pPr>
              <w:contextualSpacing/>
              <w:rPr>
                <w:sz w:val="19"/>
                <w:szCs w:val="19"/>
              </w:rPr>
            </w:pPr>
            <w:r w:rsidRPr="00BF0490">
              <w:rPr>
                <w:sz w:val="19"/>
                <w:szCs w:val="19"/>
              </w:rPr>
              <w:t>Minor</w:t>
            </w:r>
          </w:p>
        </w:tc>
        <w:tc>
          <w:tcPr>
            <w:tcW w:w="222" w:type="dxa"/>
            <w:shd w:val="clear" w:color="auto" w:fill="70AD47" w:themeFill="accent6"/>
            <w:vAlign w:val="center"/>
          </w:tcPr>
          <w:p w14:paraId="20239DC6" w14:textId="77777777" w:rsidR="00BF0490" w:rsidRPr="00BF0490" w:rsidRDefault="00BF0490" w:rsidP="00BF0490">
            <w:pPr>
              <w:contextualSpacing/>
              <w:rPr>
                <w:sz w:val="19"/>
                <w:szCs w:val="19"/>
              </w:rPr>
            </w:pPr>
          </w:p>
        </w:tc>
        <w:tc>
          <w:tcPr>
            <w:tcW w:w="1144" w:type="dxa"/>
            <w:vAlign w:val="center"/>
          </w:tcPr>
          <w:p w14:paraId="11687645" w14:textId="77777777" w:rsidR="00BF0490" w:rsidRPr="00BF0490" w:rsidRDefault="00BF0490" w:rsidP="00BF0490">
            <w:pPr>
              <w:contextualSpacing/>
              <w:rPr>
                <w:sz w:val="19"/>
                <w:szCs w:val="19"/>
              </w:rPr>
            </w:pPr>
            <w:r w:rsidRPr="00BF0490">
              <w:rPr>
                <w:sz w:val="19"/>
                <w:szCs w:val="19"/>
              </w:rPr>
              <w:t>Moderate</w:t>
            </w:r>
          </w:p>
        </w:tc>
        <w:tc>
          <w:tcPr>
            <w:tcW w:w="222" w:type="dxa"/>
            <w:shd w:val="clear" w:color="auto" w:fill="5B9BD5" w:themeFill="accent1"/>
          </w:tcPr>
          <w:p w14:paraId="6F8DF786" w14:textId="77777777" w:rsidR="00BF0490" w:rsidRPr="00BF0490" w:rsidRDefault="00BF0490" w:rsidP="00BF0490">
            <w:pPr>
              <w:contextualSpacing/>
              <w:rPr>
                <w:sz w:val="19"/>
                <w:szCs w:val="19"/>
              </w:rPr>
            </w:pPr>
          </w:p>
        </w:tc>
        <w:tc>
          <w:tcPr>
            <w:tcW w:w="236" w:type="dxa"/>
            <w:vAlign w:val="center"/>
          </w:tcPr>
          <w:p w14:paraId="345DD44E" w14:textId="77777777" w:rsidR="00BF0490" w:rsidRPr="00BF0490" w:rsidRDefault="00BF0490" w:rsidP="00BF0490">
            <w:pPr>
              <w:contextualSpacing/>
              <w:jc w:val="left"/>
              <w:rPr>
                <w:sz w:val="19"/>
                <w:szCs w:val="19"/>
              </w:rPr>
            </w:pPr>
            <w:r w:rsidRPr="00BF0490">
              <w:rPr>
                <w:sz w:val="19"/>
                <w:szCs w:val="19"/>
              </w:rPr>
              <w:t>Substantial</w:t>
            </w:r>
          </w:p>
        </w:tc>
      </w:tr>
    </w:tbl>
    <w:p w14:paraId="2622B2CC" w14:textId="7A4EF069" w:rsidR="006237D5" w:rsidRDefault="006237D5" w:rsidP="00FB0F60"/>
    <w:p w14:paraId="136D279C" w14:textId="77777777" w:rsidR="00907981" w:rsidRDefault="00907981" w:rsidP="00907981">
      <w:pPr>
        <w:pStyle w:val="Heading3"/>
      </w:pPr>
      <w:r w:rsidRPr="00E35C12">
        <w:t>Discussion</w:t>
      </w:r>
    </w:p>
    <w:p w14:paraId="19F48296" w14:textId="0ECF433D" w:rsidR="00846A6A" w:rsidRDefault="00907981" w:rsidP="00907981">
      <w:pPr>
        <w:rPr>
          <w:lang w:val="en-US"/>
        </w:rPr>
      </w:pPr>
      <w:r>
        <w:rPr>
          <w:lang w:val="en-US"/>
        </w:rPr>
        <w:t>T</w:t>
      </w:r>
      <w:r w:rsidRPr="0058711E">
        <w:rPr>
          <w:lang w:val="en-US"/>
        </w:rPr>
        <w:t xml:space="preserve">he linear correlation between GPP(b), the gross primary production per unit of phytoplankton biomass, and the mean irradiance </w:t>
      </w:r>
      <w:r>
        <w:rPr>
          <w:lang w:val="en-US"/>
        </w:rPr>
        <w:t>(</w:t>
      </w:r>
      <w:r w:rsidRPr="0058711E">
        <w:rPr>
          <w:lang w:val="en-US"/>
        </w:rPr>
        <w:t xml:space="preserve">Im) </w:t>
      </w:r>
      <w:r>
        <w:rPr>
          <w:lang w:val="en-US"/>
        </w:rPr>
        <w:t>wa</w:t>
      </w:r>
      <w:r w:rsidRPr="0058711E">
        <w:rPr>
          <w:lang w:val="en-US"/>
        </w:rPr>
        <w:t xml:space="preserve">s comparable with those previously reported for the Murray River, </w:t>
      </w:r>
      <w:r w:rsidRPr="0058711E">
        <w:t>supporting its</w:t>
      </w:r>
      <w:r w:rsidRPr="0058711E">
        <w:rPr>
          <w:lang w:val="en-US"/>
        </w:rPr>
        <w:t xml:space="preserve"> </w:t>
      </w:r>
      <w:r>
        <w:t>reliability</w:t>
      </w:r>
      <w:r w:rsidRPr="0058711E">
        <w:t xml:space="preserve"> (Oliver and Merrick 2006; Oliver and Lorenz 2010)</w:t>
      </w:r>
      <w:r w:rsidRPr="0058711E">
        <w:rPr>
          <w:lang w:val="en-US"/>
        </w:rPr>
        <w:t xml:space="preserve">. </w:t>
      </w:r>
      <w:r>
        <w:rPr>
          <w:lang w:val="en-US"/>
        </w:rPr>
        <w:t>Using t</w:t>
      </w:r>
      <w:r w:rsidRPr="0058711E">
        <w:rPr>
          <w:lang w:val="en-US"/>
        </w:rPr>
        <w:t>his relationship</w:t>
      </w:r>
      <w:r>
        <w:rPr>
          <w:lang w:val="en-US"/>
        </w:rPr>
        <w:t xml:space="preserve"> </w:t>
      </w:r>
      <w:r w:rsidRPr="0058711E">
        <w:rPr>
          <w:lang w:val="en-US"/>
        </w:rPr>
        <w:t xml:space="preserve">(Equation </w:t>
      </w:r>
      <w:r>
        <w:rPr>
          <w:lang w:val="en-US"/>
        </w:rPr>
        <w:t>3</w:t>
      </w:r>
      <w:r w:rsidRPr="0058711E">
        <w:rPr>
          <w:lang w:val="en-US"/>
        </w:rPr>
        <w:t>)</w:t>
      </w:r>
      <w:r>
        <w:rPr>
          <w:lang w:val="en-US"/>
        </w:rPr>
        <w:t xml:space="preserve">, in conjunction with measurements of channel morphometry, enabled estimation of volumetric and cross-sectional rates of </w:t>
      </w:r>
      <w:r w:rsidRPr="0058711E">
        <w:rPr>
          <w:lang w:val="en-US"/>
        </w:rPr>
        <w:t xml:space="preserve">GPP(b) </w:t>
      </w:r>
      <w:r>
        <w:rPr>
          <w:lang w:val="en-US"/>
        </w:rPr>
        <w:t>with and without environmental flows</w:t>
      </w:r>
      <w:r w:rsidRPr="0058711E">
        <w:rPr>
          <w:lang w:val="en-US"/>
        </w:rPr>
        <w:t>.</w:t>
      </w:r>
      <w:r>
        <w:rPr>
          <w:lang w:val="en-US"/>
        </w:rPr>
        <w:t xml:space="preserve"> </w:t>
      </w:r>
      <w:r w:rsidR="00021774">
        <w:rPr>
          <w:lang w:val="en-US"/>
        </w:rPr>
        <w:t>T</w:t>
      </w:r>
      <w:r w:rsidR="00021774" w:rsidRPr="0058711E">
        <w:t>o convert biomass specific rates to GPP, the biomass of phytoplankton is required</w:t>
      </w:r>
      <w:r w:rsidR="00021774">
        <w:t xml:space="preserve">, but this is difficult to </w:t>
      </w:r>
      <w:r w:rsidR="00021774">
        <w:lastRenderedPageBreak/>
        <w:t>determine independently for the different flow conditions</w:t>
      </w:r>
      <w:r w:rsidR="00021774" w:rsidRPr="0058711E">
        <w:t>.</w:t>
      </w:r>
      <w:r w:rsidR="00021774">
        <w:t xml:space="preserve"> Also,</w:t>
      </w:r>
      <w:r w:rsidR="00021774" w:rsidRPr="00C638C3">
        <w:rPr>
          <w:i/>
        </w:rPr>
        <w:t xml:space="preserve"> Im </w:t>
      </w:r>
      <w:r w:rsidR="00021774">
        <w:t>is influenced not only by changes in water depth but also by water quality</w:t>
      </w:r>
      <w:r>
        <w:t xml:space="preserve">, particularly turbidity and DOC concentrations, which could be influenced by the water quality of the environmental flows. </w:t>
      </w:r>
      <w:r w:rsidR="00021774">
        <w:t>I</w:t>
      </w:r>
      <w:r w:rsidR="00021774" w:rsidRPr="0058711E">
        <w:rPr>
          <w:iCs/>
          <w:lang w:val="en-US"/>
        </w:rPr>
        <w:t xml:space="preserve">t </w:t>
      </w:r>
      <w:r w:rsidR="00021774">
        <w:rPr>
          <w:iCs/>
          <w:lang w:val="en-US"/>
        </w:rPr>
        <w:t>was difficult to identify and quantify the different</w:t>
      </w:r>
      <w:r w:rsidR="00021774" w:rsidRPr="0058711E">
        <w:rPr>
          <w:iCs/>
          <w:lang w:val="en-US"/>
        </w:rPr>
        <w:t xml:space="preserve"> sources </w:t>
      </w:r>
      <w:r w:rsidR="00021774">
        <w:rPr>
          <w:iCs/>
          <w:lang w:val="en-US"/>
        </w:rPr>
        <w:t xml:space="preserve">of </w:t>
      </w:r>
      <w:r w:rsidR="00021774" w:rsidRPr="0058711E">
        <w:rPr>
          <w:iCs/>
          <w:lang w:val="en-US"/>
        </w:rPr>
        <w:t>environmental flows</w:t>
      </w:r>
      <w:r w:rsidR="00021774">
        <w:rPr>
          <w:iCs/>
          <w:lang w:val="en-US"/>
        </w:rPr>
        <w:t xml:space="preserve"> delivered during the monitoring periods,</w:t>
      </w:r>
      <w:r w:rsidR="00021774" w:rsidRPr="0058711E">
        <w:rPr>
          <w:iCs/>
          <w:lang w:val="en-US"/>
        </w:rPr>
        <w:t xml:space="preserve"> </w:t>
      </w:r>
      <w:r w:rsidR="00021774">
        <w:rPr>
          <w:iCs/>
          <w:lang w:val="en-US"/>
        </w:rPr>
        <w:t>and what the water quality conditions would have been like without the environmental flows.</w:t>
      </w:r>
      <w:r w:rsidR="00021774" w:rsidRPr="0058711E">
        <w:rPr>
          <w:iCs/>
          <w:lang w:val="en-US"/>
        </w:rPr>
        <w:t xml:space="preserve"> </w:t>
      </w:r>
      <w:r w:rsidR="00021774">
        <w:rPr>
          <w:iCs/>
          <w:lang w:val="en-US"/>
        </w:rPr>
        <w:t xml:space="preserve">To assess the influence of flows it was </w:t>
      </w:r>
      <w:r w:rsidR="00021774" w:rsidRPr="0058711E">
        <w:rPr>
          <w:iCs/>
          <w:lang w:val="en-US"/>
        </w:rPr>
        <w:t xml:space="preserve">assumed that </w:t>
      </w:r>
      <w:r w:rsidR="00021774">
        <w:rPr>
          <w:iCs/>
          <w:lang w:val="en-US"/>
        </w:rPr>
        <w:t xml:space="preserve">daily </w:t>
      </w:r>
      <w:r w:rsidR="00021774" w:rsidRPr="0058711E">
        <w:rPr>
          <w:lang w:val="en-US"/>
        </w:rPr>
        <w:t>modelled flows without environmental water ha</w:t>
      </w:r>
      <w:r w:rsidR="00021774">
        <w:rPr>
          <w:lang w:val="en-US"/>
        </w:rPr>
        <w:t>d</w:t>
      </w:r>
      <w:r w:rsidR="00021774" w:rsidRPr="0058711E">
        <w:rPr>
          <w:lang w:val="en-US"/>
        </w:rPr>
        <w:t xml:space="preserve"> the same water quality and chlorophyll concentration</w:t>
      </w:r>
      <w:r w:rsidR="00021774">
        <w:rPr>
          <w:lang w:val="en-US"/>
        </w:rPr>
        <w:t>s</w:t>
      </w:r>
      <w:r w:rsidR="00021774" w:rsidRPr="0058711E">
        <w:rPr>
          <w:lang w:val="en-US"/>
        </w:rPr>
        <w:t xml:space="preserve"> as the measured flows, </w:t>
      </w:r>
      <w:r w:rsidR="00021774">
        <w:rPr>
          <w:lang w:val="en-US"/>
        </w:rPr>
        <w:t>so that relative changes in</w:t>
      </w:r>
      <w:r w:rsidR="00021774" w:rsidRPr="0058711E">
        <w:rPr>
          <w:lang w:val="en-US"/>
        </w:rPr>
        <w:t xml:space="preserve"> GPP(b) correspond</w:t>
      </w:r>
      <w:r w:rsidR="00021774">
        <w:rPr>
          <w:lang w:val="en-US"/>
        </w:rPr>
        <w:t>ed</w:t>
      </w:r>
      <w:r w:rsidR="00021774" w:rsidRPr="0058711E">
        <w:rPr>
          <w:lang w:val="en-US"/>
        </w:rPr>
        <w:t xml:space="preserve"> to the changes in GPP.</w:t>
      </w:r>
    </w:p>
    <w:p w14:paraId="71970D63" w14:textId="498E3C22" w:rsidR="00907981" w:rsidRDefault="002F475B" w:rsidP="00907981">
      <w:pPr>
        <w:rPr>
          <w:lang w:val="en-US"/>
        </w:rPr>
      </w:pPr>
      <w:r>
        <w:t>A</w:t>
      </w:r>
      <w:r w:rsidRPr="0058711E">
        <w:t>t the monitoring sites</w:t>
      </w:r>
      <w:r>
        <w:t xml:space="preserve"> in the LMR,</w:t>
      </w:r>
      <w:r w:rsidRPr="0058711E">
        <w:t xml:space="preserve"> </w:t>
      </w:r>
      <w:r>
        <w:t>t</w:t>
      </w:r>
      <w:r w:rsidRPr="0058711E">
        <w:t xml:space="preserve">he </w:t>
      </w:r>
      <w:r>
        <w:t>effects</w:t>
      </w:r>
      <w:r w:rsidRPr="0058711E">
        <w:t xml:space="preserve"> of </w:t>
      </w:r>
      <w:r>
        <w:t xml:space="preserve">environmental flows </w:t>
      </w:r>
      <w:r w:rsidRPr="0058711E">
        <w:t xml:space="preserve">on </w:t>
      </w:r>
      <w:r>
        <w:t xml:space="preserve">volumetric and cross-sectional </w:t>
      </w:r>
      <w:r w:rsidRPr="0058711E">
        <w:t>GPP w</w:t>
      </w:r>
      <w:r>
        <w:t>ere</w:t>
      </w:r>
      <w:r w:rsidRPr="0058711E">
        <w:t xml:space="preserve"> small </w:t>
      </w:r>
      <w:r>
        <w:t xml:space="preserve">across all years </w:t>
      </w:r>
      <w:r w:rsidRPr="0058711E">
        <w:t>due to the weirs that maintained relatively constant water levels</w:t>
      </w:r>
      <w:r w:rsidR="00021774" w:rsidRPr="0058711E">
        <w:t xml:space="preserve"> </w:t>
      </w:r>
      <w:r w:rsidR="00907981" w:rsidRPr="0058711E">
        <w:t>(</w:t>
      </w:r>
      <w:r w:rsidR="00217E3D">
        <w:fldChar w:fldCharType="begin"/>
      </w:r>
      <w:r w:rsidR="00217E3D">
        <w:instrText xml:space="preserve"> REF _Ref27395128 \h </w:instrText>
      </w:r>
      <w:r w:rsidR="00217E3D">
        <w:fldChar w:fldCharType="separate"/>
      </w:r>
      <w:r w:rsidR="00A20F12">
        <w:t xml:space="preserve">Figure </w:t>
      </w:r>
      <w:r w:rsidR="00A20F12">
        <w:rPr>
          <w:noProof/>
        </w:rPr>
        <w:t>15</w:t>
      </w:r>
      <w:r w:rsidR="00217E3D">
        <w:fldChar w:fldCharType="end"/>
      </w:r>
      <w:r w:rsidR="00217E3D">
        <w:t xml:space="preserve">; </w:t>
      </w:r>
      <w:r w:rsidR="00217E3D">
        <w:fldChar w:fldCharType="begin"/>
      </w:r>
      <w:r w:rsidR="00217E3D">
        <w:instrText xml:space="preserve"> REF _Ref27395210 \h </w:instrText>
      </w:r>
      <w:r w:rsidR="00217E3D">
        <w:fldChar w:fldCharType="separate"/>
      </w:r>
      <w:r w:rsidR="00A20F12">
        <w:t xml:space="preserve">Figure </w:t>
      </w:r>
      <w:r w:rsidR="00A20F12">
        <w:rPr>
          <w:noProof/>
        </w:rPr>
        <w:t>16</w:t>
      </w:r>
      <w:r w:rsidR="00217E3D">
        <w:fldChar w:fldCharType="end"/>
      </w:r>
      <w:r w:rsidR="00907981" w:rsidRPr="0058711E">
        <w:t xml:space="preserve">). </w:t>
      </w:r>
      <w:r w:rsidR="00907981">
        <w:t>To indicate the potential effects of flow interactions with channel morphology, changes in G</w:t>
      </w:r>
      <w:r w:rsidR="00021774">
        <w:t>PP</w:t>
      </w:r>
      <w:r w:rsidR="00907981">
        <w:t xml:space="preserve"> were</w:t>
      </w:r>
      <w:r w:rsidR="00907981" w:rsidRPr="0058711E">
        <w:t xml:space="preserve"> modelled </w:t>
      </w:r>
      <w:r w:rsidR="00907981">
        <w:t>for</w:t>
      </w:r>
      <w:r w:rsidR="00907981" w:rsidRPr="0058711E">
        <w:t xml:space="preserve"> </w:t>
      </w:r>
      <w:r w:rsidR="00907981">
        <w:t xml:space="preserve">a less regulated </w:t>
      </w:r>
      <w:r w:rsidR="00907981" w:rsidRPr="0058711E">
        <w:t xml:space="preserve">channel </w:t>
      </w:r>
      <w:r w:rsidR="00907981">
        <w:t xml:space="preserve">reach at Hattah, using </w:t>
      </w:r>
      <w:r w:rsidR="00907981" w:rsidRPr="0058711E">
        <w:t xml:space="preserve">the same flows observed at </w:t>
      </w:r>
      <w:r w:rsidR="00907981">
        <w:t xml:space="preserve">the </w:t>
      </w:r>
      <w:r w:rsidR="00E77258">
        <w:t>Lock 6</w:t>
      </w:r>
      <w:r w:rsidR="00907981" w:rsidRPr="0058711E">
        <w:t xml:space="preserve"> site </w:t>
      </w:r>
      <w:r w:rsidR="00907981">
        <w:t>(</w:t>
      </w:r>
      <w:r w:rsidR="00972E8D">
        <w:rPr>
          <w:highlight w:val="yellow"/>
        </w:rPr>
        <w:fldChar w:fldCharType="begin"/>
      </w:r>
      <w:r w:rsidR="00972E8D">
        <w:rPr>
          <w:highlight w:val="yellow"/>
        </w:rPr>
        <w:instrText xml:space="preserve"> REF _Ref27395210 \h </w:instrText>
      </w:r>
      <w:r w:rsidR="00972E8D">
        <w:rPr>
          <w:highlight w:val="yellow"/>
        </w:rPr>
      </w:r>
      <w:r w:rsidR="00972E8D">
        <w:rPr>
          <w:highlight w:val="yellow"/>
        </w:rPr>
        <w:fldChar w:fldCharType="separate"/>
      </w:r>
      <w:r w:rsidR="00A20F12">
        <w:t xml:space="preserve">Figure </w:t>
      </w:r>
      <w:r w:rsidR="00A20F12">
        <w:rPr>
          <w:noProof/>
        </w:rPr>
        <w:t>16</w:t>
      </w:r>
      <w:r w:rsidR="00972E8D">
        <w:rPr>
          <w:highlight w:val="yellow"/>
        </w:rPr>
        <w:fldChar w:fldCharType="end"/>
      </w:r>
      <w:r w:rsidR="00907981">
        <w:t>). At t</w:t>
      </w:r>
      <w:r w:rsidR="00021774">
        <w:t>he Hattah</w:t>
      </w:r>
      <w:r w:rsidR="00907981">
        <w:t xml:space="preserve"> site</w:t>
      </w:r>
      <w:r w:rsidR="00021774">
        <w:t>, GPP</w:t>
      </w:r>
      <w:r w:rsidR="00907981">
        <w:t xml:space="preserve"> underwent</w:t>
      </w:r>
      <w:r w:rsidR="00907981" w:rsidRPr="0058711E">
        <w:t xml:space="preserve"> large changes </w:t>
      </w:r>
      <w:r w:rsidR="00907981">
        <w:t>with</w:t>
      </w:r>
      <w:r w:rsidR="00907981" w:rsidRPr="0058711E">
        <w:t xml:space="preserve"> up to 17% reduction</w:t>
      </w:r>
      <w:r w:rsidR="00907981">
        <w:t>s</w:t>
      </w:r>
      <w:r w:rsidR="00907981" w:rsidRPr="0058711E">
        <w:t xml:space="preserve"> in volumetric </w:t>
      </w:r>
      <w:r w:rsidR="00907981">
        <w:t>rates</w:t>
      </w:r>
      <w:r w:rsidR="00907981" w:rsidRPr="0058711E">
        <w:t xml:space="preserve"> and 24% increases in cross-sectional </w:t>
      </w:r>
      <w:r w:rsidR="00907981">
        <w:t>rates</w:t>
      </w:r>
      <w:r w:rsidR="00907981" w:rsidRPr="0058711E">
        <w:t xml:space="preserve">. </w:t>
      </w:r>
      <w:r w:rsidR="00907981">
        <w:rPr>
          <w:lang w:val="en-US"/>
        </w:rPr>
        <w:t xml:space="preserve">This demonstrated that the interaction of flows and </w:t>
      </w:r>
      <w:r w:rsidR="00907981" w:rsidRPr="0058711E">
        <w:rPr>
          <w:lang w:val="en-US"/>
        </w:rPr>
        <w:t>channel morpho</w:t>
      </w:r>
      <w:r w:rsidR="00907981">
        <w:rPr>
          <w:lang w:val="en-US"/>
        </w:rPr>
        <w:t>metry</w:t>
      </w:r>
      <w:r w:rsidR="00907981" w:rsidRPr="0058711E">
        <w:rPr>
          <w:lang w:val="en-US"/>
        </w:rPr>
        <w:t xml:space="preserve"> </w:t>
      </w:r>
      <w:r w:rsidR="00907981">
        <w:rPr>
          <w:lang w:val="en-US"/>
        </w:rPr>
        <w:t>can have a</w:t>
      </w:r>
      <w:r w:rsidR="00907981" w:rsidRPr="0058711E">
        <w:rPr>
          <w:lang w:val="en-US"/>
        </w:rPr>
        <w:t xml:space="preserve"> major influence on </w:t>
      </w:r>
      <w:r w:rsidR="00907981">
        <w:rPr>
          <w:lang w:val="en-US"/>
        </w:rPr>
        <w:t xml:space="preserve">the </w:t>
      </w:r>
      <w:r w:rsidR="00907981" w:rsidRPr="0058711E">
        <w:rPr>
          <w:lang w:val="en-US"/>
        </w:rPr>
        <w:t>volumetric and</w:t>
      </w:r>
      <w:r w:rsidR="00021774">
        <w:rPr>
          <w:lang w:val="en-US"/>
        </w:rPr>
        <w:t xml:space="preserve"> cross-sectional rates of GPP</w:t>
      </w:r>
      <w:r w:rsidR="00907981">
        <w:rPr>
          <w:lang w:val="en-US"/>
        </w:rPr>
        <w:t>.</w:t>
      </w:r>
    </w:p>
    <w:p w14:paraId="1F15DF0F" w14:textId="5252C15D" w:rsidR="00907981" w:rsidRDefault="00907981" w:rsidP="00907981">
      <w:r>
        <w:t xml:space="preserve">In addition to photosynthetic production, the food web is also </w:t>
      </w:r>
      <w:r w:rsidR="009657D3">
        <w:t>supported</w:t>
      </w:r>
      <w:r>
        <w:t xml:space="preserve"> b</w:t>
      </w:r>
      <w:r w:rsidRPr="0058711E">
        <w:t xml:space="preserve">y the supply of </w:t>
      </w:r>
      <w:r>
        <w:t xml:space="preserve">heterotrophic production through DOC utilisation. </w:t>
      </w:r>
      <w:r w:rsidRPr="0058711E">
        <w:t xml:space="preserve">Rates of </w:t>
      </w:r>
      <w:r>
        <w:t>E</w:t>
      </w:r>
      <w:r w:rsidRPr="0058711E">
        <w:t>R were partitioned into respiration by phytoplankton (PCR) and by</w:t>
      </w:r>
      <w:r w:rsidR="009657D3">
        <w:t xml:space="preserve"> the heterotrophic</w:t>
      </w:r>
      <w:r w:rsidRPr="0058711E">
        <w:t xml:space="preserve"> bacteria (BCR)</w:t>
      </w:r>
      <w:r w:rsidR="009657D3">
        <w:t>,</w:t>
      </w:r>
      <w:r w:rsidRPr="0058711E">
        <w:t xml:space="preserve"> and this </w:t>
      </w:r>
      <w:r w:rsidR="009657D3">
        <w:t>also</w:t>
      </w:r>
      <w:r w:rsidR="0010695B">
        <w:t xml:space="preserve"> </w:t>
      </w:r>
      <w:r w:rsidRPr="0058711E">
        <w:t>enabled individual estimates of their net production (</w:t>
      </w:r>
      <w:r w:rsidR="00217E3D">
        <w:fldChar w:fldCharType="begin"/>
      </w:r>
      <w:r w:rsidR="00217E3D">
        <w:instrText xml:space="preserve"> REF _Ref27395344 \h </w:instrText>
      </w:r>
      <w:r w:rsidR="00217E3D">
        <w:fldChar w:fldCharType="separate"/>
      </w:r>
      <w:r w:rsidR="00A20F12">
        <w:t xml:space="preserve">Figure </w:t>
      </w:r>
      <w:r w:rsidR="00A20F12">
        <w:rPr>
          <w:noProof/>
        </w:rPr>
        <w:t>19</w:t>
      </w:r>
      <w:r w:rsidR="00217E3D">
        <w:fldChar w:fldCharType="end"/>
      </w:r>
      <w:r w:rsidRPr="0058711E">
        <w:t xml:space="preserve">). </w:t>
      </w:r>
      <w:r w:rsidRPr="0058711E">
        <w:rPr>
          <w:lang w:val="en-US"/>
        </w:rPr>
        <w:t xml:space="preserve">In most monitoring periods the bacterial contribution to </w:t>
      </w:r>
      <w:r>
        <w:rPr>
          <w:lang w:val="en-US"/>
        </w:rPr>
        <w:t>E</w:t>
      </w:r>
      <w:r w:rsidRPr="0058711E">
        <w:rPr>
          <w:lang w:val="en-US"/>
        </w:rPr>
        <w:t>R (BCR)</w:t>
      </w:r>
      <w:r w:rsidR="009657D3">
        <w:rPr>
          <w:lang w:val="en-US"/>
        </w:rPr>
        <w:t xml:space="preserve"> through decomposition</w:t>
      </w:r>
      <w:r w:rsidRPr="0058711E">
        <w:rPr>
          <w:lang w:val="en-US"/>
        </w:rPr>
        <w:t xml:space="preserve"> was </w:t>
      </w:r>
      <w:r>
        <w:rPr>
          <w:lang w:val="en-US"/>
        </w:rPr>
        <w:t>of similar</w:t>
      </w:r>
      <w:r w:rsidRPr="0058711E">
        <w:rPr>
          <w:lang w:val="en-US"/>
        </w:rPr>
        <w:t xml:space="preserve"> </w:t>
      </w:r>
      <w:r>
        <w:rPr>
          <w:lang w:val="en-US"/>
        </w:rPr>
        <w:t xml:space="preserve">magnitude </w:t>
      </w:r>
      <w:r w:rsidRPr="0058711E">
        <w:rPr>
          <w:lang w:val="en-US"/>
        </w:rPr>
        <w:t xml:space="preserve">to </w:t>
      </w:r>
      <w:r>
        <w:rPr>
          <w:lang w:val="en-US"/>
        </w:rPr>
        <w:t>the</w:t>
      </w:r>
      <w:r w:rsidRPr="0058711E">
        <w:rPr>
          <w:lang w:val="en-US"/>
        </w:rPr>
        <w:t xml:space="preserve"> phytoplankton</w:t>
      </w:r>
      <w:r w:rsidR="009657D3">
        <w:rPr>
          <w:lang w:val="en-US"/>
        </w:rPr>
        <w:t xml:space="preserve"> photosynthate respiratory</w:t>
      </w:r>
      <w:r w:rsidRPr="0058711E">
        <w:rPr>
          <w:lang w:val="en-US"/>
        </w:rPr>
        <w:t xml:space="preserve"> contribution (PCR). Only during the flood in early 2016-17 was the BCR consistently larger than PCR</w:t>
      </w:r>
      <w:r w:rsidR="009657D3">
        <w:rPr>
          <w:lang w:val="en-US"/>
        </w:rPr>
        <w:t xml:space="preserve"> as a result of high DOC concentrations in the flood waters</w:t>
      </w:r>
      <w:r w:rsidRPr="0058711E">
        <w:rPr>
          <w:lang w:val="en-US"/>
        </w:rPr>
        <w:t xml:space="preserve"> (</w:t>
      </w:r>
      <w:r w:rsidR="00217E3D">
        <w:rPr>
          <w:highlight w:val="yellow"/>
          <w:lang w:val="en-US"/>
        </w:rPr>
        <w:fldChar w:fldCharType="begin"/>
      </w:r>
      <w:r w:rsidR="00217E3D">
        <w:rPr>
          <w:lang w:val="en-US"/>
        </w:rPr>
        <w:instrText xml:space="preserve"> REF _Ref27395344 \h </w:instrText>
      </w:r>
      <w:r w:rsidR="00217E3D">
        <w:rPr>
          <w:highlight w:val="yellow"/>
          <w:lang w:val="en-US"/>
        </w:rPr>
      </w:r>
      <w:r w:rsidR="00217E3D">
        <w:rPr>
          <w:highlight w:val="yellow"/>
          <w:lang w:val="en-US"/>
        </w:rPr>
        <w:fldChar w:fldCharType="separate"/>
      </w:r>
      <w:r w:rsidR="00A20F12">
        <w:t xml:space="preserve">Figure </w:t>
      </w:r>
      <w:r w:rsidR="00A20F12">
        <w:rPr>
          <w:noProof/>
        </w:rPr>
        <w:t>19</w:t>
      </w:r>
      <w:r w:rsidR="00217E3D">
        <w:rPr>
          <w:highlight w:val="yellow"/>
          <w:lang w:val="en-US"/>
        </w:rPr>
        <w:fldChar w:fldCharType="end"/>
      </w:r>
      <w:r w:rsidRPr="0058711E">
        <w:rPr>
          <w:lang w:val="en-US"/>
        </w:rPr>
        <w:t>). The combined net production (CNP) of these two components estimate</w:t>
      </w:r>
      <w:r>
        <w:rPr>
          <w:lang w:val="en-US"/>
        </w:rPr>
        <w:t>d</w:t>
      </w:r>
      <w:r w:rsidRPr="0058711E">
        <w:rPr>
          <w:lang w:val="en-US"/>
        </w:rPr>
        <w:t xml:space="preserve"> their supply of organic carbon to the food web. Th</w:t>
      </w:r>
      <w:r>
        <w:rPr>
          <w:lang w:val="en-US"/>
        </w:rPr>
        <w:t>is</w:t>
      </w:r>
      <w:r w:rsidRPr="0058711E">
        <w:rPr>
          <w:lang w:val="en-US"/>
        </w:rPr>
        <w:t xml:space="preserve"> ranged between 0.1 and 0.6 gC/m</w:t>
      </w:r>
      <w:r w:rsidRPr="0058711E">
        <w:rPr>
          <w:vertAlign w:val="superscript"/>
          <w:lang w:val="en-US"/>
        </w:rPr>
        <w:t>3</w:t>
      </w:r>
      <w:r w:rsidRPr="0058711E">
        <w:rPr>
          <w:lang w:val="en-US"/>
        </w:rPr>
        <w:t xml:space="preserve">/day, with </w:t>
      </w:r>
      <w:r w:rsidR="006347C4">
        <w:rPr>
          <w:lang w:val="en-US"/>
        </w:rPr>
        <w:t>a mean of 0.3 </w:t>
      </w:r>
      <w:r w:rsidRPr="0058711E">
        <w:rPr>
          <w:lang w:val="en-US"/>
        </w:rPr>
        <w:t>gC/m</w:t>
      </w:r>
      <w:r w:rsidRPr="0058711E">
        <w:rPr>
          <w:vertAlign w:val="superscript"/>
          <w:lang w:val="en-US"/>
        </w:rPr>
        <w:t>3</w:t>
      </w:r>
      <w:r w:rsidRPr="0058711E">
        <w:rPr>
          <w:lang w:val="en-US"/>
        </w:rPr>
        <w:t>/day</w:t>
      </w:r>
      <w:r>
        <w:rPr>
          <w:lang w:val="en-US"/>
        </w:rPr>
        <w:t xml:space="preserve">, </w:t>
      </w:r>
      <w:r w:rsidRPr="0058711E">
        <w:rPr>
          <w:lang w:val="en-US"/>
        </w:rPr>
        <w:t>provid</w:t>
      </w:r>
      <w:r>
        <w:rPr>
          <w:lang w:val="en-US"/>
        </w:rPr>
        <w:t>ing</w:t>
      </w:r>
      <w:r w:rsidRPr="0058711E">
        <w:rPr>
          <w:lang w:val="en-US"/>
        </w:rPr>
        <w:t xml:space="preserve"> a very different perspective on carbon supplies to the river food webs compared to the traditional analyses of NEP. </w:t>
      </w:r>
      <w:r>
        <w:rPr>
          <w:lang w:val="en-US"/>
        </w:rPr>
        <w:t xml:space="preserve">In comparison, </w:t>
      </w:r>
      <w:r w:rsidRPr="0058711E">
        <w:rPr>
          <w:lang w:val="en-US"/>
        </w:rPr>
        <w:t xml:space="preserve">NEP </w:t>
      </w:r>
      <w:r>
        <w:rPr>
          <w:lang w:val="en-US"/>
        </w:rPr>
        <w:t>fluctuated</w:t>
      </w:r>
      <w:r w:rsidRPr="0058711E">
        <w:rPr>
          <w:lang w:val="en-US"/>
        </w:rPr>
        <w:t xml:space="preserve"> between negative and positive values </w:t>
      </w:r>
      <w:r>
        <w:rPr>
          <w:lang w:val="en-US"/>
        </w:rPr>
        <w:t>that were</w:t>
      </w:r>
      <w:r w:rsidRPr="0058711E">
        <w:rPr>
          <w:lang w:val="en-US"/>
        </w:rPr>
        <w:t xml:space="preserve"> often close to zero</w:t>
      </w:r>
      <w:r>
        <w:rPr>
          <w:lang w:val="en-US"/>
        </w:rPr>
        <w:t>,</w:t>
      </w:r>
      <w:r w:rsidRPr="0058711E">
        <w:rPr>
          <w:lang w:val="en-US"/>
        </w:rPr>
        <w:t xml:space="preserve"> with integrals over time also close to zero</w:t>
      </w:r>
      <w:r>
        <w:rPr>
          <w:lang w:val="en-US"/>
        </w:rPr>
        <w:t xml:space="preserve">, as previously </w:t>
      </w:r>
      <w:r w:rsidR="009657D3">
        <w:rPr>
          <w:lang w:val="en-US"/>
        </w:rPr>
        <w:t>reported</w:t>
      </w:r>
      <w:r w:rsidRPr="0058711E">
        <w:rPr>
          <w:lang w:val="en-US"/>
        </w:rPr>
        <w:t xml:space="preserve"> (Oliver and Merrick 2006; Gawne </w:t>
      </w:r>
      <w:r w:rsidRPr="0058711E">
        <w:rPr>
          <w:i/>
          <w:lang w:val="en-US"/>
        </w:rPr>
        <w:t>et al.</w:t>
      </w:r>
      <w:r w:rsidRPr="0058711E">
        <w:rPr>
          <w:lang w:val="en-US"/>
        </w:rPr>
        <w:t xml:space="preserve"> 2007). The CNP estimates demonstrate that </w:t>
      </w:r>
      <w:r>
        <w:rPr>
          <w:lang w:val="en-US"/>
        </w:rPr>
        <w:t xml:space="preserve">both </w:t>
      </w:r>
      <w:r w:rsidRPr="0058711E">
        <w:rPr>
          <w:lang w:val="en-US"/>
        </w:rPr>
        <w:t xml:space="preserve">heterotrophic </w:t>
      </w:r>
      <w:r>
        <w:rPr>
          <w:lang w:val="en-US"/>
        </w:rPr>
        <w:t>and</w:t>
      </w:r>
      <w:r w:rsidRPr="0058711E">
        <w:rPr>
          <w:lang w:val="en-US"/>
        </w:rPr>
        <w:t xml:space="preserve"> phytoplankton production </w:t>
      </w:r>
      <w:r>
        <w:rPr>
          <w:lang w:val="en-US"/>
        </w:rPr>
        <w:t>are</w:t>
      </w:r>
      <w:r w:rsidRPr="0058711E">
        <w:rPr>
          <w:lang w:val="en-US"/>
        </w:rPr>
        <w:t xml:space="preserve"> important source</w:t>
      </w:r>
      <w:r>
        <w:rPr>
          <w:lang w:val="en-US"/>
        </w:rPr>
        <w:t>s</w:t>
      </w:r>
      <w:r w:rsidRPr="0058711E">
        <w:rPr>
          <w:lang w:val="en-US"/>
        </w:rPr>
        <w:t xml:space="preserve"> of organic carbon to the river.</w:t>
      </w:r>
      <w:r w:rsidRPr="0058711E">
        <w:t xml:space="preserve"> </w:t>
      </w:r>
      <w:r w:rsidR="009657D3">
        <w:t>I</w:t>
      </w:r>
      <w:r w:rsidRPr="0058711E">
        <w:t xml:space="preserve">mproved supplies of DOC </w:t>
      </w:r>
      <w:r>
        <w:t>will</w:t>
      </w:r>
      <w:r w:rsidRPr="0058711E">
        <w:t xml:space="preserve"> be critical to providing food webs with organic carbon food resources</w:t>
      </w:r>
      <w:r>
        <w:t xml:space="preserve"> through the heterotrophic pathway</w:t>
      </w:r>
      <w:r w:rsidRPr="0058711E">
        <w:t xml:space="preserve">, but an upper limit is set by the influence of DOC </w:t>
      </w:r>
      <w:r>
        <w:t xml:space="preserve">respiration </w:t>
      </w:r>
      <w:r w:rsidRPr="0058711E">
        <w:t xml:space="preserve">on </w:t>
      </w:r>
      <w:r>
        <w:t>DO</w:t>
      </w:r>
      <w:r w:rsidRPr="0058711E">
        <w:t xml:space="preserve"> concentrations. Models assessing the level of DOC concentrations that lead to “black water” events </w:t>
      </w:r>
      <w:r>
        <w:t xml:space="preserve">are </w:t>
      </w:r>
      <w:r w:rsidRPr="0058711E">
        <w:t>develop</w:t>
      </w:r>
      <w:r>
        <w:t>ing</w:t>
      </w:r>
      <w:r w:rsidRPr="0058711E">
        <w:t xml:space="preserve"> (</w:t>
      </w:r>
      <w:r>
        <w:rPr>
          <w:iCs/>
        </w:rPr>
        <w:t xml:space="preserve">Baldwin </w:t>
      </w:r>
      <w:r w:rsidRPr="001B7AE7">
        <w:rPr>
          <w:i/>
          <w:iCs/>
        </w:rPr>
        <w:t>et al</w:t>
      </w:r>
      <w:r w:rsidR="00846A6A" w:rsidRPr="001B7AE7">
        <w:rPr>
          <w:i/>
          <w:iCs/>
        </w:rPr>
        <w:t>.</w:t>
      </w:r>
      <w:r>
        <w:rPr>
          <w:iCs/>
        </w:rPr>
        <w:t xml:space="preserve"> 2016; </w:t>
      </w:r>
      <w:r w:rsidRPr="0058711E">
        <w:t xml:space="preserve">Whitworth and Baldwin 2016), but </w:t>
      </w:r>
      <w:r>
        <w:t>a</w:t>
      </w:r>
      <w:r w:rsidRPr="0058711E">
        <w:t xml:space="preserve"> holistic approach that considers the full implications of river metabolism </w:t>
      </w:r>
      <w:r>
        <w:t>c</w:t>
      </w:r>
      <w:r w:rsidRPr="0058711E">
        <w:t xml:space="preserve">ould </w:t>
      </w:r>
      <w:r>
        <w:t xml:space="preserve">further </w:t>
      </w:r>
      <w:r w:rsidRPr="0058711E">
        <w:t>benefit management of environmental flows.</w:t>
      </w:r>
    </w:p>
    <w:p w14:paraId="39137C50" w14:textId="5812ED37" w:rsidR="009657D3" w:rsidRPr="0058711E" w:rsidRDefault="009657D3" w:rsidP="00907981">
      <w:pPr>
        <w:rPr>
          <w:lang w:val="en-US"/>
        </w:rPr>
      </w:pPr>
      <w:r w:rsidRPr="0058711E">
        <w:t xml:space="preserve">The </w:t>
      </w:r>
      <w:r>
        <w:t>effects</w:t>
      </w:r>
      <w:r w:rsidRPr="0058711E">
        <w:t xml:space="preserve"> of </w:t>
      </w:r>
      <w:r>
        <w:t xml:space="preserve">environmental flows </w:t>
      </w:r>
      <w:r w:rsidRPr="0058711E">
        <w:t xml:space="preserve">on </w:t>
      </w:r>
      <w:r>
        <w:t>volumetric and cross-sectional rates of decomposition were estimated from the changes in bacterial community respiration (BCR).</w:t>
      </w:r>
      <w:r w:rsidRPr="0058711E">
        <w:t xml:space="preserve"> </w:t>
      </w:r>
      <w:r>
        <w:t>As with GPP, assumptions were necessary to estimate BCR in the absence of environmental flows. In this case</w:t>
      </w:r>
      <w:r w:rsidR="00FC55E9">
        <w:t>,</w:t>
      </w:r>
      <w:r>
        <w:t xml:space="preserve"> it was assumed that the DOC concentration on any day was the same with and without environmental water. Integrated rates of BCR over the monitoring periods provided a means for comparing annual differences with and without </w:t>
      </w:r>
      <w:r>
        <w:lastRenderedPageBreak/>
        <w:t xml:space="preserve">environmental flows. As BCR rates are a function of DOC, the assumption of equivalent DOC concentrations on any day meant that volumetric rates of BCR did not differ with flow. In contrast, relative changes in the cross-sectional BCR were equivalent to the relative changes in cross-sectional area with flow. Differences in river cross-sectional BCR </w:t>
      </w:r>
      <w:r w:rsidRPr="0058711E">
        <w:t>w</w:t>
      </w:r>
      <w:r>
        <w:t>ere</w:t>
      </w:r>
      <w:r w:rsidRPr="0058711E">
        <w:t xml:space="preserve"> small at the monitoring sites</w:t>
      </w:r>
      <w:r>
        <w:t xml:space="preserve"> in the LMR</w:t>
      </w:r>
      <w:r w:rsidRPr="0058711E">
        <w:t xml:space="preserve"> due to the weirs that maintained relatively constant water levels</w:t>
      </w:r>
      <w:r>
        <w:t xml:space="preserve"> (</w:t>
      </w:r>
      <w:r>
        <w:fldChar w:fldCharType="begin"/>
      </w:r>
      <w:r>
        <w:instrText xml:space="preserve"> REF _Ref27395128 \h </w:instrText>
      </w:r>
      <w:r>
        <w:fldChar w:fldCharType="separate"/>
      </w:r>
      <w:r w:rsidR="00A20F12">
        <w:t xml:space="preserve">Figure </w:t>
      </w:r>
      <w:r w:rsidR="00A20F12">
        <w:rPr>
          <w:noProof/>
        </w:rPr>
        <w:t>15</w:t>
      </w:r>
      <w:r>
        <w:fldChar w:fldCharType="end"/>
      </w:r>
      <w:r>
        <w:t xml:space="preserve">; </w:t>
      </w:r>
      <w:r>
        <w:fldChar w:fldCharType="begin"/>
      </w:r>
      <w:r>
        <w:instrText xml:space="preserve"> REF _Ref27395210 \h </w:instrText>
      </w:r>
      <w:r>
        <w:fldChar w:fldCharType="separate"/>
      </w:r>
      <w:r w:rsidR="00A20F12">
        <w:t xml:space="preserve">Figure </w:t>
      </w:r>
      <w:r w:rsidR="00A20F12">
        <w:rPr>
          <w:noProof/>
        </w:rPr>
        <w:t>16</w:t>
      </w:r>
      <w:r>
        <w:fldChar w:fldCharType="end"/>
      </w:r>
      <w:r>
        <w:t>). In contrast, changes at the modelled Hattah site were large with relative increases of up to 1.54 due to increased flows.</w:t>
      </w:r>
    </w:p>
    <w:p w14:paraId="251B0969" w14:textId="13D6735C" w:rsidR="00907981" w:rsidRDefault="00907981" w:rsidP="00907981">
      <w:r w:rsidRPr="00A210FD">
        <w:t xml:space="preserve">Between year differences in metabolism were large and </w:t>
      </w:r>
      <w:r w:rsidR="00C01963">
        <w:t xml:space="preserve">mainly </w:t>
      </w:r>
      <w:r w:rsidRPr="00A210FD">
        <w:t>related to changes in water quality, especially turbidity and DOC</w:t>
      </w:r>
      <w:r w:rsidR="00C01963">
        <w:t xml:space="preserve"> (</w:t>
      </w:r>
      <w:r w:rsidR="00C01963">
        <w:fldChar w:fldCharType="begin"/>
      </w:r>
      <w:r w:rsidR="00C01963">
        <w:instrText xml:space="preserve"> REF _Ref30779478 \h </w:instrText>
      </w:r>
      <w:r w:rsidR="00C01963">
        <w:fldChar w:fldCharType="separate"/>
      </w:r>
      <w:r w:rsidR="00A20F12">
        <w:t xml:space="preserve">Figure </w:t>
      </w:r>
      <w:r w:rsidR="00A20F12">
        <w:rPr>
          <w:noProof/>
        </w:rPr>
        <w:t>13</w:t>
      </w:r>
      <w:r w:rsidR="00C01963">
        <w:fldChar w:fldCharType="end"/>
      </w:r>
      <w:r w:rsidR="00C01963">
        <w:t>)</w:t>
      </w:r>
      <w:r w:rsidRPr="00A210FD">
        <w:t xml:space="preserve">. </w:t>
      </w:r>
      <w:r>
        <w:t xml:space="preserve">These water quality differences could not be attributed specifically to environmental flows, and so further </w:t>
      </w:r>
      <w:r w:rsidR="00C01963">
        <w:t xml:space="preserve">inter-annual </w:t>
      </w:r>
      <w:r>
        <w:t xml:space="preserve">analyses were not undertaken. However, they highlight the major impact that water quality </w:t>
      </w:r>
      <w:r w:rsidR="00C01963">
        <w:t>has</w:t>
      </w:r>
      <w:r>
        <w:t xml:space="preserve"> on river metabolism.</w:t>
      </w:r>
    </w:p>
    <w:p w14:paraId="1944B526" w14:textId="5A6E0BA7" w:rsidR="00907981" w:rsidRDefault="00907981" w:rsidP="00907981">
      <w:r w:rsidRPr="0058711E">
        <w:t>The dissolved oxygen concentration is influenced by water quality, particularly through the respiration of DOC by bacteria, but it is also influenced by flow, especially in low flow areas such as weir pools</w:t>
      </w:r>
      <w:r w:rsidR="00C01963">
        <w:t xml:space="preserve"> where surface oxygen exchange is reduced</w:t>
      </w:r>
      <w:r w:rsidRPr="0058711E">
        <w:t xml:space="preserve">. </w:t>
      </w:r>
      <w:r w:rsidR="00C01963">
        <w:t>I</w:t>
      </w:r>
      <w:r w:rsidRPr="0058711E">
        <w:t xml:space="preserve">ncreased flows caused by environmental water can improve the DO conditions in </w:t>
      </w:r>
      <w:r>
        <w:t>low flow reaches</w:t>
      </w:r>
      <w:r w:rsidRPr="0058711E">
        <w:t xml:space="preserve"> </w:t>
      </w:r>
      <w:r>
        <w:t xml:space="preserve">by </w:t>
      </w:r>
      <w:r w:rsidRPr="0058711E">
        <w:t>increas</w:t>
      </w:r>
      <w:r>
        <w:t>ing</w:t>
      </w:r>
      <w:r w:rsidRPr="0058711E">
        <w:t xml:space="preserve"> mixing </w:t>
      </w:r>
      <w:r>
        <w:t>and</w:t>
      </w:r>
      <w:r w:rsidRPr="0058711E">
        <w:t xml:space="preserve"> enhanc</w:t>
      </w:r>
      <w:r>
        <w:t>ing</w:t>
      </w:r>
      <w:r w:rsidRPr="0058711E">
        <w:t xml:space="preserve"> oxygen exchange at the surface</w:t>
      </w:r>
      <w:r w:rsidRPr="00897714">
        <w:t xml:space="preserve">. </w:t>
      </w:r>
      <w:r>
        <w:t>At v</w:t>
      </w:r>
      <w:r w:rsidRPr="00897714">
        <w:t>elocities above 0.2 m/s, phytoplankton GPP</w:t>
      </w:r>
      <w:r>
        <w:t>(b) is proportional to</w:t>
      </w:r>
      <w:r w:rsidRPr="00C638C3">
        <w:rPr>
          <w:i/>
        </w:rPr>
        <w:t xml:space="preserve"> Im </w:t>
      </w:r>
      <w:r>
        <w:t>indic</w:t>
      </w:r>
      <w:r w:rsidR="009657D3">
        <w:t>ating that mixing is occurring</w:t>
      </w:r>
      <w:r w:rsidR="00C01963">
        <w:t xml:space="preserve"> (</w:t>
      </w:r>
      <w:r w:rsidR="00C01963">
        <w:fldChar w:fldCharType="begin"/>
      </w:r>
      <w:r w:rsidR="00C01963">
        <w:instrText xml:space="preserve"> REF _Ref27395109 \h </w:instrText>
      </w:r>
      <w:r w:rsidR="00C01963">
        <w:fldChar w:fldCharType="separate"/>
      </w:r>
      <w:r w:rsidR="00A20F12">
        <w:t xml:space="preserve">Figure </w:t>
      </w:r>
      <w:r w:rsidR="00A20F12">
        <w:rPr>
          <w:noProof/>
        </w:rPr>
        <w:t>14</w:t>
      </w:r>
      <w:r w:rsidR="00C01963">
        <w:fldChar w:fldCharType="end"/>
      </w:r>
      <w:r w:rsidR="00C01963">
        <w:t>)</w:t>
      </w:r>
      <w:r w:rsidR="009657D3">
        <w:t xml:space="preserve">. </w:t>
      </w:r>
      <w:r>
        <w:t>Also, the gas exchange coefficient is close to zero below 0.18 m/s and increases at higher velocities (</w:t>
      </w:r>
      <w:r w:rsidR="00217E3D">
        <w:rPr>
          <w:highlight w:val="yellow"/>
        </w:rPr>
        <w:fldChar w:fldCharType="begin"/>
      </w:r>
      <w:r w:rsidR="00217E3D">
        <w:instrText xml:space="preserve"> REF _Ref27395376 \h </w:instrText>
      </w:r>
      <w:r w:rsidR="00217E3D">
        <w:rPr>
          <w:highlight w:val="yellow"/>
        </w:rPr>
      </w:r>
      <w:r w:rsidR="00217E3D">
        <w:rPr>
          <w:highlight w:val="yellow"/>
        </w:rPr>
        <w:fldChar w:fldCharType="separate"/>
      </w:r>
      <w:r w:rsidR="00A20F12">
        <w:t xml:space="preserve">Figure </w:t>
      </w:r>
      <w:r w:rsidR="00A20F12">
        <w:rPr>
          <w:noProof/>
        </w:rPr>
        <w:t>20</w:t>
      </w:r>
      <w:r w:rsidR="00217E3D">
        <w:rPr>
          <w:highlight w:val="yellow"/>
        </w:rPr>
        <w:fldChar w:fldCharType="end"/>
      </w:r>
      <w:r w:rsidR="009657D3">
        <w:t>).</w:t>
      </w:r>
      <w:r w:rsidRPr="00897714">
        <w:t xml:space="preserve"> These findings suggest that if water velocity can be sustained above 0.18 to 0.2 m/s then mixing </w:t>
      </w:r>
      <w:r w:rsidR="00C01963">
        <w:t>will be enhanced and help</w:t>
      </w:r>
      <w:r w:rsidRPr="00897714">
        <w:t xml:space="preserve"> minimise DO depletion, </w:t>
      </w:r>
      <w:r w:rsidR="00DF0FF1" w:rsidRPr="00897714">
        <w:t>except when DOC concentrations are high</w:t>
      </w:r>
      <w:r>
        <w:t>.</w:t>
      </w:r>
      <w:r w:rsidR="00C01963">
        <w:t xml:space="preserve"> The contributions to flow from environmental water (including Commonwealth environmental water) made substantial contributions to improving gas exc</w:t>
      </w:r>
      <w:r w:rsidR="00540D55">
        <w:t>hange conditions in most years (</w:t>
      </w:r>
      <w:r w:rsidR="00540D55">
        <w:fldChar w:fldCharType="begin"/>
      </w:r>
      <w:r w:rsidR="00540D55">
        <w:instrText xml:space="preserve"> REF _Ref35962692 \h </w:instrText>
      </w:r>
      <w:r w:rsidR="00540D55">
        <w:fldChar w:fldCharType="separate"/>
      </w:r>
      <w:r w:rsidR="00A20F12">
        <w:t xml:space="preserve">Table </w:t>
      </w:r>
      <w:r w:rsidR="00A20F12">
        <w:rPr>
          <w:noProof/>
        </w:rPr>
        <w:t>4</w:t>
      </w:r>
      <w:r w:rsidR="00540D55">
        <w:fldChar w:fldCharType="end"/>
      </w:r>
      <w:r w:rsidR="00540D55">
        <w:t xml:space="preserve">) </w:t>
      </w:r>
      <w:r w:rsidR="00DF0FF1">
        <w:t>helping to avoid potential water quality impacts and associated potential for fish kills.</w:t>
      </w:r>
    </w:p>
    <w:p w14:paraId="7BE62886" w14:textId="35C5F3F3" w:rsidR="00907981" w:rsidRPr="0058711E" w:rsidRDefault="00907981" w:rsidP="00907981">
      <w:r>
        <w:t xml:space="preserve">Analyses of the monitoring data have provided new and important insights into river metabolism and its significance in supplying food resources to the river ecosystem. </w:t>
      </w:r>
      <w:r w:rsidR="00DA2CBB" w:rsidRPr="00DA2CBB">
        <w:t>In general</w:t>
      </w:r>
      <w:r w:rsidR="00DA2CBB">
        <w:t>,</w:t>
      </w:r>
      <w:r w:rsidR="00DA2CBB" w:rsidRPr="00DA2CBB">
        <w:t xml:space="preserve"> these findings support the hypotheses regarding the influences of flow on river metabolism and dissolved oxygen concentrations. </w:t>
      </w:r>
      <w:r>
        <w:t>Currently these findings are restricted to the monitoring sites, but the modelled relationships provide an opportunity to extend this understanding to the Murray River more generally, especially in conjunction with currently available hydrological models such as Source</w:t>
      </w:r>
      <w:r w:rsidR="00D512D7">
        <w:t xml:space="preserve"> (Beh </w:t>
      </w:r>
      <w:r w:rsidR="00D512D7" w:rsidRPr="00D512D7">
        <w:rPr>
          <w:i/>
        </w:rPr>
        <w:t>et al.</w:t>
      </w:r>
      <w:r w:rsidR="00D512D7">
        <w:t xml:space="preserve"> 2019)</w:t>
      </w:r>
      <w:r>
        <w:t>. Such collaboration holds significant promise to further our understanding of river metabolism</w:t>
      </w:r>
      <w:r w:rsidR="00CA2C2C">
        <w:t xml:space="preserve"> and the influence of flows</w:t>
      </w:r>
      <w:r w:rsidR="001B7AE7">
        <w:t>,</w:t>
      </w:r>
      <w:r w:rsidR="00CA2C2C">
        <w:t xml:space="preserve"> including </w:t>
      </w:r>
      <w:r w:rsidR="00DA2CBB">
        <w:t xml:space="preserve">those due to </w:t>
      </w:r>
      <w:r w:rsidR="00CA2C2C">
        <w:t>environmental water</w:t>
      </w:r>
      <w:r>
        <w:t>.</w:t>
      </w:r>
    </w:p>
    <w:p w14:paraId="1D94EF06" w14:textId="77777777" w:rsidR="001D441D" w:rsidRDefault="001D441D" w:rsidP="001D441D">
      <w:pPr>
        <w:pStyle w:val="Heading3"/>
      </w:pPr>
      <w:r>
        <w:t>Management implications</w:t>
      </w:r>
    </w:p>
    <w:p w14:paraId="74BBD4AC" w14:textId="0627E66A" w:rsidR="00D00D99" w:rsidRDefault="00D00D99" w:rsidP="00D00D99">
      <w:pPr>
        <w:rPr>
          <w:szCs w:val="22"/>
        </w:rPr>
      </w:pPr>
      <w:r>
        <w:t xml:space="preserve">Increased flows interact with channel morphometry altering the average depth and the cross-sectional area of the flow and affecting the rate of volumetric and cross-sectional GPP. </w:t>
      </w:r>
      <w:r>
        <w:rPr>
          <w:szCs w:val="22"/>
        </w:rPr>
        <w:t xml:space="preserve">Depending on channel shape, changes in flow are likely to be more beneficial at some water levels in the channel than at others, particularly where the channel broadens. Using environmental flows to target these water levels could increase river productivity. Also, the manipulation of weir levels could alter metabolic conditions within weir pools, potential shifting the interaction between volumetric and cross-sectional GPP and altering carrying capacity. Further exploration of this potential is being explored using the developed hydrological and metabolic models. </w:t>
      </w:r>
    </w:p>
    <w:p w14:paraId="64DAB9AD" w14:textId="77777777" w:rsidR="00D00D99" w:rsidRPr="00BE3CF2" w:rsidRDefault="00D00D99" w:rsidP="00D00D99">
      <w:pPr>
        <w:rPr>
          <w:iCs/>
        </w:rPr>
      </w:pPr>
      <w:r>
        <w:rPr>
          <w:szCs w:val="22"/>
        </w:rPr>
        <w:lastRenderedPageBreak/>
        <w:t xml:space="preserve">In general, Commonwealth environmental water deliveries increased the average water depth and reduced volumetric GPP, but increased cross-sectional areas which increased the cross-sectional GPP. These opposite shifts in local food production versus total river food production are likely to have fundamental effects on the composition and functioning of food webs, but the significance is currently not understood. </w:t>
      </w:r>
    </w:p>
    <w:p w14:paraId="361210F8" w14:textId="27475535" w:rsidR="00D00D99" w:rsidRDefault="00D00D99" w:rsidP="00D00D99">
      <w:pPr>
        <w:rPr>
          <w:iCs/>
        </w:rPr>
      </w:pPr>
      <w:r>
        <w:t>GPP(b) relies directly on the mean light within the water column. In addition to</w:t>
      </w:r>
      <w:r>
        <w:rPr>
          <w:szCs w:val="22"/>
        </w:rPr>
        <w:t xml:space="preserve"> average depth, the mean light also depends on light attenuation which is related to turbidity and DOC concentrations. Environmental flows which alter the attenuation of light through increased turbidity and DOC, can greatly influence GPP(b). However, DOC concentrations are important to heterotrophic metabolism, with increased concentrations enhancing heterotrophic net production. These opposite influences of DOC on phytoplankton and heterotrophic net production is one example of several trade-offs that need to be considered regarding the water quality of flows.</w:t>
      </w:r>
    </w:p>
    <w:p w14:paraId="6E21BBE1" w14:textId="77777777" w:rsidR="00D00D99" w:rsidRDefault="00D00D99" w:rsidP="00D00D99">
      <w:pPr>
        <w:rPr>
          <w:szCs w:val="22"/>
        </w:rPr>
      </w:pPr>
      <w:r>
        <w:rPr>
          <w:szCs w:val="22"/>
        </w:rPr>
        <w:t>Bacterial respiration is a function of the DOC concentration and leads to bacterial production which enhances carbon supplies to the food web. However, high DOC concentrations can cause enhanced bacterial respiration rates leading to oxygen depletion. Environmental flows need to be managed to achieve beneficial DOC concentrations either by selecting appropriate sources of water supply from the catchment, or by managing flows to achieve suitable interactions with terrestrial supplies of organic carbon as flows progress downstream. The latter approach will need to consider the accumulation of terrestrial carbon on the floodplain, the area that might be inundated to provide a beneficial supply of DOC, without leading to concentrations that have detrimental effects, especially on DO concentrations.</w:t>
      </w:r>
    </w:p>
    <w:p w14:paraId="1F319303" w14:textId="1BB9DB35" w:rsidR="00D00D99" w:rsidRDefault="00D00D99" w:rsidP="00D00D99">
      <w:pPr>
        <w:rPr>
          <w:szCs w:val="22"/>
        </w:rPr>
      </w:pPr>
      <w:r>
        <w:t xml:space="preserve">Phytoplankton and bacteria both contribute to the basal net production supplying food resources to </w:t>
      </w:r>
      <w:r>
        <w:rPr>
          <w:szCs w:val="22"/>
        </w:rPr>
        <w:t>river food webs. The quantity, quality and characteristics of the food supply will be influenced by the contributions from each of these sources which flows and water quality influence through their effects on GPP and heterotrophic production. The food web requirements for the supply of these various resources are not well known but they are expected to influence the riverine community structure so a better understanding of the links with higher trophic levels is required.</w:t>
      </w:r>
    </w:p>
    <w:p w14:paraId="4BE19FB3" w14:textId="5286DAAB" w:rsidR="00D00D99" w:rsidRPr="00C17137" w:rsidRDefault="00D00D99" w:rsidP="00D00D99">
      <w:r w:rsidRPr="0055622C">
        <w:rPr>
          <w:szCs w:val="22"/>
        </w:rPr>
        <w:t xml:space="preserve">Commonwealth environmental water </w:t>
      </w:r>
      <w:r w:rsidRPr="00907559">
        <w:rPr>
          <w:szCs w:val="22"/>
        </w:rPr>
        <w:t>can help reduc</w:t>
      </w:r>
      <w:r w:rsidRPr="00516E54">
        <w:rPr>
          <w:szCs w:val="22"/>
        </w:rPr>
        <w:t>e the likelihood of low DO</w:t>
      </w:r>
      <w:r w:rsidRPr="00907981">
        <w:rPr>
          <w:szCs w:val="22"/>
        </w:rPr>
        <w:t xml:space="preserve"> concentrations in the LMR, if </w:t>
      </w:r>
      <w:r>
        <w:rPr>
          <w:szCs w:val="22"/>
        </w:rPr>
        <w:t>it increases</w:t>
      </w:r>
      <w:r w:rsidRPr="0055622C">
        <w:rPr>
          <w:szCs w:val="22"/>
        </w:rPr>
        <w:t xml:space="preserve"> water velocities above a critical level </w:t>
      </w:r>
      <w:r>
        <w:rPr>
          <w:szCs w:val="22"/>
        </w:rPr>
        <w:t>of ~0.2 </w:t>
      </w:r>
      <w:r w:rsidRPr="00907559">
        <w:rPr>
          <w:szCs w:val="22"/>
        </w:rPr>
        <w:t>m/s, below</w:t>
      </w:r>
      <w:r w:rsidRPr="00516E54">
        <w:rPr>
          <w:szCs w:val="22"/>
        </w:rPr>
        <w:t xml:space="preserve"> which surface oxygen exchange is poor.</w:t>
      </w:r>
      <w:r>
        <w:rPr>
          <w:szCs w:val="22"/>
        </w:rPr>
        <w:t xml:space="preserve"> This critical velocity may vary with channel morphology and further investigation is required in other river sections where de-oxygenation has been a problem. The level of flow required to help offset de-oxygenation is also influenced by the DOC concentration, and if this is high then it may not be possible to offset with surface exchange.</w:t>
      </w:r>
    </w:p>
    <w:p w14:paraId="16B71120" w14:textId="77777777" w:rsidR="00A57FCF" w:rsidRDefault="00A57FCF" w:rsidP="00A57FCF">
      <w:pPr>
        <w:pStyle w:val="Heading3"/>
      </w:pPr>
      <w:r>
        <w:t>Conclusion</w:t>
      </w:r>
    </w:p>
    <w:p w14:paraId="4FA3CB66" w14:textId="2613881D" w:rsidR="00C17137" w:rsidRPr="00907981" w:rsidRDefault="00907981" w:rsidP="00907981">
      <w:r w:rsidRPr="0058711E">
        <w:t xml:space="preserve">The analyses identified key environmental influences on GPP and </w:t>
      </w:r>
      <w:r>
        <w:t>E</w:t>
      </w:r>
      <w:r w:rsidRPr="0058711E">
        <w:t>R</w:t>
      </w:r>
      <w:r>
        <w:t xml:space="preserve"> including: the reliance of GPP on the mean light encountered by phytoplankton; the effects on GPP of interactions between flow and channel morphometry; the reliance of the mean light on turbidity and DOC; the individual respiration rates of phytoplankton and bacteria; contributions of phytoplankton and bacteria to net production and their reliance on the mean light and DOC concentrations; the combined net production of phytoplankton and </w:t>
      </w:r>
      <w:r>
        <w:lastRenderedPageBreak/>
        <w:t>bacteria; the effect of water velocity on surface oxygen exchange and the contribution of C</w:t>
      </w:r>
      <w:r w:rsidR="00D90C76">
        <w:t xml:space="preserve">ommonwealth environmental water </w:t>
      </w:r>
      <w:r>
        <w:t>to improving velocities and reducing the likelihood of low DO</w:t>
      </w:r>
      <w:r w:rsidRPr="0058711E">
        <w:t>.</w:t>
      </w:r>
      <w:r>
        <w:t xml:space="preserve"> These understandings are critical to predicting the likely changes in metabolism and net production within a river reach due to the delivery of environmental flows of given volume and water quality. </w:t>
      </w:r>
      <w:r w:rsidR="006A4E92">
        <w:t>They provide a means of assessing the effects of supplying environmental flows from different catchment sources on the basal river food resources</w:t>
      </w:r>
      <w:r>
        <w:t>.</w:t>
      </w:r>
      <w:r w:rsidR="00C17137">
        <w:br w:type="page"/>
      </w:r>
    </w:p>
    <w:p w14:paraId="366DF2D2" w14:textId="471463F2" w:rsidR="00914280" w:rsidRPr="00E35C12" w:rsidRDefault="00914280" w:rsidP="00914280">
      <w:pPr>
        <w:pStyle w:val="Heading2"/>
      </w:pPr>
      <w:bookmarkStart w:id="129" w:name="_Toc441838734"/>
      <w:bookmarkStart w:id="130" w:name="_Toc3558338"/>
      <w:bookmarkStart w:id="131" w:name="_Ref35855504"/>
      <w:bookmarkStart w:id="132" w:name="_Toc54612597"/>
      <w:r w:rsidRPr="00E35C12">
        <w:lastRenderedPageBreak/>
        <w:t>Matter Transport</w:t>
      </w:r>
      <w:bookmarkEnd w:id="129"/>
      <w:bookmarkEnd w:id="130"/>
      <w:bookmarkEnd w:id="131"/>
      <w:r w:rsidR="00BE09D3">
        <w:t xml:space="preserve"> and </w:t>
      </w:r>
      <w:commentRangeStart w:id="133"/>
      <w:r w:rsidR="00BE09D3">
        <w:t>Coorong Habitat</w:t>
      </w:r>
      <w:commentRangeEnd w:id="133"/>
      <w:r w:rsidR="00092FA3">
        <w:rPr>
          <w:rStyle w:val="CommentReference"/>
          <w:rFonts w:eastAsia="Times New Roman" w:cs="Times New Roman"/>
          <w:b w:val="0"/>
          <w:bCs w:val="0"/>
          <w:color w:val="000000"/>
        </w:rPr>
        <w:commentReference w:id="133"/>
      </w:r>
      <w:bookmarkEnd w:id="132"/>
    </w:p>
    <w:p w14:paraId="3309439F" w14:textId="77777777" w:rsidR="00914280" w:rsidRPr="00E35C12" w:rsidRDefault="00914280" w:rsidP="00914280">
      <w:pPr>
        <w:pStyle w:val="Heading3"/>
      </w:pPr>
      <w:r w:rsidRPr="00E35C12">
        <w:t>Background</w:t>
      </w:r>
    </w:p>
    <w:p w14:paraId="2B28E64D" w14:textId="4788545A" w:rsidR="004422B4" w:rsidRPr="002C6433" w:rsidRDefault="004422B4" w:rsidP="004422B4">
      <w:pPr>
        <w:rPr>
          <w:rFonts w:eastAsia="Arial Unicode MS"/>
          <w:lang w:eastAsia="en-AU"/>
        </w:rPr>
      </w:pPr>
      <w:r w:rsidRPr="002C6433">
        <w:rPr>
          <w:rFonts w:eastAsia="Arial Unicode MS"/>
          <w:lang w:eastAsia="en-AU"/>
        </w:rPr>
        <w:t xml:space="preserve">Modification to the flow regime can alter the biogeochemistry of rivers and the adjacent floodplain system. For example, reduced flow may increase the intrusion of salt into the system and decrease the export of salt from the system. Additionally, a change in the flow regime will alter the mobilisation of nutrients from the floodplain and change the primary productivity with the river. </w:t>
      </w:r>
      <w:r w:rsidRPr="00613549">
        <w:t xml:space="preserve">As there is continual deposition of salt onto the landscape </w:t>
      </w:r>
      <w:r w:rsidR="00776142">
        <w:t xml:space="preserve">predominately from </w:t>
      </w:r>
      <w:r w:rsidRPr="00613549">
        <w:t>rainfall, it will accumulate unless transported by flow and exported from the system</w:t>
      </w:r>
      <w:r>
        <w:t>.</w:t>
      </w:r>
      <w:r w:rsidRPr="002C6433">
        <w:rPr>
          <w:rFonts w:eastAsia="Arial Unicode MS"/>
          <w:lang w:eastAsia="en-AU"/>
        </w:rPr>
        <w:t xml:space="preserve"> Environmental flows can be used to reinstate some of the natural processes, or </w:t>
      </w:r>
      <w:r w:rsidR="00102F77">
        <w:rPr>
          <w:rFonts w:eastAsia="Arial Unicode MS"/>
          <w:lang w:eastAsia="en-AU"/>
        </w:rPr>
        <w:t xml:space="preserve">increase </w:t>
      </w:r>
      <w:r w:rsidRPr="002C6433">
        <w:rPr>
          <w:rFonts w:eastAsia="Arial Unicode MS"/>
          <w:lang w:eastAsia="en-AU"/>
        </w:rPr>
        <w:t>the magnitude of the processes that control the availability and transport of dissolved and particulate matter. Salinity, dissolved and particulate organic nutrients, and ch</w:t>
      </w:r>
      <w:r>
        <w:rPr>
          <w:rFonts w:eastAsia="Arial Unicode MS"/>
          <w:lang w:eastAsia="en-AU"/>
        </w:rPr>
        <w:t>loro</w:t>
      </w:r>
      <w:r w:rsidRPr="002C6433">
        <w:rPr>
          <w:rFonts w:eastAsia="Arial Unicode MS"/>
          <w:lang w:eastAsia="en-AU"/>
        </w:rPr>
        <w:t xml:space="preserve">phyll </w:t>
      </w:r>
      <w:r w:rsidRPr="002C6433">
        <w:rPr>
          <w:rFonts w:eastAsia="Arial Unicode MS"/>
          <w:i/>
          <w:lang w:eastAsia="en-AU"/>
        </w:rPr>
        <w:t>a</w:t>
      </w:r>
      <w:r w:rsidRPr="002C6433">
        <w:rPr>
          <w:rFonts w:eastAsia="Arial Unicode MS"/>
          <w:lang w:eastAsia="en-AU"/>
        </w:rPr>
        <w:t xml:space="preserve"> are often measured or modelled to understand the influence of flows on the concentrations and transport</w:t>
      </w:r>
      <w:r>
        <w:rPr>
          <w:rFonts w:eastAsia="Arial Unicode MS"/>
          <w:lang w:eastAsia="en-AU"/>
        </w:rPr>
        <w:t xml:space="preserve"> of matter.</w:t>
      </w:r>
    </w:p>
    <w:p w14:paraId="5B17ED77" w14:textId="77777777" w:rsidR="004422B4" w:rsidRDefault="004422B4" w:rsidP="004422B4">
      <w:r w:rsidRPr="00613549">
        <w:t xml:space="preserve">Nutrients drive system productivity and so understanding how they are transported between the various components of riverine ecosystems can offer insights into river and estuary productivity. Dissolved inorganic nutrients are essential resources for the growth and survival of biota and are readily assimilated </w:t>
      </w:r>
      <w:r w:rsidRPr="00613549">
        <w:rPr>
          <w:noProof/>
        </w:rPr>
        <w:t>(Poff</w:t>
      </w:r>
      <w:r w:rsidRPr="00613549">
        <w:rPr>
          <w:i/>
          <w:noProof/>
        </w:rPr>
        <w:t xml:space="preserve"> et al.</w:t>
      </w:r>
      <w:r w:rsidRPr="00613549">
        <w:rPr>
          <w:noProof/>
        </w:rPr>
        <w:t xml:space="preserve"> 1997)</w:t>
      </w:r>
      <w:r w:rsidRPr="00613549">
        <w:t>. Nitrogen, phosphorus and silica are particularly important because they often control the productivity of aquatic ecosystems. Flow results in the mobilisation and transport of dissolved nutrients through the leaching of nutrients from dried sediments and dead organic matter.</w:t>
      </w:r>
    </w:p>
    <w:p w14:paraId="3FFDD1BC" w14:textId="77777777" w:rsidR="004422B4" w:rsidRPr="00A67C76" w:rsidRDefault="004422B4" w:rsidP="004422B4">
      <w:r>
        <w:t>P</w:t>
      </w:r>
      <w:r w:rsidRPr="00A67C76">
        <w:t>articulate organic nutrients (phosphorus and nitrogen) are those nutrients incorporated into the tissue of living and dead organisms. Flow can influence particulate organic nutrient concentrations and transport through a number of mechanisms, including through increased productivity associated with elevated dissolved nutrient concentrations.</w:t>
      </w:r>
    </w:p>
    <w:p w14:paraId="0763FB88" w14:textId="1D9FD08D" w:rsidR="004422B4" w:rsidRPr="00A67C76" w:rsidRDefault="006006DB" w:rsidP="004422B4">
      <w:r>
        <w:t>C</w:t>
      </w:r>
      <w:r w:rsidRPr="00A67C76">
        <w:t xml:space="preserve">hlorophyll </w:t>
      </w:r>
      <w:r w:rsidRPr="008F29EB">
        <w:rPr>
          <w:i/>
        </w:rPr>
        <w:t>a</w:t>
      </w:r>
      <w:r w:rsidRPr="00A67C76">
        <w:t xml:space="preserve"> is a measure of phytoplankton biomass</w:t>
      </w:r>
      <w:r>
        <w:t xml:space="preserve"> and indicative of the amount of </w:t>
      </w:r>
      <w:r w:rsidRPr="00A67C76">
        <w:t>primary produc</w:t>
      </w:r>
      <w:r>
        <w:t xml:space="preserve">tion in </w:t>
      </w:r>
      <w:r w:rsidRPr="00A67C76">
        <w:t xml:space="preserve">riverine ecosystems. </w:t>
      </w:r>
      <w:r w:rsidR="004422B4" w:rsidRPr="00A67C76">
        <w:t xml:space="preserve">Flow can influence chlorophyll </w:t>
      </w:r>
      <w:r w:rsidR="004422B4" w:rsidRPr="008F29EB">
        <w:rPr>
          <w:i/>
        </w:rPr>
        <w:t>a</w:t>
      </w:r>
      <w:r w:rsidR="004422B4" w:rsidRPr="00A67C76">
        <w:t xml:space="preserve"> concentrations and transport through increased phytoplankton productivity. </w:t>
      </w:r>
    </w:p>
    <w:p w14:paraId="70DC4CA8" w14:textId="08CC57BC" w:rsidR="00D10CC0" w:rsidRPr="005708C8" w:rsidRDefault="004422B4" w:rsidP="004422B4">
      <w:r w:rsidRPr="005708C8">
        <w:rPr>
          <w:lang w:val="en-US"/>
        </w:rPr>
        <w:t xml:space="preserve">To assess the </w:t>
      </w:r>
      <w:r w:rsidRPr="005708C8">
        <w:t xml:space="preserve">contribution of environmental water </w:t>
      </w:r>
      <w:r w:rsidR="00AD0009">
        <w:t xml:space="preserve">delivery </w:t>
      </w:r>
      <w:r w:rsidRPr="005708C8">
        <w:rPr>
          <w:lang w:val="en-US"/>
        </w:rPr>
        <w:t xml:space="preserve">to matter transport </w:t>
      </w:r>
      <w:r w:rsidR="00AD0009">
        <w:rPr>
          <w:lang w:val="en-US"/>
        </w:rPr>
        <w:t xml:space="preserve">in the LMR </w:t>
      </w:r>
      <w:r w:rsidRPr="005708C8">
        <w:rPr>
          <w:lang w:val="en-US"/>
        </w:rPr>
        <w:t xml:space="preserve">from 1 July 2014 to 30 June 2019, a hydrodynamic-biogeochemical model was applied for the region below Lock 1 to the Murray Mouth </w:t>
      </w:r>
      <w:r w:rsidR="002B72A8" w:rsidRPr="005708C8">
        <w:rPr>
          <w:lang w:val="en-US"/>
        </w:rPr>
        <w:t>(</w:t>
      </w:r>
      <w:r w:rsidR="002B72A8" w:rsidRPr="005708C8">
        <w:rPr>
          <w:lang w:val="en-US"/>
        </w:rPr>
        <w:fldChar w:fldCharType="begin"/>
      </w:r>
      <w:r w:rsidR="002B72A8" w:rsidRPr="005708C8">
        <w:rPr>
          <w:lang w:val="en-US"/>
        </w:rPr>
        <w:instrText xml:space="preserve"> REF _Ref469926522 \h </w:instrText>
      </w:r>
      <w:r w:rsidR="005708C8">
        <w:rPr>
          <w:lang w:val="en-US"/>
        </w:rPr>
        <w:instrText xml:space="preserve"> \* MERGEFORMAT </w:instrText>
      </w:r>
      <w:r w:rsidR="002B72A8" w:rsidRPr="005708C8">
        <w:rPr>
          <w:lang w:val="en-US"/>
        </w:rPr>
      </w:r>
      <w:r w:rsidR="002B72A8" w:rsidRPr="005708C8">
        <w:rPr>
          <w:lang w:val="en-US"/>
        </w:rPr>
        <w:fldChar w:fldCharType="separate"/>
      </w:r>
      <w:r w:rsidR="00A20F12">
        <w:t xml:space="preserve">Figure </w:t>
      </w:r>
      <w:r w:rsidR="00A20F12">
        <w:rPr>
          <w:noProof/>
        </w:rPr>
        <w:t>1</w:t>
      </w:r>
      <w:r w:rsidR="002B72A8" w:rsidRPr="005708C8">
        <w:rPr>
          <w:lang w:val="en-US"/>
        </w:rPr>
        <w:fldChar w:fldCharType="end"/>
      </w:r>
      <w:r w:rsidR="002B72A8" w:rsidRPr="005708C8">
        <w:rPr>
          <w:lang w:val="en-US"/>
        </w:rPr>
        <w:t>)</w:t>
      </w:r>
      <w:r w:rsidR="00D10CC0" w:rsidRPr="005708C8">
        <w:rPr>
          <w:lang w:val="en-US"/>
        </w:rPr>
        <w:t>. The model was</w:t>
      </w:r>
      <w:r w:rsidR="00D10CC0" w:rsidRPr="005708C8">
        <w:t xml:space="preserve"> validated with water quality data.</w:t>
      </w:r>
    </w:p>
    <w:p w14:paraId="63AAE5C9" w14:textId="7B61C555" w:rsidR="00F739A8" w:rsidRPr="005708C8" w:rsidRDefault="00F739A8" w:rsidP="00D10CC0">
      <w:pPr>
        <w:rPr>
          <w:i/>
          <w:u w:val="single"/>
        </w:rPr>
      </w:pPr>
      <w:r w:rsidRPr="005708C8">
        <w:rPr>
          <w:i/>
          <w:u w:val="single"/>
        </w:rPr>
        <w:t>Major hypotheses</w:t>
      </w:r>
    </w:p>
    <w:p w14:paraId="0C9DB269" w14:textId="77777777" w:rsidR="00F8794A" w:rsidRPr="005708C8" w:rsidRDefault="00F8794A" w:rsidP="00F8794A">
      <w:r w:rsidRPr="005708C8">
        <w:t>Commonwealth environmental water will increase:</w:t>
      </w:r>
    </w:p>
    <w:p w14:paraId="5E7C7A43" w14:textId="5B1AFB47" w:rsidR="00BA0BB2" w:rsidRPr="005708C8" w:rsidRDefault="00BA0BB2" w:rsidP="0088325F">
      <w:pPr>
        <w:numPr>
          <w:ilvl w:val="0"/>
          <w:numId w:val="6"/>
        </w:numPr>
        <w:jc w:val="left"/>
      </w:pPr>
      <w:r w:rsidRPr="005708C8">
        <w:t xml:space="preserve">The mobilisation of salt from the Basin and increase the transport of salt passing from Lock 1 through the </w:t>
      </w:r>
      <w:r w:rsidR="00484603">
        <w:t>Murray River C</w:t>
      </w:r>
      <w:r w:rsidR="00AD0009">
        <w:t>hannel</w:t>
      </w:r>
      <w:r w:rsidRPr="005708C8">
        <w:t xml:space="preserve"> (and through the Lower Lakes and Murray Mouth)</w:t>
      </w:r>
    </w:p>
    <w:p w14:paraId="686B551F" w14:textId="21DFEEAF" w:rsidR="00BA0BB2" w:rsidRPr="005708C8" w:rsidRDefault="00BA0BB2" w:rsidP="0088325F">
      <w:pPr>
        <w:numPr>
          <w:ilvl w:val="0"/>
          <w:numId w:val="6"/>
        </w:numPr>
        <w:jc w:val="left"/>
        <w:rPr>
          <w:color w:val="auto"/>
          <w:szCs w:val="22"/>
        </w:rPr>
      </w:pPr>
      <w:r w:rsidRPr="005708C8">
        <w:t>The mobilisation of nutrients from the Basin and increase nutrient loads p</w:t>
      </w:r>
      <w:r w:rsidRPr="005708C8">
        <w:rPr>
          <w:szCs w:val="22"/>
        </w:rPr>
        <w:t xml:space="preserve">assing from Lock 1 through the </w:t>
      </w:r>
      <w:r w:rsidR="00C37E24">
        <w:rPr>
          <w:szCs w:val="22"/>
        </w:rPr>
        <w:t xml:space="preserve">Murray River </w:t>
      </w:r>
      <w:r w:rsidR="00484603">
        <w:rPr>
          <w:szCs w:val="22"/>
        </w:rPr>
        <w:t>C</w:t>
      </w:r>
      <w:r w:rsidR="00AD0009">
        <w:rPr>
          <w:szCs w:val="22"/>
        </w:rPr>
        <w:t xml:space="preserve">hannel </w:t>
      </w:r>
      <w:r w:rsidRPr="005708C8">
        <w:rPr>
          <w:szCs w:val="22"/>
        </w:rPr>
        <w:t xml:space="preserve">(and through the Lower </w:t>
      </w:r>
      <w:r w:rsidRPr="005708C8">
        <w:rPr>
          <w:color w:val="auto"/>
          <w:szCs w:val="22"/>
        </w:rPr>
        <w:t>Lakes and Murray Mouth)</w:t>
      </w:r>
    </w:p>
    <w:p w14:paraId="78AD7EF8" w14:textId="5F5A2174" w:rsidR="00BA0BB2" w:rsidRPr="005708C8" w:rsidRDefault="00BA0BB2" w:rsidP="0088325F">
      <w:pPr>
        <w:numPr>
          <w:ilvl w:val="0"/>
          <w:numId w:val="6"/>
        </w:numPr>
        <w:jc w:val="left"/>
        <w:rPr>
          <w:rFonts w:ascii="Frutiger LT Std 45 Light" w:hAnsi="Frutiger LT Std 45 Light" w:cs="Frutiger LT Std 45 Light"/>
          <w:color w:val="auto"/>
          <w:spacing w:val="5"/>
          <w:szCs w:val="22"/>
        </w:rPr>
      </w:pPr>
      <w:r w:rsidRPr="005708C8">
        <w:rPr>
          <w:color w:val="auto"/>
          <w:szCs w:val="22"/>
        </w:rPr>
        <w:lastRenderedPageBreak/>
        <w:t xml:space="preserve">Suspended solid loads (including phytoplankton biomass) passing from Lock 1 through the </w:t>
      </w:r>
      <w:r w:rsidR="00C37E24">
        <w:rPr>
          <w:color w:val="auto"/>
          <w:szCs w:val="22"/>
        </w:rPr>
        <w:t xml:space="preserve">Murray River </w:t>
      </w:r>
      <w:r w:rsidR="00484603">
        <w:rPr>
          <w:color w:val="auto"/>
          <w:szCs w:val="22"/>
        </w:rPr>
        <w:t>C</w:t>
      </w:r>
      <w:r w:rsidR="00AD0009">
        <w:rPr>
          <w:color w:val="auto"/>
          <w:szCs w:val="22"/>
        </w:rPr>
        <w:t xml:space="preserve">hannel </w:t>
      </w:r>
      <w:r w:rsidRPr="005708C8">
        <w:rPr>
          <w:color w:val="auto"/>
          <w:szCs w:val="22"/>
        </w:rPr>
        <w:t>(and through the Lower Lakes and Murray Mouth).</w:t>
      </w:r>
    </w:p>
    <w:p w14:paraId="71578485" w14:textId="77777777" w:rsidR="00914280" w:rsidRPr="005708C8" w:rsidRDefault="00914280" w:rsidP="00914280">
      <w:pPr>
        <w:pStyle w:val="Heading3"/>
      </w:pPr>
      <w:r w:rsidRPr="005708C8">
        <w:t>Methods</w:t>
      </w:r>
    </w:p>
    <w:p w14:paraId="3824C182" w14:textId="51EDEAD0" w:rsidR="00BA0BB2" w:rsidRDefault="00BA0BB2" w:rsidP="00BA0BB2">
      <w:pPr>
        <w:rPr>
          <w:rFonts w:eastAsia="Arial Unicode MS"/>
          <w:lang w:eastAsia="en-AU"/>
        </w:rPr>
      </w:pPr>
      <w:r w:rsidRPr="005708C8">
        <w:rPr>
          <w:rFonts w:eastAsia="Arial Unicode MS"/>
          <w:lang w:eastAsia="en-AU"/>
        </w:rPr>
        <w:t xml:space="preserve">The contribution of environmental water to the transport of salt, nutrients and phytoplankton was assessed with a coupled hydrodynamic-biogeochemical model for the reach below Lock 1 to the Murray Mouth. Salt, nutrient and phytoplankton transport was predicted for three different flow scenarios: with all </w:t>
      </w:r>
      <w:r w:rsidR="004E48A2">
        <w:rPr>
          <w:rFonts w:eastAsia="Arial Unicode MS"/>
          <w:lang w:eastAsia="en-AU"/>
        </w:rPr>
        <w:t xml:space="preserve">environmental </w:t>
      </w:r>
      <w:r w:rsidRPr="005708C8">
        <w:rPr>
          <w:rFonts w:eastAsia="Arial Unicode MS"/>
          <w:lang w:eastAsia="en-AU"/>
        </w:rPr>
        <w:t xml:space="preserve">water </w:t>
      </w:r>
      <w:r w:rsidR="009654CC">
        <w:rPr>
          <w:rFonts w:eastAsia="Arial Unicode MS"/>
          <w:lang w:eastAsia="en-AU"/>
        </w:rPr>
        <w:t>(</w:t>
      </w:r>
      <w:r w:rsidRPr="005708C8">
        <w:rPr>
          <w:rFonts w:eastAsia="Arial Unicode MS"/>
          <w:lang w:eastAsia="en-AU"/>
        </w:rPr>
        <w:t>i.e. the observed flow), flow without Commonwealth</w:t>
      </w:r>
      <w:r w:rsidRPr="008F29EB">
        <w:rPr>
          <w:rFonts w:eastAsia="Arial Unicode MS"/>
          <w:lang w:eastAsia="en-AU"/>
        </w:rPr>
        <w:t xml:space="preserve"> environmental water, and flow without any environmental water</w:t>
      </w:r>
      <w:r w:rsidR="001A47EA">
        <w:rPr>
          <w:rFonts w:eastAsia="Arial Unicode MS"/>
          <w:lang w:eastAsia="en-AU"/>
        </w:rPr>
        <w:t>.</w:t>
      </w:r>
    </w:p>
    <w:p w14:paraId="7618BB3B" w14:textId="3495AC17" w:rsidR="00D10CC0" w:rsidRDefault="00BA0BB2" w:rsidP="00BA0BB2">
      <w:r w:rsidRPr="008F29EB">
        <w:rPr>
          <w:rFonts w:eastAsia="Arial Unicode MS"/>
          <w:lang w:eastAsia="en-AU"/>
        </w:rPr>
        <w:t xml:space="preserve">When modelling, it is necessary to make assumptions on the relationships between flow and nutrients or salt, nutrient dynamics in sediments and floodplain habitats, and the utilisation of nutrients by phytoplankton. This leads to a degree of uncertainty in model outputs; however, it is considered that this uncertainty is within reasonable bounds (Aldridge </w:t>
      </w:r>
      <w:r w:rsidRPr="008F29EB">
        <w:rPr>
          <w:rFonts w:eastAsia="Arial Unicode MS"/>
          <w:i/>
          <w:lang w:eastAsia="en-AU"/>
        </w:rPr>
        <w:t>et al.</w:t>
      </w:r>
      <w:r w:rsidRPr="008F29EB">
        <w:rPr>
          <w:rFonts w:eastAsia="Arial Unicode MS"/>
          <w:lang w:eastAsia="en-AU"/>
        </w:rPr>
        <w:t xml:space="preserve"> 2013) and the results can be used to assess the general response to environmental water.</w:t>
      </w:r>
    </w:p>
    <w:p w14:paraId="4583CD8A" w14:textId="1AD19A4A" w:rsidR="00914280" w:rsidRPr="00E35C12" w:rsidRDefault="00914280" w:rsidP="00914280">
      <w:pPr>
        <w:rPr>
          <w:i/>
          <w:u w:val="single"/>
        </w:rPr>
      </w:pPr>
      <w:r w:rsidRPr="00E35C12">
        <w:rPr>
          <w:i/>
          <w:u w:val="single"/>
        </w:rPr>
        <w:t>Water quality sampling and analyses</w:t>
      </w:r>
    </w:p>
    <w:p w14:paraId="063F56E6" w14:textId="5F13285F" w:rsidR="00D10CC0" w:rsidRDefault="00BA0BB2" w:rsidP="00D10CC0">
      <w:r w:rsidRPr="00C457C7">
        <w:t xml:space="preserve">Water quality was monitored for the Murray River Channel (at Wellington), Lower Lakes and Coorong between </w:t>
      </w:r>
      <w:r>
        <w:t xml:space="preserve">1 </w:t>
      </w:r>
      <w:r w:rsidRPr="00C457C7">
        <w:t>July 201</w:t>
      </w:r>
      <w:r w:rsidR="0064795B">
        <w:t>4</w:t>
      </w:r>
      <w:r w:rsidRPr="00C457C7">
        <w:t xml:space="preserve"> and</w:t>
      </w:r>
      <w:r>
        <w:t xml:space="preserve"> 30</w:t>
      </w:r>
      <w:r w:rsidRPr="00C457C7">
        <w:t xml:space="preserve"> June 2016, and for the Murray River Channel (at Morgan) between </w:t>
      </w:r>
      <w:r>
        <w:t xml:space="preserve">1 </w:t>
      </w:r>
      <w:r w:rsidRPr="00C457C7">
        <w:t>July 201</w:t>
      </w:r>
      <w:r>
        <w:t>3</w:t>
      </w:r>
      <w:r w:rsidRPr="00C457C7">
        <w:t xml:space="preserve"> and </w:t>
      </w:r>
      <w:r>
        <w:t xml:space="preserve">30 </w:t>
      </w:r>
      <w:r w:rsidRPr="00732891">
        <w:t>June 2019</w:t>
      </w:r>
      <w:r w:rsidR="00D10CC0" w:rsidRPr="00732891">
        <w:t xml:space="preserve"> (</w:t>
      </w:r>
      <w:r w:rsidR="00732891" w:rsidRPr="00732891">
        <w:fldChar w:fldCharType="begin"/>
      </w:r>
      <w:r w:rsidR="00732891" w:rsidRPr="00732891">
        <w:instrText xml:space="preserve"> REF _Ref25581438 \h </w:instrText>
      </w:r>
      <w:r w:rsidR="00732891">
        <w:instrText xml:space="preserve"> \* MERGEFORMAT </w:instrText>
      </w:r>
      <w:r w:rsidR="00732891" w:rsidRPr="00732891">
        <w:fldChar w:fldCharType="separate"/>
      </w:r>
      <w:r w:rsidR="00A20F12">
        <w:t xml:space="preserve">Table </w:t>
      </w:r>
      <w:r w:rsidR="00A20F12">
        <w:rPr>
          <w:noProof/>
        </w:rPr>
        <w:t>6</w:t>
      </w:r>
      <w:r w:rsidR="00732891" w:rsidRPr="00732891">
        <w:fldChar w:fldCharType="end"/>
      </w:r>
      <w:r w:rsidR="00D10CC0" w:rsidRPr="00732891">
        <w:t>).</w:t>
      </w:r>
      <w:r w:rsidR="00D10CC0" w:rsidRPr="00C457C7">
        <w:t xml:space="preserve"> </w:t>
      </w:r>
      <w:r w:rsidRPr="00C457C7">
        <w:t>At each sampling site, measurements of water temperature, electrical conductivity, dissolved oxygen, pH and turbidity were taken. In addition, integrated-depth water samples were collected and sent to the Australian Water Quality</w:t>
      </w:r>
      <w:r w:rsidRPr="00A67C76">
        <w:t xml:space="preserve"> Centre, a</w:t>
      </w:r>
      <w:r w:rsidR="00986465">
        <w:t xml:space="preserve"> </w:t>
      </w:r>
      <w:r w:rsidR="00986465" w:rsidRPr="00A67C76">
        <w:t>National Association of Testing Authorities</w:t>
      </w:r>
      <w:r w:rsidRPr="00A67C76">
        <w:t xml:space="preserve"> accredited laboratory. Samples were analysed for filterable reactive phosphorus (here</w:t>
      </w:r>
      <w:r>
        <w:t>after referred to as</w:t>
      </w:r>
      <w:r w:rsidRPr="00A67C76">
        <w:t xml:space="preserve"> phosphate), total phosphorus</w:t>
      </w:r>
      <w:r w:rsidR="001B0935">
        <w:t xml:space="preserve"> (TP)</w:t>
      </w:r>
      <w:r w:rsidRPr="00A67C76">
        <w:t xml:space="preserve">, </w:t>
      </w:r>
      <w:r w:rsidR="0047411C">
        <w:t xml:space="preserve">combined </w:t>
      </w:r>
      <w:r w:rsidRPr="00A67C76">
        <w:t>nitrate</w:t>
      </w:r>
      <w:r w:rsidR="0047411C">
        <w:t xml:space="preserve"> and nitrite</w:t>
      </w:r>
      <w:r w:rsidR="003C1B2F">
        <w:t xml:space="preserve"> (NOx)</w:t>
      </w:r>
      <w:r w:rsidRPr="00A67C76">
        <w:t>, ammonium, total Kjeldahl nitrogen</w:t>
      </w:r>
      <w:r w:rsidR="001B0935">
        <w:t xml:space="preserve"> (TN)</w:t>
      </w:r>
      <w:r w:rsidRPr="00A67C76">
        <w:t xml:space="preserve">, dissolved </w:t>
      </w:r>
      <w:r>
        <w:t>silica</w:t>
      </w:r>
      <w:r w:rsidRPr="00A67C76">
        <w:t xml:space="preserve"> and chlorophyll </w:t>
      </w:r>
      <w:r w:rsidRPr="00A67C76">
        <w:rPr>
          <w:i/>
        </w:rPr>
        <w:t>a</w:t>
      </w:r>
      <w:r w:rsidRPr="00A67C76">
        <w:t xml:space="preserve"> using standard techniques. </w:t>
      </w:r>
      <w:r>
        <w:t>Organic nitrogen was calculated as the difference between total Kjeldahl nitrogen and ammonium.</w:t>
      </w:r>
    </w:p>
    <w:p w14:paraId="46F55DF1" w14:textId="7ADF5C07" w:rsidR="00D10CC0" w:rsidRDefault="00732891" w:rsidP="00732891">
      <w:pPr>
        <w:pStyle w:val="Caption"/>
      </w:pPr>
      <w:bookmarkStart w:id="134" w:name="_Ref25581438"/>
      <w:bookmarkStart w:id="135" w:name="_Toc54612666"/>
      <w:r>
        <w:t xml:space="preserve">Table </w:t>
      </w:r>
      <w:r w:rsidR="00BC2CBF">
        <w:rPr>
          <w:noProof/>
        </w:rPr>
        <w:fldChar w:fldCharType="begin"/>
      </w:r>
      <w:r w:rsidR="00BC2CBF">
        <w:rPr>
          <w:noProof/>
        </w:rPr>
        <w:instrText xml:space="preserve"> SEQ Table \* ARABIC </w:instrText>
      </w:r>
      <w:r w:rsidR="00BC2CBF">
        <w:rPr>
          <w:noProof/>
        </w:rPr>
        <w:fldChar w:fldCharType="separate"/>
      </w:r>
      <w:r w:rsidR="00A20F12">
        <w:rPr>
          <w:noProof/>
        </w:rPr>
        <w:t>6</w:t>
      </w:r>
      <w:r w:rsidR="00BC2CBF">
        <w:rPr>
          <w:noProof/>
        </w:rPr>
        <w:fldChar w:fldCharType="end"/>
      </w:r>
      <w:bookmarkEnd w:id="134"/>
      <w:r w:rsidR="00D10CC0">
        <w:t xml:space="preserve">. </w:t>
      </w:r>
      <w:r w:rsidR="00F966F2">
        <w:t>Water quality s</w:t>
      </w:r>
      <w:r w:rsidR="00D10CC0" w:rsidRPr="00A67C76">
        <w:t>ampling sites</w:t>
      </w:r>
      <w:r w:rsidR="00D10CC0">
        <w:t xml:space="preserve"> within each water-body</w:t>
      </w:r>
      <w:r w:rsidR="00F966F2">
        <w:t>.</w:t>
      </w:r>
      <w:bookmarkEnd w:id="135"/>
    </w:p>
    <w:tbl>
      <w:tblPr>
        <w:tblStyle w:val="TableGrid"/>
        <w:tblW w:w="9180" w:type="dxa"/>
        <w:tblLayout w:type="fixed"/>
        <w:tblLook w:val="04A0" w:firstRow="1" w:lastRow="0" w:firstColumn="1" w:lastColumn="0" w:noHBand="0" w:noVBand="1"/>
      </w:tblPr>
      <w:tblGrid>
        <w:gridCol w:w="1526"/>
        <w:gridCol w:w="2835"/>
        <w:gridCol w:w="3402"/>
        <w:gridCol w:w="1417"/>
      </w:tblGrid>
      <w:tr w:rsidR="00BA0BB2" w:rsidRPr="00555A65" w14:paraId="2CC8B026" w14:textId="77777777" w:rsidTr="00AF70C9">
        <w:trPr>
          <w:trHeight w:val="340"/>
          <w:tblHeader/>
        </w:trPr>
        <w:tc>
          <w:tcPr>
            <w:tcW w:w="1526" w:type="dxa"/>
            <w:vAlign w:val="bottom"/>
          </w:tcPr>
          <w:p w14:paraId="6FE8D750" w14:textId="77777777" w:rsidR="00BA0BB2" w:rsidRPr="00555A65" w:rsidRDefault="00BA0BB2" w:rsidP="00AF70C9">
            <w:pPr>
              <w:contextualSpacing/>
              <w:jc w:val="left"/>
              <w:rPr>
                <w:b/>
                <w:sz w:val="19"/>
                <w:szCs w:val="19"/>
              </w:rPr>
            </w:pPr>
            <w:r w:rsidRPr="00555A65">
              <w:rPr>
                <w:b/>
                <w:sz w:val="19"/>
                <w:szCs w:val="19"/>
              </w:rPr>
              <w:t>Water-body</w:t>
            </w:r>
          </w:p>
        </w:tc>
        <w:tc>
          <w:tcPr>
            <w:tcW w:w="2835" w:type="dxa"/>
            <w:vAlign w:val="bottom"/>
          </w:tcPr>
          <w:p w14:paraId="5298FB31" w14:textId="77777777" w:rsidR="00BA0BB2" w:rsidRPr="00555A65" w:rsidRDefault="00BA0BB2" w:rsidP="00AF70C9">
            <w:pPr>
              <w:contextualSpacing/>
              <w:jc w:val="left"/>
              <w:rPr>
                <w:b/>
                <w:sz w:val="19"/>
                <w:szCs w:val="19"/>
              </w:rPr>
            </w:pPr>
            <w:r w:rsidRPr="00555A65">
              <w:rPr>
                <w:b/>
                <w:sz w:val="19"/>
                <w:szCs w:val="19"/>
              </w:rPr>
              <w:t>Sampling site</w:t>
            </w:r>
          </w:p>
        </w:tc>
        <w:tc>
          <w:tcPr>
            <w:tcW w:w="3402" w:type="dxa"/>
            <w:vAlign w:val="bottom"/>
          </w:tcPr>
          <w:p w14:paraId="51E96CA1" w14:textId="77777777" w:rsidR="00BA0BB2" w:rsidRPr="00555A65" w:rsidRDefault="00BA0BB2" w:rsidP="00AF70C9">
            <w:pPr>
              <w:contextualSpacing/>
              <w:jc w:val="left"/>
              <w:rPr>
                <w:b/>
                <w:sz w:val="19"/>
                <w:szCs w:val="19"/>
              </w:rPr>
            </w:pPr>
            <w:r w:rsidRPr="00555A65">
              <w:rPr>
                <w:b/>
                <w:sz w:val="19"/>
                <w:szCs w:val="19"/>
              </w:rPr>
              <w:t>Sampling frequency</w:t>
            </w:r>
          </w:p>
        </w:tc>
        <w:tc>
          <w:tcPr>
            <w:tcW w:w="1417" w:type="dxa"/>
            <w:vAlign w:val="bottom"/>
          </w:tcPr>
          <w:p w14:paraId="02F93090" w14:textId="77777777" w:rsidR="00BA0BB2" w:rsidRPr="00555A65" w:rsidRDefault="00BA0BB2" w:rsidP="00AF70C9">
            <w:pPr>
              <w:contextualSpacing/>
              <w:jc w:val="left"/>
              <w:rPr>
                <w:b/>
                <w:sz w:val="19"/>
                <w:szCs w:val="19"/>
              </w:rPr>
            </w:pPr>
            <w:r w:rsidRPr="00555A65">
              <w:rPr>
                <w:b/>
                <w:sz w:val="19"/>
                <w:szCs w:val="19"/>
              </w:rPr>
              <w:t>Data source</w:t>
            </w:r>
          </w:p>
        </w:tc>
      </w:tr>
      <w:tr w:rsidR="00BA0BB2" w:rsidRPr="00555A65" w14:paraId="0B37F8CF" w14:textId="77777777" w:rsidTr="009F6359">
        <w:trPr>
          <w:trHeight w:val="340"/>
        </w:trPr>
        <w:tc>
          <w:tcPr>
            <w:tcW w:w="1526" w:type="dxa"/>
            <w:vMerge w:val="restart"/>
          </w:tcPr>
          <w:p w14:paraId="2A1A5F40" w14:textId="77777777" w:rsidR="00BA0BB2" w:rsidRPr="00555A65" w:rsidRDefault="00BA0BB2" w:rsidP="009F6359">
            <w:pPr>
              <w:contextualSpacing/>
              <w:rPr>
                <w:color w:val="auto"/>
                <w:sz w:val="19"/>
                <w:szCs w:val="19"/>
              </w:rPr>
            </w:pPr>
            <w:r w:rsidRPr="00555A65">
              <w:rPr>
                <w:sz w:val="19"/>
                <w:szCs w:val="19"/>
              </w:rPr>
              <w:t>Murray River Channel</w:t>
            </w:r>
          </w:p>
        </w:tc>
        <w:tc>
          <w:tcPr>
            <w:tcW w:w="2835" w:type="dxa"/>
          </w:tcPr>
          <w:p w14:paraId="50C4E2A1" w14:textId="77777777" w:rsidR="00BA0BB2" w:rsidRPr="00555A65" w:rsidRDefault="00BA0BB2" w:rsidP="009F6359">
            <w:pPr>
              <w:contextualSpacing/>
              <w:rPr>
                <w:color w:val="auto"/>
                <w:sz w:val="19"/>
                <w:szCs w:val="19"/>
              </w:rPr>
            </w:pPr>
            <w:r w:rsidRPr="00555A65">
              <w:rPr>
                <w:color w:val="auto"/>
                <w:sz w:val="19"/>
                <w:szCs w:val="19"/>
              </w:rPr>
              <w:t>Morgan</w:t>
            </w:r>
          </w:p>
        </w:tc>
        <w:tc>
          <w:tcPr>
            <w:tcW w:w="3402" w:type="dxa"/>
            <w:vAlign w:val="center"/>
          </w:tcPr>
          <w:p w14:paraId="2C372629" w14:textId="77777777" w:rsidR="00BA0BB2" w:rsidRPr="00555A65" w:rsidRDefault="00BA0BB2" w:rsidP="009F6359">
            <w:pPr>
              <w:contextualSpacing/>
              <w:jc w:val="center"/>
              <w:rPr>
                <w:color w:val="auto"/>
                <w:sz w:val="19"/>
                <w:szCs w:val="19"/>
              </w:rPr>
            </w:pPr>
            <w:r w:rsidRPr="00555A65">
              <w:rPr>
                <w:color w:val="auto"/>
                <w:sz w:val="19"/>
                <w:szCs w:val="19"/>
              </w:rPr>
              <w:t xml:space="preserve">Approximately weekly between </w:t>
            </w:r>
            <w:r>
              <w:rPr>
                <w:color w:val="auto"/>
                <w:sz w:val="19"/>
                <w:szCs w:val="19"/>
              </w:rPr>
              <w:t>01/07/2013</w:t>
            </w:r>
            <w:r w:rsidRPr="00555A65">
              <w:rPr>
                <w:color w:val="auto"/>
                <w:sz w:val="19"/>
                <w:szCs w:val="19"/>
              </w:rPr>
              <w:t xml:space="preserve"> and 30/06/1</w:t>
            </w:r>
            <w:r>
              <w:rPr>
                <w:color w:val="auto"/>
                <w:sz w:val="19"/>
                <w:szCs w:val="19"/>
              </w:rPr>
              <w:t>9</w:t>
            </w:r>
          </w:p>
        </w:tc>
        <w:tc>
          <w:tcPr>
            <w:tcW w:w="1417" w:type="dxa"/>
            <w:vAlign w:val="center"/>
          </w:tcPr>
          <w:p w14:paraId="5ABFCD68" w14:textId="77777777" w:rsidR="00BA0BB2" w:rsidRPr="00555A65" w:rsidRDefault="00BA0BB2" w:rsidP="009F6359">
            <w:pPr>
              <w:contextualSpacing/>
              <w:jc w:val="center"/>
              <w:rPr>
                <w:color w:val="auto"/>
                <w:sz w:val="19"/>
                <w:szCs w:val="19"/>
              </w:rPr>
            </w:pPr>
            <w:r w:rsidRPr="00555A65">
              <w:rPr>
                <w:color w:val="auto"/>
                <w:sz w:val="19"/>
                <w:szCs w:val="19"/>
              </w:rPr>
              <w:t>SA Water</w:t>
            </w:r>
          </w:p>
        </w:tc>
      </w:tr>
      <w:tr w:rsidR="00CE6D77" w:rsidRPr="00555A65" w14:paraId="1CB36157" w14:textId="77777777" w:rsidTr="009F6359">
        <w:trPr>
          <w:trHeight w:val="340"/>
        </w:trPr>
        <w:tc>
          <w:tcPr>
            <w:tcW w:w="1526" w:type="dxa"/>
            <w:vMerge/>
          </w:tcPr>
          <w:p w14:paraId="7D50D17F" w14:textId="77777777" w:rsidR="00CE6D77" w:rsidRPr="00555A65" w:rsidRDefault="00CE6D77" w:rsidP="009F6359">
            <w:pPr>
              <w:contextualSpacing/>
              <w:rPr>
                <w:color w:val="auto"/>
                <w:sz w:val="19"/>
                <w:szCs w:val="19"/>
              </w:rPr>
            </w:pPr>
          </w:p>
        </w:tc>
        <w:tc>
          <w:tcPr>
            <w:tcW w:w="2835" w:type="dxa"/>
          </w:tcPr>
          <w:p w14:paraId="2081ED19" w14:textId="77777777" w:rsidR="00CE6D77" w:rsidRPr="00555A65" w:rsidRDefault="00CE6D77" w:rsidP="009F6359">
            <w:pPr>
              <w:contextualSpacing/>
              <w:rPr>
                <w:color w:val="auto"/>
                <w:sz w:val="19"/>
                <w:szCs w:val="19"/>
              </w:rPr>
            </w:pPr>
            <w:r w:rsidRPr="00555A65">
              <w:rPr>
                <w:color w:val="auto"/>
                <w:sz w:val="19"/>
                <w:szCs w:val="19"/>
              </w:rPr>
              <w:t>Wellington</w:t>
            </w:r>
          </w:p>
        </w:tc>
        <w:tc>
          <w:tcPr>
            <w:tcW w:w="3402" w:type="dxa"/>
            <w:vMerge w:val="restart"/>
            <w:shd w:val="clear" w:color="auto" w:fill="auto"/>
            <w:vAlign w:val="center"/>
          </w:tcPr>
          <w:p w14:paraId="3371AA94" w14:textId="250C753B" w:rsidR="00CE6D77" w:rsidRPr="00555A65" w:rsidRDefault="00CE6D77" w:rsidP="009F6359">
            <w:pPr>
              <w:contextualSpacing/>
              <w:jc w:val="center"/>
              <w:rPr>
                <w:color w:val="auto"/>
                <w:sz w:val="19"/>
                <w:szCs w:val="19"/>
              </w:rPr>
            </w:pPr>
            <w:r w:rsidRPr="00C457C7">
              <w:rPr>
                <w:color w:val="auto"/>
                <w:sz w:val="19"/>
                <w:szCs w:val="19"/>
              </w:rPr>
              <w:t>Approximately four times between 01/07/201</w:t>
            </w:r>
            <w:r>
              <w:rPr>
                <w:color w:val="auto"/>
                <w:sz w:val="19"/>
                <w:szCs w:val="19"/>
              </w:rPr>
              <w:t>4</w:t>
            </w:r>
            <w:r w:rsidRPr="00C457C7">
              <w:rPr>
                <w:color w:val="auto"/>
                <w:sz w:val="19"/>
                <w:szCs w:val="19"/>
              </w:rPr>
              <w:t xml:space="preserve"> and 30/06/16</w:t>
            </w:r>
          </w:p>
        </w:tc>
        <w:tc>
          <w:tcPr>
            <w:tcW w:w="1417" w:type="dxa"/>
            <w:vMerge w:val="restart"/>
            <w:vAlign w:val="center"/>
          </w:tcPr>
          <w:p w14:paraId="2AA9C915" w14:textId="77777777" w:rsidR="00CE6D77" w:rsidRPr="00555A65" w:rsidRDefault="00CE6D77" w:rsidP="009F6359">
            <w:pPr>
              <w:contextualSpacing/>
              <w:jc w:val="center"/>
              <w:rPr>
                <w:color w:val="auto"/>
                <w:sz w:val="19"/>
                <w:szCs w:val="19"/>
              </w:rPr>
            </w:pPr>
            <w:r>
              <w:rPr>
                <w:color w:val="auto"/>
                <w:sz w:val="19"/>
                <w:szCs w:val="19"/>
              </w:rPr>
              <w:t>Murray Futures (DEW</w:t>
            </w:r>
            <w:r w:rsidRPr="00555A65">
              <w:rPr>
                <w:color w:val="auto"/>
                <w:sz w:val="19"/>
                <w:szCs w:val="19"/>
              </w:rPr>
              <w:t>)</w:t>
            </w:r>
          </w:p>
          <w:p w14:paraId="4E93F1E3" w14:textId="77777777" w:rsidR="00CE6D77" w:rsidRPr="00555A65" w:rsidRDefault="00CE6D77" w:rsidP="009F6359">
            <w:pPr>
              <w:contextualSpacing/>
              <w:jc w:val="center"/>
              <w:rPr>
                <w:color w:val="auto"/>
                <w:sz w:val="19"/>
                <w:szCs w:val="19"/>
              </w:rPr>
            </w:pPr>
          </w:p>
        </w:tc>
      </w:tr>
      <w:tr w:rsidR="00CE6D77" w:rsidRPr="00555A65" w14:paraId="5226D1CF" w14:textId="77777777" w:rsidTr="009F6359">
        <w:trPr>
          <w:trHeight w:val="340"/>
        </w:trPr>
        <w:tc>
          <w:tcPr>
            <w:tcW w:w="1526" w:type="dxa"/>
            <w:vMerge w:val="restart"/>
          </w:tcPr>
          <w:p w14:paraId="28AA1236" w14:textId="77777777" w:rsidR="00CE6D77" w:rsidRPr="00555A65" w:rsidRDefault="00CE6D77" w:rsidP="009F6359">
            <w:pPr>
              <w:contextualSpacing/>
              <w:rPr>
                <w:color w:val="auto"/>
                <w:sz w:val="19"/>
                <w:szCs w:val="19"/>
              </w:rPr>
            </w:pPr>
            <w:r w:rsidRPr="00555A65">
              <w:rPr>
                <w:color w:val="auto"/>
                <w:sz w:val="19"/>
                <w:szCs w:val="19"/>
              </w:rPr>
              <w:t>Lower Lakes</w:t>
            </w:r>
          </w:p>
        </w:tc>
        <w:tc>
          <w:tcPr>
            <w:tcW w:w="2835" w:type="dxa"/>
          </w:tcPr>
          <w:p w14:paraId="1F895FA9" w14:textId="77777777" w:rsidR="00CE6D77" w:rsidRPr="00555A65" w:rsidRDefault="00CE6D77" w:rsidP="009F6359">
            <w:pPr>
              <w:contextualSpacing/>
              <w:rPr>
                <w:color w:val="auto"/>
                <w:sz w:val="19"/>
                <w:szCs w:val="19"/>
              </w:rPr>
            </w:pPr>
            <w:r w:rsidRPr="00555A65">
              <w:rPr>
                <w:color w:val="auto"/>
                <w:sz w:val="19"/>
                <w:szCs w:val="19"/>
              </w:rPr>
              <w:t>Lake Alexandrina Opening</w:t>
            </w:r>
            <w:r w:rsidRPr="00555A65" w:rsidDel="0030247F">
              <w:rPr>
                <w:color w:val="auto"/>
                <w:sz w:val="19"/>
                <w:szCs w:val="19"/>
              </w:rPr>
              <w:t xml:space="preserve"> </w:t>
            </w:r>
          </w:p>
        </w:tc>
        <w:tc>
          <w:tcPr>
            <w:tcW w:w="3402" w:type="dxa"/>
            <w:vMerge/>
            <w:shd w:val="clear" w:color="auto" w:fill="auto"/>
          </w:tcPr>
          <w:p w14:paraId="74279927" w14:textId="77777777" w:rsidR="00CE6D77" w:rsidRPr="00555A65" w:rsidRDefault="00CE6D77" w:rsidP="009F6359">
            <w:pPr>
              <w:contextualSpacing/>
              <w:rPr>
                <w:color w:val="auto"/>
                <w:sz w:val="19"/>
                <w:szCs w:val="19"/>
              </w:rPr>
            </w:pPr>
          </w:p>
        </w:tc>
        <w:tc>
          <w:tcPr>
            <w:tcW w:w="1417" w:type="dxa"/>
            <w:vMerge/>
          </w:tcPr>
          <w:p w14:paraId="2E2B674D" w14:textId="77777777" w:rsidR="00CE6D77" w:rsidRPr="00555A65" w:rsidRDefault="00CE6D77" w:rsidP="009F6359">
            <w:pPr>
              <w:contextualSpacing/>
              <w:rPr>
                <w:color w:val="auto"/>
                <w:sz w:val="19"/>
                <w:szCs w:val="19"/>
              </w:rPr>
            </w:pPr>
          </w:p>
        </w:tc>
      </w:tr>
      <w:tr w:rsidR="00CE6D77" w:rsidRPr="00555A65" w14:paraId="1C849FE7" w14:textId="77777777" w:rsidTr="009F6359">
        <w:trPr>
          <w:trHeight w:val="340"/>
        </w:trPr>
        <w:tc>
          <w:tcPr>
            <w:tcW w:w="1526" w:type="dxa"/>
            <w:vMerge/>
          </w:tcPr>
          <w:p w14:paraId="364BCE10" w14:textId="77777777" w:rsidR="00CE6D77" w:rsidRPr="00555A65" w:rsidRDefault="00CE6D77" w:rsidP="009F6359">
            <w:pPr>
              <w:contextualSpacing/>
              <w:rPr>
                <w:color w:val="auto"/>
                <w:sz w:val="19"/>
                <w:szCs w:val="19"/>
              </w:rPr>
            </w:pPr>
          </w:p>
        </w:tc>
        <w:tc>
          <w:tcPr>
            <w:tcW w:w="2835" w:type="dxa"/>
          </w:tcPr>
          <w:p w14:paraId="152D09D1" w14:textId="77777777" w:rsidR="00CE6D77" w:rsidRPr="00555A65" w:rsidRDefault="00CE6D77" w:rsidP="009F6359">
            <w:pPr>
              <w:contextualSpacing/>
              <w:rPr>
                <w:color w:val="auto"/>
                <w:sz w:val="19"/>
                <w:szCs w:val="19"/>
              </w:rPr>
            </w:pPr>
            <w:r w:rsidRPr="00555A65">
              <w:rPr>
                <w:color w:val="auto"/>
                <w:sz w:val="19"/>
                <w:szCs w:val="19"/>
              </w:rPr>
              <w:t>Poltalloch</w:t>
            </w:r>
          </w:p>
        </w:tc>
        <w:tc>
          <w:tcPr>
            <w:tcW w:w="3402" w:type="dxa"/>
            <w:vMerge/>
            <w:shd w:val="clear" w:color="auto" w:fill="auto"/>
          </w:tcPr>
          <w:p w14:paraId="7BDE4DC5" w14:textId="77777777" w:rsidR="00CE6D77" w:rsidRPr="00555A65" w:rsidRDefault="00CE6D77" w:rsidP="009F6359">
            <w:pPr>
              <w:contextualSpacing/>
              <w:rPr>
                <w:color w:val="auto"/>
                <w:sz w:val="19"/>
                <w:szCs w:val="19"/>
              </w:rPr>
            </w:pPr>
          </w:p>
        </w:tc>
        <w:tc>
          <w:tcPr>
            <w:tcW w:w="1417" w:type="dxa"/>
            <w:vMerge/>
          </w:tcPr>
          <w:p w14:paraId="1A5A7D46" w14:textId="77777777" w:rsidR="00CE6D77" w:rsidRPr="00555A65" w:rsidRDefault="00CE6D77" w:rsidP="009F6359">
            <w:pPr>
              <w:contextualSpacing/>
              <w:rPr>
                <w:color w:val="auto"/>
                <w:sz w:val="19"/>
                <w:szCs w:val="19"/>
              </w:rPr>
            </w:pPr>
          </w:p>
        </w:tc>
      </w:tr>
      <w:tr w:rsidR="00CE6D77" w:rsidRPr="00555A65" w14:paraId="48C9B94D" w14:textId="77777777" w:rsidTr="009F6359">
        <w:trPr>
          <w:trHeight w:val="340"/>
        </w:trPr>
        <w:tc>
          <w:tcPr>
            <w:tcW w:w="1526" w:type="dxa"/>
            <w:vMerge/>
          </w:tcPr>
          <w:p w14:paraId="26F7209C" w14:textId="77777777" w:rsidR="00CE6D77" w:rsidRPr="00555A65" w:rsidRDefault="00CE6D77" w:rsidP="009F6359">
            <w:pPr>
              <w:contextualSpacing/>
              <w:rPr>
                <w:color w:val="auto"/>
                <w:sz w:val="19"/>
                <w:szCs w:val="19"/>
              </w:rPr>
            </w:pPr>
          </w:p>
        </w:tc>
        <w:tc>
          <w:tcPr>
            <w:tcW w:w="2835" w:type="dxa"/>
          </w:tcPr>
          <w:p w14:paraId="71AAC348" w14:textId="77777777" w:rsidR="00CE6D77" w:rsidRPr="00555A65" w:rsidRDefault="00CE6D77" w:rsidP="009F6359">
            <w:pPr>
              <w:contextualSpacing/>
              <w:rPr>
                <w:color w:val="auto"/>
                <w:sz w:val="19"/>
                <w:szCs w:val="19"/>
              </w:rPr>
            </w:pPr>
            <w:r w:rsidRPr="00555A65">
              <w:rPr>
                <w:color w:val="auto"/>
                <w:sz w:val="19"/>
                <w:szCs w:val="19"/>
              </w:rPr>
              <w:t>Milang</w:t>
            </w:r>
          </w:p>
        </w:tc>
        <w:tc>
          <w:tcPr>
            <w:tcW w:w="3402" w:type="dxa"/>
            <w:vMerge/>
            <w:shd w:val="clear" w:color="auto" w:fill="auto"/>
          </w:tcPr>
          <w:p w14:paraId="3F128D5A" w14:textId="77777777" w:rsidR="00CE6D77" w:rsidRPr="00555A65" w:rsidRDefault="00CE6D77" w:rsidP="009F6359">
            <w:pPr>
              <w:contextualSpacing/>
              <w:rPr>
                <w:color w:val="auto"/>
                <w:sz w:val="19"/>
                <w:szCs w:val="19"/>
              </w:rPr>
            </w:pPr>
          </w:p>
        </w:tc>
        <w:tc>
          <w:tcPr>
            <w:tcW w:w="1417" w:type="dxa"/>
            <w:vMerge/>
          </w:tcPr>
          <w:p w14:paraId="45C59AA0" w14:textId="77777777" w:rsidR="00CE6D77" w:rsidRPr="00555A65" w:rsidRDefault="00CE6D77" w:rsidP="009F6359">
            <w:pPr>
              <w:contextualSpacing/>
              <w:rPr>
                <w:color w:val="auto"/>
                <w:sz w:val="19"/>
                <w:szCs w:val="19"/>
              </w:rPr>
            </w:pPr>
          </w:p>
        </w:tc>
      </w:tr>
      <w:tr w:rsidR="00CE6D77" w:rsidRPr="00555A65" w14:paraId="66E973A2" w14:textId="77777777" w:rsidTr="009F6359">
        <w:trPr>
          <w:trHeight w:val="340"/>
        </w:trPr>
        <w:tc>
          <w:tcPr>
            <w:tcW w:w="1526" w:type="dxa"/>
            <w:vMerge/>
          </w:tcPr>
          <w:p w14:paraId="7DD69C41" w14:textId="77777777" w:rsidR="00CE6D77" w:rsidRPr="00555A65" w:rsidRDefault="00CE6D77" w:rsidP="009F6359">
            <w:pPr>
              <w:contextualSpacing/>
              <w:rPr>
                <w:color w:val="auto"/>
                <w:sz w:val="19"/>
                <w:szCs w:val="19"/>
              </w:rPr>
            </w:pPr>
          </w:p>
        </w:tc>
        <w:tc>
          <w:tcPr>
            <w:tcW w:w="2835" w:type="dxa"/>
          </w:tcPr>
          <w:p w14:paraId="2D356F49" w14:textId="77777777" w:rsidR="00CE6D77" w:rsidRPr="00555A65" w:rsidRDefault="00CE6D77" w:rsidP="009F6359">
            <w:pPr>
              <w:contextualSpacing/>
              <w:rPr>
                <w:color w:val="auto"/>
                <w:sz w:val="19"/>
                <w:szCs w:val="19"/>
              </w:rPr>
            </w:pPr>
            <w:r w:rsidRPr="00555A65">
              <w:rPr>
                <w:color w:val="auto"/>
                <w:sz w:val="19"/>
                <w:szCs w:val="19"/>
              </w:rPr>
              <w:t>Lake Alexandrina Middle</w:t>
            </w:r>
            <w:r w:rsidRPr="00555A65" w:rsidDel="0030247F">
              <w:rPr>
                <w:color w:val="auto"/>
                <w:sz w:val="19"/>
                <w:szCs w:val="19"/>
              </w:rPr>
              <w:t xml:space="preserve"> </w:t>
            </w:r>
          </w:p>
        </w:tc>
        <w:tc>
          <w:tcPr>
            <w:tcW w:w="3402" w:type="dxa"/>
            <w:vMerge/>
            <w:shd w:val="clear" w:color="auto" w:fill="auto"/>
          </w:tcPr>
          <w:p w14:paraId="75FB1F27" w14:textId="77777777" w:rsidR="00CE6D77" w:rsidRPr="00555A65" w:rsidRDefault="00CE6D77" w:rsidP="009F6359">
            <w:pPr>
              <w:contextualSpacing/>
              <w:rPr>
                <w:color w:val="auto"/>
                <w:sz w:val="19"/>
                <w:szCs w:val="19"/>
              </w:rPr>
            </w:pPr>
          </w:p>
        </w:tc>
        <w:tc>
          <w:tcPr>
            <w:tcW w:w="1417" w:type="dxa"/>
            <w:vMerge/>
          </w:tcPr>
          <w:p w14:paraId="3DE720FE" w14:textId="77777777" w:rsidR="00CE6D77" w:rsidRPr="00555A65" w:rsidRDefault="00CE6D77" w:rsidP="009F6359">
            <w:pPr>
              <w:contextualSpacing/>
              <w:rPr>
                <w:color w:val="auto"/>
                <w:sz w:val="19"/>
                <w:szCs w:val="19"/>
              </w:rPr>
            </w:pPr>
          </w:p>
        </w:tc>
      </w:tr>
      <w:tr w:rsidR="00CE6D77" w:rsidRPr="00555A65" w14:paraId="09DDB5EC" w14:textId="77777777" w:rsidTr="009F6359">
        <w:trPr>
          <w:trHeight w:val="340"/>
        </w:trPr>
        <w:tc>
          <w:tcPr>
            <w:tcW w:w="1526" w:type="dxa"/>
            <w:vMerge/>
          </w:tcPr>
          <w:p w14:paraId="2505F302" w14:textId="77777777" w:rsidR="00CE6D77" w:rsidRPr="00555A65" w:rsidRDefault="00CE6D77" w:rsidP="009F6359">
            <w:pPr>
              <w:contextualSpacing/>
              <w:rPr>
                <w:color w:val="auto"/>
                <w:sz w:val="19"/>
                <w:szCs w:val="19"/>
              </w:rPr>
            </w:pPr>
          </w:p>
        </w:tc>
        <w:tc>
          <w:tcPr>
            <w:tcW w:w="2835" w:type="dxa"/>
          </w:tcPr>
          <w:p w14:paraId="70484F71" w14:textId="77777777" w:rsidR="00CE6D77" w:rsidRPr="00555A65" w:rsidRDefault="00CE6D77" w:rsidP="009F6359">
            <w:pPr>
              <w:contextualSpacing/>
              <w:rPr>
                <w:color w:val="auto"/>
                <w:sz w:val="19"/>
                <w:szCs w:val="19"/>
              </w:rPr>
            </w:pPr>
            <w:r w:rsidRPr="00555A65">
              <w:rPr>
                <w:color w:val="auto"/>
                <w:sz w:val="19"/>
                <w:szCs w:val="19"/>
              </w:rPr>
              <w:t>Point McLeay</w:t>
            </w:r>
          </w:p>
        </w:tc>
        <w:tc>
          <w:tcPr>
            <w:tcW w:w="3402" w:type="dxa"/>
            <w:vMerge/>
            <w:shd w:val="clear" w:color="auto" w:fill="auto"/>
          </w:tcPr>
          <w:p w14:paraId="211C9957" w14:textId="77777777" w:rsidR="00CE6D77" w:rsidRPr="00555A65" w:rsidRDefault="00CE6D77" w:rsidP="009F6359">
            <w:pPr>
              <w:contextualSpacing/>
              <w:rPr>
                <w:color w:val="auto"/>
                <w:sz w:val="19"/>
                <w:szCs w:val="19"/>
              </w:rPr>
            </w:pPr>
          </w:p>
        </w:tc>
        <w:tc>
          <w:tcPr>
            <w:tcW w:w="1417" w:type="dxa"/>
            <w:vMerge/>
          </w:tcPr>
          <w:p w14:paraId="613358AC" w14:textId="77777777" w:rsidR="00CE6D77" w:rsidRPr="00555A65" w:rsidRDefault="00CE6D77" w:rsidP="009F6359">
            <w:pPr>
              <w:contextualSpacing/>
              <w:rPr>
                <w:color w:val="auto"/>
                <w:sz w:val="19"/>
                <w:szCs w:val="19"/>
              </w:rPr>
            </w:pPr>
          </w:p>
        </w:tc>
      </w:tr>
      <w:tr w:rsidR="00CE6D77" w:rsidRPr="00555A65" w14:paraId="0C9229E4" w14:textId="77777777" w:rsidTr="009F6359">
        <w:trPr>
          <w:trHeight w:val="340"/>
        </w:trPr>
        <w:tc>
          <w:tcPr>
            <w:tcW w:w="1526" w:type="dxa"/>
            <w:vMerge/>
          </w:tcPr>
          <w:p w14:paraId="1998E6BE" w14:textId="77777777" w:rsidR="00CE6D77" w:rsidRPr="00555A65" w:rsidRDefault="00CE6D77" w:rsidP="009F6359">
            <w:pPr>
              <w:contextualSpacing/>
              <w:rPr>
                <w:color w:val="auto"/>
                <w:sz w:val="19"/>
                <w:szCs w:val="19"/>
              </w:rPr>
            </w:pPr>
          </w:p>
        </w:tc>
        <w:tc>
          <w:tcPr>
            <w:tcW w:w="2835" w:type="dxa"/>
          </w:tcPr>
          <w:p w14:paraId="19D8CFDB" w14:textId="77777777" w:rsidR="00CE6D77" w:rsidRPr="00555A65" w:rsidRDefault="00CE6D77" w:rsidP="009F6359">
            <w:pPr>
              <w:contextualSpacing/>
              <w:rPr>
                <w:color w:val="auto"/>
                <w:sz w:val="19"/>
                <w:szCs w:val="19"/>
              </w:rPr>
            </w:pPr>
            <w:r w:rsidRPr="00555A65">
              <w:rPr>
                <w:color w:val="auto"/>
                <w:sz w:val="19"/>
                <w:szCs w:val="19"/>
              </w:rPr>
              <w:t xml:space="preserve">Finniss River </w:t>
            </w:r>
          </w:p>
        </w:tc>
        <w:tc>
          <w:tcPr>
            <w:tcW w:w="3402" w:type="dxa"/>
            <w:vMerge/>
            <w:shd w:val="clear" w:color="auto" w:fill="auto"/>
          </w:tcPr>
          <w:p w14:paraId="2DAACD51" w14:textId="77777777" w:rsidR="00CE6D77" w:rsidRPr="00555A65" w:rsidRDefault="00CE6D77" w:rsidP="009F6359">
            <w:pPr>
              <w:contextualSpacing/>
              <w:rPr>
                <w:color w:val="auto"/>
                <w:sz w:val="19"/>
                <w:szCs w:val="19"/>
              </w:rPr>
            </w:pPr>
          </w:p>
        </w:tc>
        <w:tc>
          <w:tcPr>
            <w:tcW w:w="1417" w:type="dxa"/>
            <w:vMerge/>
          </w:tcPr>
          <w:p w14:paraId="0C935E37" w14:textId="77777777" w:rsidR="00CE6D77" w:rsidRPr="00555A65" w:rsidRDefault="00CE6D77" w:rsidP="009F6359">
            <w:pPr>
              <w:contextualSpacing/>
              <w:rPr>
                <w:color w:val="auto"/>
                <w:sz w:val="19"/>
                <w:szCs w:val="19"/>
              </w:rPr>
            </w:pPr>
          </w:p>
        </w:tc>
      </w:tr>
      <w:tr w:rsidR="00CE6D77" w:rsidRPr="00555A65" w14:paraId="029FE34F" w14:textId="77777777" w:rsidTr="009F6359">
        <w:trPr>
          <w:trHeight w:val="340"/>
        </w:trPr>
        <w:tc>
          <w:tcPr>
            <w:tcW w:w="1526" w:type="dxa"/>
            <w:vMerge/>
          </w:tcPr>
          <w:p w14:paraId="5E5DD55C" w14:textId="77777777" w:rsidR="00CE6D77" w:rsidRPr="00555A65" w:rsidRDefault="00CE6D77" w:rsidP="009F6359">
            <w:pPr>
              <w:contextualSpacing/>
              <w:rPr>
                <w:color w:val="auto"/>
                <w:sz w:val="19"/>
                <w:szCs w:val="19"/>
              </w:rPr>
            </w:pPr>
          </w:p>
        </w:tc>
        <w:tc>
          <w:tcPr>
            <w:tcW w:w="2835" w:type="dxa"/>
          </w:tcPr>
          <w:p w14:paraId="50CF19D7" w14:textId="77777777" w:rsidR="00CE6D77" w:rsidRPr="00555A65" w:rsidRDefault="00CE6D77" w:rsidP="009F6359">
            <w:pPr>
              <w:contextualSpacing/>
              <w:rPr>
                <w:color w:val="auto"/>
                <w:sz w:val="19"/>
                <w:szCs w:val="19"/>
              </w:rPr>
            </w:pPr>
            <w:r w:rsidRPr="00555A65">
              <w:rPr>
                <w:color w:val="auto"/>
                <w:sz w:val="19"/>
                <w:szCs w:val="19"/>
              </w:rPr>
              <w:t>Currency Creek</w:t>
            </w:r>
          </w:p>
        </w:tc>
        <w:tc>
          <w:tcPr>
            <w:tcW w:w="3402" w:type="dxa"/>
            <w:vMerge/>
            <w:shd w:val="clear" w:color="auto" w:fill="auto"/>
          </w:tcPr>
          <w:p w14:paraId="341F2AC4" w14:textId="77777777" w:rsidR="00CE6D77" w:rsidRPr="00555A65" w:rsidRDefault="00CE6D77" w:rsidP="009F6359">
            <w:pPr>
              <w:contextualSpacing/>
              <w:rPr>
                <w:color w:val="auto"/>
                <w:sz w:val="19"/>
                <w:szCs w:val="19"/>
              </w:rPr>
            </w:pPr>
          </w:p>
        </w:tc>
        <w:tc>
          <w:tcPr>
            <w:tcW w:w="1417" w:type="dxa"/>
            <w:vMerge/>
          </w:tcPr>
          <w:p w14:paraId="2AB87CFE" w14:textId="77777777" w:rsidR="00CE6D77" w:rsidRPr="00555A65" w:rsidRDefault="00CE6D77" w:rsidP="009F6359">
            <w:pPr>
              <w:contextualSpacing/>
              <w:rPr>
                <w:color w:val="auto"/>
                <w:sz w:val="19"/>
                <w:szCs w:val="19"/>
              </w:rPr>
            </w:pPr>
          </w:p>
        </w:tc>
      </w:tr>
      <w:tr w:rsidR="00CE6D77" w:rsidRPr="00555A65" w14:paraId="2B137CC5" w14:textId="77777777" w:rsidTr="009F6359">
        <w:trPr>
          <w:trHeight w:val="340"/>
        </w:trPr>
        <w:tc>
          <w:tcPr>
            <w:tcW w:w="1526" w:type="dxa"/>
            <w:vMerge/>
          </w:tcPr>
          <w:p w14:paraId="4AE008AB" w14:textId="77777777" w:rsidR="00CE6D77" w:rsidRPr="00555A65" w:rsidRDefault="00CE6D77" w:rsidP="009F6359">
            <w:pPr>
              <w:contextualSpacing/>
              <w:rPr>
                <w:color w:val="auto"/>
                <w:sz w:val="19"/>
                <w:szCs w:val="19"/>
              </w:rPr>
            </w:pPr>
          </w:p>
        </w:tc>
        <w:tc>
          <w:tcPr>
            <w:tcW w:w="2835" w:type="dxa"/>
          </w:tcPr>
          <w:p w14:paraId="0FB96018" w14:textId="77777777" w:rsidR="00CE6D77" w:rsidRPr="00555A65" w:rsidRDefault="00CE6D77" w:rsidP="009F6359">
            <w:pPr>
              <w:contextualSpacing/>
              <w:rPr>
                <w:color w:val="auto"/>
                <w:sz w:val="19"/>
                <w:szCs w:val="19"/>
              </w:rPr>
            </w:pPr>
            <w:r w:rsidRPr="00555A65">
              <w:rPr>
                <w:color w:val="auto"/>
                <w:sz w:val="19"/>
                <w:szCs w:val="19"/>
              </w:rPr>
              <w:t>Goolwa Barrage</w:t>
            </w:r>
          </w:p>
        </w:tc>
        <w:tc>
          <w:tcPr>
            <w:tcW w:w="3402" w:type="dxa"/>
            <w:vMerge/>
            <w:shd w:val="clear" w:color="auto" w:fill="auto"/>
          </w:tcPr>
          <w:p w14:paraId="55A82646" w14:textId="77777777" w:rsidR="00CE6D77" w:rsidRPr="00555A65" w:rsidRDefault="00CE6D77" w:rsidP="009F6359">
            <w:pPr>
              <w:contextualSpacing/>
              <w:rPr>
                <w:color w:val="auto"/>
                <w:sz w:val="19"/>
                <w:szCs w:val="19"/>
              </w:rPr>
            </w:pPr>
          </w:p>
        </w:tc>
        <w:tc>
          <w:tcPr>
            <w:tcW w:w="1417" w:type="dxa"/>
            <w:vMerge/>
          </w:tcPr>
          <w:p w14:paraId="2ED1360E" w14:textId="77777777" w:rsidR="00CE6D77" w:rsidRPr="00555A65" w:rsidRDefault="00CE6D77" w:rsidP="009F6359">
            <w:pPr>
              <w:contextualSpacing/>
              <w:rPr>
                <w:color w:val="auto"/>
                <w:sz w:val="19"/>
                <w:szCs w:val="19"/>
              </w:rPr>
            </w:pPr>
          </w:p>
        </w:tc>
      </w:tr>
      <w:tr w:rsidR="00CE6D77" w:rsidRPr="00555A65" w14:paraId="378BBE74" w14:textId="77777777" w:rsidTr="009F6359">
        <w:trPr>
          <w:trHeight w:val="340"/>
        </w:trPr>
        <w:tc>
          <w:tcPr>
            <w:tcW w:w="1526" w:type="dxa"/>
            <w:vMerge/>
          </w:tcPr>
          <w:p w14:paraId="25A6688F" w14:textId="77777777" w:rsidR="00CE6D77" w:rsidRPr="00555A65" w:rsidRDefault="00CE6D77" w:rsidP="009F6359">
            <w:pPr>
              <w:contextualSpacing/>
              <w:rPr>
                <w:color w:val="auto"/>
                <w:sz w:val="19"/>
                <w:szCs w:val="19"/>
              </w:rPr>
            </w:pPr>
          </w:p>
        </w:tc>
        <w:tc>
          <w:tcPr>
            <w:tcW w:w="2835" w:type="dxa"/>
          </w:tcPr>
          <w:p w14:paraId="7C060B5D" w14:textId="77777777" w:rsidR="00CE6D77" w:rsidRPr="00555A65" w:rsidRDefault="00CE6D77" w:rsidP="009F6359">
            <w:pPr>
              <w:contextualSpacing/>
              <w:rPr>
                <w:color w:val="auto"/>
                <w:sz w:val="19"/>
                <w:szCs w:val="19"/>
              </w:rPr>
            </w:pPr>
            <w:r w:rsidRPr="00555A65">
              <w:rPr>
                <w:rFonts w:cs="Arial"/>
                <w:kern w:val="0"/>
                <w:sz w:val="19"/>
                <w:szCs w:val="19"/>
                <w:lang w:eastAsia="en-AU"/>
              </w:rPr>
              <w:t>Lake Albert Opening</w:t>
            </w:r>
          </w:p>
        </w:tc>
        <w:tc>
          <w:tcPr>
            <w:tcW w:w="3402" w:type="dxa"/>
            <w:vMerge/>
            <w:shd w:val="clear" w:color="auto" w:fill="auto"/>
          </w:tcPr>
          <w:p w14:paraId="0EEEF1B0" w14:textId="77777777" w:rsidR="00CE6D77" w:rsidRPr="00555A65" w:rsidRDefault="00CE6D77" w:rsidP="009F6359">
            <w:pPr>
              <w:contextualSpacing/>
              <w:rPr>
                <w:color w:val="auto"/>
                <w:sz w:val="19"/>
                <w:szCs w:val="19"/>
              </w:rPr>
            </w:pPr>
          </w:p>
        </w:tc>
        <w:tc>
          <w:tcPr>
            <w:tcW w:w="1417" w:type="dxa"/>
            <w:vMerge/>
          </w:tcPr>
          <w:p w14:paraId="7FBAACFF" w14:textId="77777777" w:rsidR="00CE6D77" w:rsidRPr="00555A65" w:rsidRDefault="00CE6D77" w:rsidP="009F6359">
            <w:pPr>
              <w:contextualSpacing/>
              <w:rPr>
                <w:color w:val="auto"/>
                <w:sz w:val="19"/>
                <w:szCs w:val="19"/>
              </w:rPr>
            </w:pPr>
          </w:p>
        </w:tc>
      </w:tr>
      <w:tr w:rsidR="005F5CD2" w:rsidRPr="00555A65" w14:paraId="47D33E18" w14:textId="77777777" w:rsidTr="005F5CD2">
        <w:trPr>
          <w:trHeight w:val="340"/>
        </w:trPr>
        <w:tc>
          <w:tcPr>
            <w:tcW w:w="1526" w:type="dxa"/>
            <w:vMerge w:val="restart"/>
          </w:tcPr>
          <w:p w14:paraId="7481FCFA" w14:textId="05235E60" w:rsidR="005F5CD2" w:rsidRPr="00555A65" w:rsidRDefault="005F5CD2" w:rsidP="00EC4D89">
            <w:pPr>
              <w:contextualSpacing/>
              <w:rPr>
                <w:color w:val="auto"/>
                <w:sz w:val="19"/>
                <w:szCs w:val="19"/>
              </w:rPr>
            </w:pPr>
            <w:r w:rsidRPr="00555A65">
              <w:rPr>
                <w:color w:val="auto"/>
                <w:sz w:val="19"/>
                <w:szCs w:val="19"/>
              </w:rPr>
              <w:lastRenderedPageBreak/>
              <w:t>Lower Lakes</w:t>
            </w:r>
          </w:p>
        </w:tc>
        <w:tc>
          <w:tcPr>
            <w:tcW w:w="2835" w:type="dxa"/>
          </w:tcPr>
          <w:p w14:paraId="39D2FE4E" w14:textId="77777777" w:rsidR="005F5CD2" w:rsidRPr="00555A65" w:rsidRDefault="005F5CD2" w:rsidP="00EC4D89">
            <w:pPr>
              <w:contextualSpacing/>
              <w:rPr>
                <w:color w:val="auto"/>
                <w:sz w:val="19"/>
                <w:szCs w:val="19"/>
              </w:rPr>
            </w:pPr>
            <w:r w:rsidRPr="00555A65">
              <w:rPr>
                <w:color w:val="auto"/>
                <w:sz w:val="19"/>
                <w:szCs w:val="19"/>
              </w:rPr>
              <w:t>Lake Albert Middle</w:t>
            </w:r>
          </w:p>
        </w:tc>
        <w:tc>
          <w:tcPr>
            <w:tcW w:w="3402" w:type="dxa"/>
            <w:vMerge w:val="restart"/>
            <w:shd w:val="clear" w:color="auto" w:fill="auto"/>
            <w:vAlign w:val="center"/>
          </w:tcPr>
          <w:p w14:paraId="6E72B6FF" w14:textId="28001885" w:rsidR="005F5CD2" w:rsidRPr="00555A65" w:rsidRDefault="005F5CD2" w:rsidP="005F5CD2">
            <w:pPr>
              <w:contextualSpacing/>
              <w:jc w:val="center"/>
              <w:rPr>
                <w:color w:val="auto"/>
                <w:sz w:val="19"/>
                <w:szCs w:val="19"/>
              </w:rPr>
            </w:pPr>
            <w:r w:rsidRPr="00C457C7">
              <w:rPr>
                <w:color w:val="auto"/>
                <w:sz w:val="19"/>
                <w:szCs w:val="19"/>
              </w:rPr>
              <w:t>Approximately four times between 01/07/201</w:t>
            </w:r>
            <w:r>
              <w:rPr>
                <w:color w:val="auto"/>
                <w:sz w:val="19"/>
                <w:szCs w:val="19"/>
              </w:rPr>
              <w:t>4</w:t>
            </w:r>
            <w:r w:rsidRPr="00C457C7">
              <w:rPr>
                <w:color w:val="auto"/>
                <w:sz w:val="19"/>
                <w:szCs w:val="19"/>
              </w:rPr>
              <w:t xml:space="preserve"> and 30/06/16</w:t>
            </w:r>
          </w:p>
        </w:tc>
        <w:tc>
          <w:tcPr>
            <w:tcW w:w="1417" w:type="dxa"/>
            <w:vMerge w:val="restart"/>
            <w:vAlign w:val="center"/>
          </w:tcPr>
          <w:p w14:paraId="1E103413" w14:textId="77777777" w:rsidR="005F5CD2" w:rsidRPr="00555A65" w:rsidRDefault="005F5CD2" w:rsidP="005F5CD2">
            <w:pPr>
              <w:contextualSpacing/>
              <w:jc w:val="center"/>
              <w:rPr>
                <w:color w:val="auto"/>
                <w:sz w:val="19"/>
                <w:szCs w:val="19"/>
              </w:rPr>
            </w:pPr>
            <w:r>
              <w:rPr>
                <w:color w:val="auto"/>
                <w:sz w:val="19"/>
                <w:szCs w:val="19"/>
              </w:rPr>
              <w:t>Murray Futures (DEW</w:t>
            </w:r>
            <w:r w:rsidRPr="00555A65">
              <w:rPr>
                <w:color w:val="auto"/>
                <w:sz w:val="19"/>
                <w:szCs w:val="19"/>
              </w:rPr>
              <w:t>)</w:t>
            </w:r>
          </w:p>
          <w:p w14:paraId="41E34B79" w14:textId="77777777" w:rsidR="005F5CD2" w:rsidRPr="00555A65" w:rsidRDefault="005F5CD2" w:rsidP="005F5CD2">
            <w:pPr>
              <w:contextualSpacing/>
              <w:jc w:val="center"/>
              <w:rPr>
                <w:color w:val="auto"/>
                <w:sz w:val="19"/>
                <w:szCs w:val="19"/>
              </w:rPr>
            </w:pPr>
          </w:p>
        </w:tc>
      </w:tr>
      <w:tr w:rsidR="005F5CD2" w:rsidRPr="00555A65" w14:paraId="2F52B3C0" w14:textId="77777777" w:rsidTr="00EC4D89">
        <w:trPr>
          <w:trHeight w:val="340"/>
        </w:trPr>
        <w:tc>
          <w:tcPr>
            <w:tcW w:w="1526" w:type="dxa"/>
            <w:vMerge/>
          </w:tcPr>
          <w:p w14:paraId="0E01F018" w14:textId="77777777" w:rsidR="005F5CD2" w:rsidRPr="00555A65" w:rsidRDefault="005F5CD2" w:rsidP="00EC4D89">
            <w:pPr>
              <w:contextualSpacing/>
              <w:rPr>
                <w:color w:val="auto"/>
                <w:sz w:val="19"/>
                <w:szCs w:val="19"/>
              </w:rPr>
            </w:pPr>
          </w:p>
        </w:tc>
        <w:tc>
          <w:tcPr>
            <w:tcW w:w="2835" w:type="dxa"/>
          </w:tcPr>
          <w:p w14:paraId="7B64863B" w14:textId="77777777" w:rsidR="005F5CD2" w:rsidRPr="00555A65" w:rsidRDefault="005F5CD2" w:rsidP="00EC4D89">
            <w:pPr>
              <w:contextualSpacing/>
              <w:rPr>
                <w:color w:val="auto"/>
                <w:sz w:val="19"/>
                <w:szCs w:val="19"/>
              </w:rPr>
            </w:pPr>
            <w:r w:rsidRPr="00555A65">
              <w:rPr>
                <w:color w:val="auto"/>
                <w:sz w:val="19"/>
                <w:szCs w:val="19"/>
              </w:rPr>
              <w:t>Meningie</w:t>
            </w:r>
          </w:p>
        </w:tc>
        <w:tc>
          <w:tcPr>
            <w:tcW w:w="3402" w:type="dxa"/>
            <w:vMerge/>
            <w:shd w:val="clear" w:color="auto" w:fill="auto"/>
          </w:tcPr>
          <w:p w14:paraId="5A7E8A81" w14:textId="77777777" w:rsidR="005F5CD2" w:rsidRPr="00555A65" w:rsidRDefault="005F5CD2" w:rsidP="00EC4D89">
            <w:pPr>
              <w:contextualSpacing/>
              <w:rPr>
                <w:color w:val="auto"/>
                <w:sz w:val="19"/>
                <w:szCs w:val="19"/>
              </w:rPr>
            </w:pPr>
          </w:p>
        </w:tc>
        <w:tc>
          <w:tcPr>
            <w:tcW w:w="1417" w:type="dxa"/>
            <w:vMerge/>
          </w:tcPr>
          <w:p w14:paraId="4394677B" w14:textId="77777777" w:rsidR="005F5CD2" w:rsidRPr="00555A65" w:rsidRDefault="005F5CD2" w:rsidP="00EC4D89">
            <w:pPr>
              <w:contextualSpacing/>
              <w:rPr>
                <w:color w:val="auto"/>
                <w:sz w:val="19"/>
                <w:szCs w:val="19"/>
              </w:rPr>
            </w:pPr>
          </w:p>
        </w:tc>
      </w:tr>
      <w:tr w:rsidR="005F5CD2" w:rsidRPr="00555A65" w14:paraId="4D0958C7" w14:textId="77777777" w:rsidTr="00EC4D89">
        <w:trPr>
          <w:trHeight w:val="340"/>
        </w:trPr>
        <w:tc>
          <w:tcPr>
            <w:tcW w:w="1526" w:type="dxa"/>
            <w:vMerge w:val="restart"/>
          </w:tcPr>
          <w:p w14:paraId="12C68CF7" w14:textId="77777777" w:rsidR="005F5CD2" w:rsidRPr="00555A65" w:rsidRDefault="005F5CD2" w:rsidP="00EC4D89">
            <w:pPr>
              <w:contextualSpacing/>
              <w:rPr>
                <w:color w:val="auto"/>
                <w:sz w:val="19"/>
                <w:szCs w:val="19"/>
              </w:rPr>
            </w:pPr>
            <w:r w:rsidRPr="00555A65">
              <w:rPr>
                <w:color w:val="auto"/>
                <w:sz w:val="19"/>
                <w:szCs w:val="19"/>
              </w:rPr>
              <w:t>Coorong</w:t>
            </w:r>
          </w:p>
        </w:tc>
        <w:tc>
          <w:tcPr>
            <w:tcW w:w="2835" w:type="dxa"/>
          </w:tcPr>
          <w:p w14:paraId="661AACC1" w14:textId="77777777" w:rsidR="005F5CD2" w:rsidRPr="00555A65" w:rsidRDefault="005F5CD2" w:rsidP="00EC4D89">
            <w:pPr>
              <w:spacing w:line="240" w:lineRule="auto"/>
              <w:contextualSpacing/>
              <w:rPr>
                <w:color w:val="auto"/>
                <w:sz w:val="19"/>
                <w:szCs w:val="19"/>
              </w:rPr>
            </w:pPr>
            <w:r w:rsidRPr="00555A65">
              <w:rPr>
                <w:sz w:val="19"/>
                <w:szCs w:val="19"/>
              </w:rPr>
              <w:t>Monument Road</w:t>
            </w:r>
            <w:r w:rsidRPr="00555A65" w:rsidDel="00A413AE">
              <w:rPr>
                <w:sz w:val="19"/>
                <w:szCs w:val="19"/>
              </w:rPr>
              <w:t xml:space="preserve"> </w:t>
            </w:r>
          </w:p>
        </w:tc>
        <w:tc>
          <w:tcPr>
            <w:tcW w:w="3402" w:type="dxa"/>
            <w:vMerge/>
            <w:shd w:val="clear" w:color="auto" w:fill="auto"/>
          </w:tcPr>
          <w:p w14:paraId="28625DD4" w14:textId="77777777" w:rsidR="005F5CD2" w:rsidRPr="00555A65" w:rsidRDefault="005F5CD2" w:rsidP="00EC4D89">
            <w:pPr>
              <w:contextualSpacing/>
              <w:rPr>
                <w:color w:val="auto"/>
                <w:sz w:val="19"/>
                <w:szCs w:val="19"/>
              </w:rPr>
            </w:pPr>
          </w:p>
        </w:tc>
        <w:tc>
          <w:tcPr>
            <w:tcW w:w="1417" w:type="dxa"/>
            <w:vMerge/>
          </w:tcPr>
          <w:p w14:paraId="60B64F34" w14:textId="77777777" w:rsidR="005F5CD2" w:rsidRPr="00555A65" w:rsidRDefault="005F5CD2" w:rsidP="00EC4D89">
            <w:pPr>
              <w:contextualSpacing/>
              <w:rPr>
                <w:color w:val="auto"/>
                <w:sz w:val="19"/>
                <w:szCs w:val="19"/>
              </w:rPr>
            </w:pPr>
          </w:p>
        </w:tc>
      </w:tr>
      <w:tr w:rsidR="005F5CD2" w:rsidRPr="00555A65" w14:paraId="0B6793B6" w14:textId="77777777" w:rsidTr="00EC4D89">
        <w:trPr>
          <w:trHeight w:val="340"/>
        </w:trPr>
        <w:tc>
          <w:tcPr>
            <w:tcW w:w="1526" w:type="dxa"/>
            <w:vMerge/>
          </w:tcPr>
          <w:p w14:paraId="7A9FB0CB" w14:textId="77777777" w:rsidR="005F5CD2" w:rsidRPr="00555A65" w:rsidRDefault="005F5CD2" w:rsidP="00EC4D89">
            <w:pPr>
              <w:contextualSpacing/>
              <w:rPr>
                <w:sz w:val="19"/>
                <w:szCs w:val="19"/>
              </w:rPr>
            </w:pPr>
          </w:p>
        </w:tc>
        <w:tc>
          <w:tcPr>
            <w:tcW w:w="2835" w:type="dxa"/>
          </w:tcPr>
          <w:p w14:paraId="5B4E482A" w14:textId="77777777" w:rsidR="005F5CD2" w:rsidRPr="00555A65" w:rsidRDefault="005F5CD2" w:rsidP="00EC4D89">
            <w:pPr>
              <w:spacing w:line="240" w:lineRule="auto"/>
              <w:contextualSpacing/>
              <w:rPr>
                <w:sz w:val="19"/>
                <w:szCs w:val="19"/>
              </w:rPr>
            </w:pPr>
            <w:r w:rsidRPr="00555A65">
              <w:rPr>
                <w:sz w:val="19"/>
                <w:szCs w:val="19"/>
              </w:rPr>
              <w:t>Murray Mouth</w:t>
            </w:r>
          </w:p>
        </w:tc>
        <w:tc>
          <w:tcPr>
            <w:tcW w:w="3402" w:type="dxa"/>
            <w:vMerge/>
            <w:shd w:val="clear" w:color="auto" w:fill="auto"/>
          </w:tcPr>
          <w:p w14:paraId="65336D2A" w14:textId="77777777" w:rsidR="005F5CD2" w:rsidRPr="00555A65" w:rsidRDefault="005F5CD2" w:rsidP="00EC4D89">
            <w:pPr>
              <w:contextualSpacing/>
              <w:rPr>
                <w:sz w:val="19"/>
                <w:szCs w:val="19"/>
              </w:rPr>
            </w:pPr>
          </w:p>
        </w:tc>
        <w:tc>
          <w:tcPr>
            <w:tcW w:w="1417" w:type="dxa"/>
            <w:vMerge/>
          </w:tcPr>
          <w:p w14:paraId="00EFD268" w14:textId="77777777" w:rsidR="005F5CD2" w:rsidRPr="00555A65" w:rsidRDefault="005F5CD2" w:rsidP="00EC4D89">
            <w:pPr>
              <w:contextualSpacing/>
              <w:rPr>
                <w:sz w:val="19"/>
                <w:szCs w:val="19"/>
              </w:rPr>
            </w:pPr>
          </w:p>
        </w:tc>
      </w:tr>
      <w:tr w:rsidR="005F5CD2" w:rsidRPr="00555A65" w14:paraId="41E8D99B" w14:textId="77777777" w:rsidTr="00EC4D89">
        <w:trPr>
          <w:trHeight w:val="340"/>
        </w:trPr>
        <w:tc>
          <w:tcPr>
            <w:tcW w:w="1526" w:type="dxa"/>
            <w:vMerge/>
          </w:tcPr>
          <w:p w14:paraId="1F9A5BE0" w14:textId="77777777" w:rsidR="005F5CD2" w:rsidRPr="00555A65" w:rsidRDefault="005F5CD2" w:rsidP="00EC4D89">
            <w:pPr>
              <w:contextualSpacing/>
              <w:rPr>
                <w:sz w:val="19"/>
                <w:szCs w:val="19"/>
              </w:rPr>
            </w:pPr>
          </w:p>
        </w:tc>
        <w:tc>
          <w:tcPr>
            <w:tcW w:w="2835" w:type="dxa"/>
          </w:tcPr>
          <w:p w14:paraId="7FC36C89" w14:textId="77777777" w:rsidR="005F5CD2" w:rsidRPr="00555A65" w:rsidRDefault="005F5CD2" w:rsidP="00EC4D89">
            <w:pPr>
              <w:contextualSpacing/>
              <w:rPr>
                <w:sz w:val="19"/>
                <w:szCs w:val="19"/>
              </w:rPr>
            </w:pPr>
            <w:r w:rsidRPr="00555A65">
              <w:rPr>
                <w:sz w:val="19"/>
                <w:szCs w:val="19"/>
              </w:rPr>
              <w:t>Ewe Island</w:t>
            </w:r>
            <w:r w:rsidRPr="00555A65" w:rsidDel="00840623">
              <w:rPr>
                <w:sz w:val="19"/>
                <w:szCs w:val="19"/>
              </w:rPr>
              <w:t xml:space="preserve"> </w:t>
            </w:r>
          </w:p>
        </w:tc>
        <w:tc>
          <w:tcPr>
            <w:tcW w:w="3402" w:type="dxa"/>
            <w:vMerge/>
            <w:shd w:val="clear" w:color="auto" w:fill="auto"/>
          </w:tcPr>
          <w:p w14:paraId="0727C942" w14:textId="77777777" w:rsidR="005F5CD2" w:rsidRPr="00555A65" w:rsidRDefault="005F5CD2" w:rsidP="00EC4D89">
            <w:pPr>
              <w:contextualSpacing/>
              <w:rPr>
                <w:sz w:val="19"/>
                <w:szCs w:val="19"/>
              </w:rPr>
            </w:pPr>
          </w:p>
        </w:tc>
        <w:tc>
          <w:tcPr>
            <w:tcW w:w="1417" w:type="dxa"/>
            <w:vMerge/>
          </w:tcPr>
          <w:p w14:paraId="1C60A00D" w14:textId="77777777" w:rsidR="005F5CD2" w:rsidRPr="00555A65" w:rsidRDefault="005F5CD2" w:rsidP="00EC4D89">
            <w:pPr>
              <w:contextualSpacing/>
              <w:rPr>
                <w:sz w:val="19"/>
                <w:szCs w:val="19"/>
              </w:rPr>
            </w:pPr>
          </w:p>
        </w:tc>
      </w:tr>
      <w:tr w:rsidR="005F5CD2" w:rsidRPr="00555A65" w14:paraId="3C8896FD" w14:textId="77777777" w:rsidTr="00EC4D89">
        <w:trPr>
          <w:trHeight w:val="340"/>
        </w:trPr>
        <w:tc>
          <w:tcPr>
            <w:tcW w:w="1526" w:type="dxa"/>
            <w:vMerge/>
          </w:tcPr>
          <w:p w14:paraId="1CF0E2B5" w14:textId="77777777" w:rsidR="005F5CD2" w:rsidRPr="00555A65" w:rsidRDefault="005F5CD2" w:rsidP="00EC4D89">
            <w:pPr>
              <w:contextualSpacing/>
              <w:rPr>
                <w:sz w:val="19"/>
                <w:szCs w:val="19"/>
              </w:rPr>
            </w:pPr>
          </w:p>
        </w:tc>
        <w:tc>
          <w:tcPr>
            <w:tcW w:w="2835" w:type="dxa"/>
          </w:tcPr>
          <w:p w14:paraId="6035F399" w14:textId="77777777" w:rsidR="005F5CD2" w:rsidRPr="00555A65" w:rsidRDefault="005F5CD2" w:rsidP="00EC4D89">
            <w:pPr>
              <w:contextualSpacing/>
              <w:rPr>
                <w:sz w:val="19"/>
                <w:szCs w:val="19"/>
              </w:rPr>
            </w:pPr>
            <w:r w:rsidRPr="00555A65">
              <w:rPr>
                <w:sz w:val="19"/>
                <w:szCs w:val="19"/>
              </w:rPr>
              <w:t>Tauwitchere</w:t>
            </w:r>
          </w:p>
        </w:tc>
        <w:tc>
          <w:tcPr>
            <w:tcW w:w="3402" w:type="dxa"/>
            <w:vMerge/>
            <w:shd w:val="clear" w:color="auto" w:fill="auto"/>
          </w:tcPr>
          <w:p w14:paraId="10CF171E" w14:textId="77777777" w:rsidR="005F5CD2" w:rsidRPr="00555A65" w:rsidRDefault="005F5CD2" w:rsidP="00EC4D89">
            <w:pPr>
              <w:contextualSpacing/>
              <w:rPr>
                <w:sz w:val="19"/>
                <w:szCs w:val="19"/>
              </w:rPr>
            </w:pPr>
          </w:p>
        </w:tc>
        <w:tc>
          <w:tcPr>
            <w:tcW w:w="1417" w:type="dxa"/>
            <w:vMerge/>
          </w:tcPr>
          <w:p w14:paraId="73B687E7" w14:textId="77777777" w:rsidR="005F5CD2" w:rsidRPr="00555A65" w:rsidRDefault="005F5CD2" w:rsidP="00EC4D89">
            <w:pPr>
              <w:contextualSpacing/>
              <w:rPr>
                <w:sz w:val="19"/>
                <w:szCs w:val="19"/>
              </w:rPr>
            </w:pPr>
          </w:p>
        </w:tc>
      </w:tr>
      <w:tr w:rsidR="005F5CD2" w:rsidRPr="00555A65" w14:paraId="2C1AE2DE" w14:textId="77777777" w:rsidTr="00EC4D89">
        <w:trPr>
          <w:trHeight w:val="340"/>
        </w:trPr>
        <w:tc>
          <w:tcPr>
            <w:tcW w:w="1526" w:type="dxa"/>
            <w:vMerge/>
          </w:tcPr>
          <w:p w14:paraId="5F153B4E" w14:textId="77777777" w:rsidR="005F5CD2" w:rsidRPr="00555A65" w:rsidRDefault="005F5CD2" w:rsidP="00EC4D89">
            <w:pPr>
              <w:contextualSpacing/>
              <w:rPr>
                <w:sz w:val="19"/>
                <w:szCs w:val="19"/>
              </w:rPr>
            </w:pPr>
          </w:p>
        </w:tc>
        <w:tc>
          <w:tcPr>
            <w:tcW w:w="2835" w:type="dxa"/>
          </w:tcPr>
          <w:p w14:paraId="4C90FF8B" w14:textId="77777777" w:rsidR="005F5CD2" w:rsidRPr="00555A65" w:rsidRDefault="005F5CD2" w:rsidP="00EC4D89">
            <w:pPr>
              <w:contextualSpacing/>
              <w:rPr>
                <w:sz w:val="19"/>
                <w:szCs w:val="19"/>
              </w:rPr>
            </w:pPr>
            <w:r w:rsidRPr="00555A65">
              <w:rPr>
                <w:sz w:val="19"/>
                <w:szCs w:val="19"/>
              </w:rPr>
              <w:t>Mark Point</w:t>
            </w:r>
            <w:r w:rsidRPr="00555A65" w:rsidDel="00A413AE">
              <w:rPr>
                <w:sz w:val="19"/>
                <w:szCs w:val="19"/>
              </w:rPr>
              <w:t xml:space="preserve"> </w:t>
            </w:r>
          </w:p>
        </w:tc>
        <w:tc>
          <w:tcPr>
            <w:tcW w:w="3402" w:type="dxa"/>
            <w:vMerge/>
            <w:shd w:val="clear" w:color="auto" w:fill="auto"/>
          </w:tcPr>
          <w:p w14:paraId="71A85A06" w14:textId="77777777" w:rsidR="005F5CD2" w:rsidRPr="00555A65" w:rsidRDefault="005F5CD2" w:rsidP="00EC4D89">
            <w:pPr>
              <w:contextualSpacing/>
              <w:rPr>
                <w:sz w:val="19"/>
                <w:szCs w:val="19"/>
              </w:rPr>
            </w:pPr>
          </w:p>
        </w:tc>
        <w:tc>
          <w:tcPr>
            <w:tcW w:w="1417" w:type="dxa"/>
            <w:vMerge/>
          </w:tcPr>
          <w:p w14:paraId="629292E9" w14:textId="77777777" w:rsidR="005F5CD2" w:rsidRPr="00555A65" w:rsidRDefault="005F5CD2" w:rsidP="00EC4D89">
            <w:pPr>
              <w:contextualSpacing/>
              <w:rPr>
                <w:sz w:val="19"/>
                <w:szCs w:val="19"/>
              </w:rPr>
            </w:pPr>
          </w:p>
        </w:tc>
      </w:tr>
      <w:tr w:rsidR="005F5CD2" w:rsidRPr="00555A65" w14:paraId="22BF445B" w14:textId="77777777" w:rsidTr="00EC4D89">
        <w:trPr>
          <w:trHeight w:val="340"/>
        </w:trPr>
        <w:tc>
          <w:tcPr>
            <w:tcW w:w="1526" w:type="dxa"/>
            <w:vMerge/>
          </w:tcPr>
          <w:p w14:paraId="1E7E198B" w14:textId="77777777" w:rsidR="005F5CD2" w:rsidRPr="00555A65" w:rsidRDefault="005F5CD2" w:rsidP="00EC4D89">
            <w:pPr>
              <w:contextualSpacing/>
              <w:rPr>
                <w:sz w:val="19"/>
                <w:szCs w:val="19"/>
              </w:rPr>
            </w:pPr>
          </w:p>
        </w:tc>
        <w:tc>
          <w:tcPr>
            <w:tcW w:w="2835" w:type="dxa"/>
          </w:tcPr>
          <w:p w14:paraId="66A6BA7E" w14:textId="77777777" w:rsidR="005F5CD2" w:rsidRPr="00555A65" w:rsidRDefault="005F5CD2" w:rsidP="00EC4D89">
            <w:pPr>
              <w:contextualSpacing/>
              <w:rPr>
                <w:sz w:val="19"/>
                <w:szCs w:val="19"/>
              </w:rPr>
            </w:pPr>
            <w:r w:rsidRPr="00555A65">
              <w:rPr>
                <w:sz w:val="19"/>
                <w:szCs w:val="19"/>
              </w:rPr>
              <w:t>Long Point</w:t>
            </w:r>
          </w:p>
        </w:tc>
        <w:tc>
          <w:tcPr>
            <w:tcW w:w="3402" w:type="dxa"/>
            <w:vMerge/>
            <w:shd w:val="clear" w:color="auto" w:fill="auto"/>
          </w:tcPr>
          <w:p w14:paraId="254D5B2D" w14:textId="77777777" w:rsidR="005F5CD2" w:rsidRPr="00555A65" w:rsidRDefault="005F5CD2" w:rsidP="00EC4D89">
            <w:pPr>
              <w:contextualSpacing/>
              <w:rPr>
                <w:sz w:val="19"/>
                <w:szCs w:val="19"/>
              </w:rPr>
            </w:pPr>
          </w:p>
        </w:tc>
        <w:tc>
          <w:tcPr>
            <w:tcW w:w="1417" w:type="dxa"/>
            <w:vMerge/>
          </w:tcPr>
          <w:p w14:paraId="23AF9A4D" w14:textId="77777777" w:rsidR="005F5CD2" w:rsidRPr="00555A65" w:rsidRDefault="005F5CD2" w:rsidP="00EC4D89">
            <w:pPr>
              <w:contextualSpacing/>
              <w:rPr>
                <w:sz w:val="19"/>
                <w:szCs w:val="19"/>
              </w:rPr>
            </w:pPr>
          </w:p>
        </w:tc>
      </w:tr>
      <w:tr w:rsidR="005F5CD2" w:rsidRPr="00555A65" w14:paraId="49D04184" w14:textId="77777777" w:rsidTr="00EC4D89">
        <w:trPr>
          <w:trHeight w:val="340"/>
        </w:trPr>
        <w:tc>
          <w:tcPr>
            <w:tcW w:w="1526" w:type="dxa"/>
            <w:vMerge/>
          </w:tcPr>
          <w:p w14:paraId="1EAE1C5F" w14:textId="77777777" w:rsidR="005F5CD2" w:rsidRPr="00555A65" w:rsidRDefault="005F5CD2" w:rsidP="00EC4D89">
            <w:pPr>
              <w:contextualSpacing/>
              <w:rPr>
                <w:sz w:val="19"/>
                <w:szCs w:val="19"/>
              </w:rPr>
            </w:pPr>
          </w:p>
        </w:tc>
        <w:tc>
          <w:tcPr>
            <w:tcW w:w="2835" w:type="dxa"/>
          </w:tcPr>
          <w:p w14:paraId="18831CAA" w14:textId="77777777" w:rsidR="005F5CD2" w:rsidRPr="00555A65" w:rsidRDefault="005F5CD2" w:rsidP="00EC4D89">
            <w:pPr>
              <w:contextualSpacing/>
              <w:rPr>
                <w:sz w:val="19"/>
                <w:szCs w:val="19"/>
              </w:rPr>
            </w:pPr>
            <w:r w:rsidRPr="00555A65">
              <w:rPr>
                <w:sz w:val="19"/>
                <w:szCs w:val="19"/>
              </w:rPr>
              <w:t>Parnka Point</w:t>
            </w:r>
          </w:p>
        </w:tc>
        <w:tc>
          <w:tcPr>
            <w:tcW w:w="3402" w:type="dxa"/>
            <w:vMerge/>
            <w:shd w:val="clear" w:color="auto" w:fill="auto"/>
          </w:tcPr>
          <w:p w14:paraId="78EF696A" w14:textId="77777777" w:rsidR="005F5CD2" w:rsidRPr="00555A65" w:rsidRDefault="005F5CD2" w:rsidP="00EC4D89">
            <w:pPr>
              <w:contextualSpacing/>
              <w:rPr>
                <w:sz w:val="19"/>
                <w:szCs w:val="19"/>
              </w:rPr>
            </w:pPr>
          </w:p>
        </w:tc>
        <w:tc>
          <w:tcPr>
            <w:tcW w:w="1417" w:type="dxa"/>
            <w:vMerge/>
          </w:tcPr>
          <w:p w14:paraId="13AC088A" w14:textId="77777777" w:rsidR="005F5CD2" w:rsidRPr="00555A65" w:rsidRDefault="005F5CD2" w:rsidP="00EC4D89">
            <w:pPr>
              <w:contextualSpacing/>
              <w:rPr>
                <w:sz w:val="19"/>
                <w:szCs w:val="19"/>
              </w:rPr>
            </w:pPr>
          </w:p>
        </w:tc>
      </w:tr>
      <w:tr w:rsidR="005F5CD2" w:rsidRPr="00555A65" w14:paraId="42228789" w14:textId="77777777" w:rsidTr="00EC4D89">
        <w:trPr>
          <w:trHeight w:val="340"/>
        </w:trPr>
        <w:tc>
          <w:tcPr>
            <w:tcW w:w="1526" w:type="dxa"/>
            <w:vMerge/>
          </w:tcPr>
          <w:p w14:paraId="556E454F" w14:textId="77777777" w:rsidR="005F5CD2" w:rsidRPr="00555A65" w:rsidRDefault="005F5CD2" w:rsidP="00EC4D89">
            <w:pPr>
              <w:contextualSpacing/>
              <w:rPr>
                <w:sz w:val="19"/>
                <w:szCs w:val="19"/>
              </w:rPr>
            </w:pPr>
          </w:p>
        </w:tc>
        <w:tc>
          <w:tcPr>
            <w:tcW w:w="2835" w:type="dxa"/>
          </w:tcPr>
          <w:p w14:paraId="0265D82C" w14:textId="77777777" w:rsidR="005F5CD2" w:rsidRPr="00555A65" w:rsidRDefault="005F5CD2" w:rsidP="00EC4D89">
            <w:pPr>
              <w:contextualSpacing/>
              <w:rPr>
                <w:sz w:val="19"/>
                <w:szCs w:val="19"/>
              </w:rPr>
            </w:pPr>
            <w:r w:rsidRPr="00555A65">
              <w:rPr>
                <w:sz w:val="19"/>
                <w:szCs w:val="19"/>
              </w:rPr>
              <w:t>Villa de Yumpa</w:t>
            </w:r>
          </w:p>
        </w:tc>
        <w:tc>
          <w:tcPr>
            <w:tcW w:w="3402" w:type="dxa"/>
            <w:vMerge/>
            <w:shd w:val="clear" w:color="auto" w:fill="auto"/>
          </w:tcPr>
          <w:p w14:paraId="1822B5C0" w14:textId="77777777" w:rsidR="005F5CD2" w:rsidRPr="00555A65" w:rsidRDefault="005F5CD2" w:rsidP="00EC4D89">
            <w:pPr>
              <w:contextualSpacing/>
              <w:rPr>
                <w:sz w:val="19"/>
                <w:szCs w:val="19"/>
              </w:rPr>
            </w:pPr>
          </w:p>
        </w:tc>
        <w:tc>
          <w:tcPr>
            <w:tcW w:w="1417" w:type="dxa"/>
            <w:vMerge/>
          </w:tcPr>
          <w:p w14:paraId="06A34F36" w14:textId="77777777" w:rsidR="005F5CD2" w:rsidRPr="00555A65" w:rsidRDefault="005F5CD2" w:rsidP="00EC4D89">
            <w:pPr>
              <w:contextualSpacing/>
              <w:rPr>
                <w:sz w:val="19"/>
                <w:szCs w:val="19"/>
              </w:rPr>
            </w:pPr>
          </w:p>
        </w:tc>
      </w:tr>
      <w:tr w:rsidR="005F5CD2" w:rsidRPr="00555A65" w14:paraId="5A893F6F" w14:textId="77777777" w:rsidTr="00EC4D89">
        <w:trPr>
          <w:trHeight w:val="340"/>
        </w:trPr>
        <w:tc>
          <w:tcPr>
            <w:tcW w:w="1526" w:type="dxa"/>
            <w:vMerge/>
          </w:tcPr>
          <w:p w14:paraId="41B66019" w14:textId="77777777" w:rsidR="005F5CD2" w:rsidRPr="00555A65" w:rsidRDefault="005F5CD2" w:rsidP="00EC4D89">
            <w:pPr>
              <w:contextualSpacing/>
              <w:rPr>
                <w:sz w:val="19"/>
                <w:szCs w:val="19"/>
              </w:rPr>
            </w:pPr>
          </w:p>
        </w:tc>
        <w:tc>
          <w:tcPr>
            <w:tcW w:w="2835" w:type="dxa"/>
          </w:tcPr>
          <w:p w14:paraId="0C9163F2" w14:textId="77777777" w:rsidR="005F5CD2" w:rsidRPr="00555A65" w:rsidRDefault="005F5CD2" w:rsidP="00EC4D89">
            <w:pPr>
              <w:contextualSpacing/>
              <w:rPr>
                <w:sz w:val="19"/>
                <w:szCs w:val="19"/>
              </w:rPr>
            </w:pPr>
            <w:r w:rsidRPr="00555A65">
              <w:rPr>
                <w:sz w:val="19"/>
                <w:szCs w:val="19"/>
              </w:rPr>
              <w:t xml:space="preserve">Jack Point (north) </w:t>
            </w:r>
          </w:p>
        </w:tc>
        <w:tc>
          <w:tcPr>
            <w:tcW w:w="3402" w:type="dxa"/>
            <w:vMerge/>
            <w:shd w:val="clear" w:color="auto" w:fill="auto"/>
          </w:tcPr>
          <w:p w14:paraId="40B3EB9E" w14:textId="77777777" w:rsidR="005F5CD2" w:rsidRPr="00555A65" w:rsidRDefault="005F5CD2" w:rsidP="00EC4D89">
            <w:pPr>
              <w:contextualSpacing/>
              <w:rPr>
                <w:sz w:val="19"/>
                <w:szCs w:val="19"/>
              </w:rPr>
            </w:pPr>
          </w:p>
        </w:tc>
        <w:tc>
          <w:tcPr>
            <w:tcW w:w="1417" w:type="dxa"/>
            <w:vMerge/>
          </w:tcPr>
          <w:p w14:paraId="5162E8C9" w14:textId="77777777" w:rsidR="005F5CD2" w:rsidRPr="00555A65" w:rsidRDefault="005F5CD2" w:rsidP="00EC4D89">
            <w:pPr>
              <w:contextualSpacing/>
              <w:rPr>
                <w:sz w:val="19"/>
                <w:szCs w:val="19"/>
              </w:rPr>
            </w:pPr>
          </w:p>
        </w:tc>
      </w:tr>
      <w:tr w:rsidR="005F5CD2" w:rsidRPr="00555A65" w14:paraId="0BFF9975" w14:textId="77777777" w:rsidTr="00EC4D89">
        <w:trPr>
          <w:trHeight w:val="340"/>
        </w:trPr>
        <w:tc>
          <w:tcPr>
            <w:tcW w:w="1526" w:type="dxa"/>
            <w:vMerge/>
          </w:tcPr>
          <w:p w14:paraId="5E536C0D" w14:textId="77777777" w:rsidR="005F5CD2" w:rsidRPr="00555A65" w:rsidRDefault="005F5CD2" w:rsidP="00EC4D89">
            <w:pPr>
              <w:contextualSpacing/>
              <w:rPr>
                <w:sz w:val="19"/>
                <w:szCs w:val="19"/>
              </w:rPr>
            </w:pPr>
          </w:p>
        </w:tc>
        <w:tc>
          <w:tcPr>
            <w:tcW w:w="2835" w:type="dxa"/>
          </w:tcPr>
          <w:p w14:paraId="416509B0" w14:textId="77777777" w:rsidR="005F5CD2" w:rsidRPr="00555A65" w:rsidRDefault="005F5CD2" w:rsidP="00EC4D89">
            <w:pPr>
              <w:contextualSpacing/>
              <w:rPr>
                <w:sz w:val="19"/>
                <w:szCs w:val="19"/>
              </w:rPr>
            </w:pPr>
            <w:r w:rsidRPr="00555A65">
              <w:rPr>
                <w:sz w:val="19"/>
                <w:szCs w:val="19"/>
              </w:rPr>
              <w:t>Salt Creek (south)</w:t>
            </w:r>
          </w:p>
        </w:tc>
        <w:tc>
          <w:tcPr>
            <w:tcW w:w="3402" w:type="dxa"/>
            <w:vMerge/>
            <w:shd w:val="clear" w:color="auto" w:fill="auto"/>
          </w:tcPr>
          <w:p w14:paraId="5C316C0B" w14:textId="77777777" w:rsidR="005F5CD2" w:rsidRPr="00555A65" w:rsidRDefault="005F5CD2" w:rsidP="00EC4D89">
            <w:pPr>
              <w:contextualSpacing/>
              <w:rPr>
                <w:sz w:val="19"/>
                <w:szCs w:val="19"/>
              </w:rPr>
            </w:pPr>
          </w:p>
        </w:tc>
        <w:tc>
          <w:tcPr>
            <w:tcW w:w="1417" w:type="dxa"/>
            <w:vMerge/>
          </w:tcPr>
          <w:p w14:paraId="6F0ACA4B" w14:textId="77777777" w:rsidR="005F5CD2" w:rsidRPr="00555A65" w:rsidRDefault="005F5CD2" w:rsidP="00EC4D89">
            <w:pPr>
              <w:contextualSpacing/>
              <w:rPr>
                <w:sz w:val="19"/>
                <w:szCs w:val="19"/>
              </w:rPr>
            </w:pPr>
          </w:p>
        </w:tc>
      </w:tr>
    </w:tbl>
    <w:p w14:paraId="69A9AD69" w14:textId="77777777" w:rsidR="005F5CD2" w:rsidRDefault="005F5CD2" w:rsidP="00D10CC0">
      <w:pPr>
        <w:rPr>
          <w:i/>
          <w:u w:val="single"/>
        </w:rPr>
      </w:pPr>
    </w:p>
    <w:p w14:paraId="007D48C9" w14:textId="10A16A89" w:rsidR="00D10CC0" w:rsidRDefault="00D10CC0" w:rsidP="00D10CC0">
      <w:pPr>
        <w:rPr>
          <w:i/>
          <w:u w:val="single"/>
        </w:rPr>
      </w:pPr>
      <w:r w:rsidRPr="00E35C12">
        <w:rPr>
          <w:i/>
          <w:u w:val="single"/>
        </w:rPr>
        <w:t>Hydrodynamic–biogeochemical modelling</w:t>
      </w:r>
    </w:p>
    <w:p w14:paraId="311E2BB1" w14:textId="43AC2727" w:rsidR="00AF70C9" w:rsidRDefault="00BA0BB2" w:rsidP="00AF70C9">
      <w:pPr>
        <w:rPr>
          <w:u w:color="0B4CB4"/>
          <w:lang w:val="en-US"/>
        </w:rPr>
      </w:pPr>
      <w:r>
        <w:rPr>
          <w:u w:color="0B4CB4"/>
          <w:lang w:val="en-US"/>
        </w:rPr>
        <w:t xml:space="preserve">The model platform used to assess the effects of </w:t>
      </w:r>
      <w:r w:rsidRPr="00F170EA">
        <w:rPr>
          <w:u w:color="0B4CB4"/>
          <w:lang w:val="en-US"/>
        </w:rPr>
        <w:t xml:space="preserve">environmental water delivery on salt and nutrient transport </w:t>
      </w:r>
      <w:r>
        <w:rPr>
          <w:u w:color="0B4CB4"/>
          <w:lang w:val="en-US"/>
        </w:rPr>
        <w:t xml:space="preserve">was the coupled hydrodynamic-biogeochemical model TUFLOW-FV-AED, developed by BMTWBM and the University of Western Australia. </w:t>
      </w:r>
      <w:r>
        <w:t>TUFLOW-FV is now used extensively in the region for hydrological purposes, and was used to assess the contribution of environmental water to dissolved and particulate matter for water years 2013</w:t>
      </w:r>
      <w:r w:rsidR="00D81F33">
        <w:t>-</w:t>
      </w:r>
      <w:r>
        <w:t>14 to 2017</w:t>
      </w:r>
      <w:r w:rsidR="00D81F33">
        <w:t>-</w:t>
      </w:r>
      <w:r>
        <w:t>18 (</w:t>
      </w:r>
      <w:r>
        <w:rPr>
          <w:color w:val="auto"/>
          <w:lang w:val="en-US"/>
        </w:rPr>
        <w:t xml:space="preserve">Ye </w:t>
      </w:r>
      <w:r w:rsidRPr="00F529A2">
        <w:rPr>
          <w:i/>
          <w:color w:val="auto"/>
          <w:lang w:val="en-US"/>
        </w:rPr>
        <w:t>et al</w:t>
      </w:r>
      <w:r>
        <w:rPr>
          <w:color w:val="auto"/>
          <w:lang w:val="en-US"/>
        </w:rPr>
        <w:t>. 2016a; 2016b; 2017; 2018; 2019</w:t>
      </w:r>
      <w:r>
        <w:t xml:space="preserve">). </w:t>
      </w:r>
      <w:r>
        <w:rPr>
          <w:lang w:val="en-US"/>
        </w:rPr>
        <w:t xml:space="preserve">A single model domain was applied spanning Lock 1 to the Southern Ocean, including the </w:t>
      </w:r>
      <w:r w:rsidRPr="00EA458F">
        <w:rPr>
          <w:lang w:val="en-US"/>
        </w:rPr>
        <w:t>Coorong</w:t>
      </w:r>
      <w:r w:rsidR="00D10CC0">
        <w:rPr>
          <w:u w:color="0B4CB4"/>
          <w:lang w:val="en-US"/>
        </w:rPr>
        <w:t xml:space="preserve"> (</w:t>
      </w:r>
      <w:r w:rsidR="00951377">
        <w:rPr>
          <w:u w:color="0B4CB4"/>
          <w:lang w:val="en-US"/>
        </w:rPr>
        <w:fldChar w:fldCharType="begin"/>
      </w:r>
      <w:r w:rsidR="00951377">
        <w:rPr>
          <w:u w:color="0B4CB4"/>
          <w:lang w:val="en-US"/>
        </w:rPr>
        <w:instrText xml:space="preserve"> REF _Ref25581438 \h </w:instrText>
      </w:r>
      <w:r w:rsidR="00951377">
        <w:rPr>
          <w:u w:color="0B4CB4"/>
          <w:lang w:val="en-US"/>
        </w:rPr>
      </w:r>
      <w:r w:rsidR="00951377">
        <w:rPr>
          <w:u w:color="0B4CB4"/>
          <w:lang w:val="en-US"/>
        </w:rPr>
        <w:fldChar w:fldCharType="separate"/>
      </w:r>
      <w:r w:rsidR="00A20F12">
        <w:t xml:space="preserve">Table </w:t>
      </w:r>
      <w:r w:rsidR="00A20F12">
        <w:rPr>
          <w:noProof/>
        </w:rPr>
        <w:t>6</w:t>
      </w:r>
      <w:r w:rsidR="00951377">
        <w:rPr>
          <w:u w:color="0B4CB4"/>
          <w:lang w:val="en-US"/>
        </w:rPr>
        <w:fldChar w:fldCharType="end"/>
      </w:r>
      <w:r w:rsidR="00F170EA">
        <w:rPr>
          <w:u w:color="0B4CB4"/>
          <w:lang w:val="en-US"/>
        </w:rPr>
        <w:t xml:space="preserve">; </w:t>
      </w:r>
      <w:r w:rsidR="00F170EA">
        <w:rPr>
          <w:u w:color="0B4CB4"/>
          <w:lang w:val="en-US"/>
        </w:rPr>
        <w:fldChar w:fldCharType="begin"/>
      </w:r>
      <w:r w:rsidR="00F170EA">
        <w:rPr>
          <w:u w:color="0B4CB4"/>
          <w:lang w:val="en-US"/>
        </w:rPr>
        <w:instrText xml:space="preserve"> REF _Ref25825173 \h </w:instrText>
      </w:r>
      <w:r w:rsidR="00F170EA">
        <w:rPr>
          <w:u w:color="0B4CB4"/>
          <w:lang w:val="en-US"/>
        </w:rPr>
      </w:r>
      <w:r w:rsidR="00F170EA">
        <w:rPr>
          <w:u w:color="0B4CB4"/>
          <w:lang w:val="en-US"/>
        </w:rPr>
        <w:fldChar w:fldCharType="separate"/>
      </w:r>
      <w:r w:rsidR="00A20F12">
        <w:t xml:space="preserve">Figure </w:t>
      </w:r>
      <w:r w:rsidR="00A20F12">
        <w:rPr>
          <w:noProof/>
        </w:rPr>
        <w:t>21</w:t>
      </w:r>
      <w:r w:rsidR="00F170EA">
        <w:rPr>
          <w:u w:color="0B4CB4"/>
          <w:lang w:val="en-US"/>
        </w:rPr>
        <w:fldChar w:fldCharType="end"/>
      </w:r>
      <w:r w:rsidR="00D10CC0" w:rsidRPr="00EA458F">
        <w:rPr>
          <w:u w:color="0B4CB4"/>
          <w:lang w:val="en-US"/>
        </w:rPr>
        <w:t>).</w:t>
      </w:r>
      <w:r w:rsidR="00D10CC0">
        <w:rPr>
          <w:lang w:val="en-US"/>
        </w:rPr>
        <w:t xml:space="preserve"> </w:t>
      </w:r>
      <w:r>
        <w:rPr>
          <w:u w:color="0B4CB4"/>
          <w:lang w:val="en-US"/>
        </w:rPr>
        <w:t>The TUFLOW-FV model (BMTWBM) adopts an unstructured-</w:t>
      </w:r>
      <w:r w:rsidRPr="00C83F41">
        <w:rPr>
          <w:color w:val="auto"/>
          <w:lang w:val="en-US"/>
        </w:rPr>
        <w:t xml:space="preserve">grid model that simulates velocity, temperature and salinity dynamics in response to meteorological and inflow dynamics. In this application, </w:t>
      </w:r>
      <w:r w:rsidR="001E0902" w:rsidRPr="001E0902">
        <w:rPr>
          <w:color w:val="auto"/>
          <w:lang w:val="en-US"/>
        </w:rPr>
        <w:t xml:space="preserve">the Aquatic EcoDynamics </w:t>
      </w:r>
      <w:r w:rsidR="001E0902">
        <w:rPr>
          <w:color w:val="auto"/>
          <w:lang w:val="en-US"/>
        </w:rPr>
        <w:t>(</w:t>
      </w:r>
      <w:r w:rsidRPr="00C83F41">
        <w:rPr>
          <w:color w:val="auto"/>
          <w:lang w:val="en-US"/>
        </w:rPr>
        <w:t>AED</w:t>
      </w:r>
      <w:r w:rsidR="001E0902">
        <w:rPr>
          <w:color w:val="auto"/>
          <w:lang w:val="en-US"/>
        </w:rPr>
        <w:t>) model</w:t>
      </w:r>
      <w:r w:rsidRPr="00C83F41">
        <w:rPr>
          <w:color w:val="auto"/>
          <w:lang w:val="en-US"/>
        </w:rPr>
        <w:t xml:space="preserve"> was configured to simulate the dynamics of light, oxygen, nutrients, organic matte</w:t>
      </w:r>
      <w:r>
        <w:rPr>
          <w:color w:val="auto"/>
          <w:lang w:val="en-US"/>
        </w:rPr>
        <w:t>r, turbidity and phytoplankton</w:t>
      </w:r>
      <w:r w:rsidRPr="00C83F41">
        <w:rPr>
          <w:color w:val="auto"/>
          <w:lang w:val="en-US"/>
        </w:rPr>
        <w:t>.</w:t>
      </w:r>
      <w:r w:rsidR="00AF70C9" w:rsidRPr="00AF70C9">
        <w:rPr>
          <w:u w:color="0B4CB4"/>
          <w:lang w:val="en-US"/>
        </w:rPr>
        <w:t xml:space="preserve"> </w:t>
      </w:r>
    </w:p>
    <w:p w14:paraId="267F38C2" w14:textId="43C53164" w:rsidR="00AF70C9" w:rsidRDefault="00AF70C9" w:rsidP="00AF70C9">
      <w:pPr>
        <w:rPr>
          <w:u w:color="0B4CB4"/>
          <w:lang w:val="en-US"/>
        </w:rPr>
      </w:pPr>
      <w:r>
        <w:rPr>
          <w:u w:color="0B4CB4"/>
          <w:lang w:val="en-US"/>
        </w:rPr>
        <w:t>The model runs were initialised with data from a range of data sources. Inflow data (Lock 1), used to drive the main river domain, were provided by the MDBA for the three scenarios (</w:t>
      </w:r>
      <w:r>
        <w:rPr>
          <w:u w:color="0B4CB4"/>
          <w:lang w:val="en-US"/>
        </w:rPr>
        <w:fldChar w:fldCharType="begin"/>
      </w:r>
      <w:r>
        <w:rPr>
          <w:u w:color="0B4CB4"/>
          <w:lang w:val="en-US"/>
        </w:rPr>
        <w:instrText xml:space="preserve"> REF _Ref25581279 \h </w:instrText>
      </w:r>
      <w:r>
        <w:rPr>
          <w:u w:color="0B4CB4"/>
          <w:lang w:val="en-US"/>
        </w:rPr>
      </w:r>
      <w:r>
        <w:rPr>
          <w:u w:color="0B4CB4"/>
          <w:lang w:val="en-US"/>
        </w:rPr>
        <w:fldChar w:fldCharType="separate"/>
      </w:r>
      <w:r w:rsidR="00A20F12">
        <w:t xml:space="preserve">Figure </w:t>
      </w:r>
      <w:r w:rsidR="00A20F12">
        <w:rPr>
          <w:noProof/>
        </w:rPr>
        <w:t>22</w:t>
      </w:r>
      <w:r>
        <w:rPr>
          <w:u w:color="0B4CB4"/>
          <w:lang w:val="en-US"/>
        </w:rPr>
        <w:fldChar w:fldCharType="end"/>
      </w:r>
      <w:r w:rsidRPr="00EA458F">
        <w:rPr>
          <w:u w:color="0B4CB4"/>
          <w:lang w:val="en-US"/>
        </w:rPr>
        <w:t>)</w:t>
      </w:r>
      <w:r>
        <w:rPr>
          <w:u w:color="0B4CB4"/>
          <w:lang w:val="en-US"/>
        </w:rPr>
        <w:t xml:space="preserve">, </w:t>
      </w:r>
      <w:r w:rsidRPr="0057531C">
        <w:rPr>
          <w:u w:color="0B4CB4"/>
          <w:lang w:val="en-US"/>
        </w:rPr>
        <w:t>i.e. with all environmental water (“</w:t>
      </w:r>
      <w:r>
        <w:rPr>
          <w:u w:color="0B4CB4"/>
          <w:lang w:val="en-US"/>
        </w:rPr>
        <w:t>with a</w:t>
      </w:r>
      <w:r w:rsidRPr="0057531C">
        <w:rPr>
          <w:u w:color="0B4CB4"/>
          <w:lang w:val="en-US"/>
        </w:rPr>
        <w:t>ll</w:t>
      </w:r>
      <w:r>
        <w:rPr>
          <w:u w:color="0B4CB4"/>
          <w:lang w:val="en-US"/>
        </w:rPr>
        <w:t xml:space="preserve"> w</w:t>
      </w:r>
      <w:r w:rsidRPr="0057531C">
        <w:rPr>
          <w:u w:color="0B4CB4"/>
          <w:lang w:val="en-US"/>
        </w:rPr>
        <w:t>ater”, representing observed conditions), without Commonwealth environmental w</w:t>
      </w:r>
      <w:r>
        <w:rPr>
          <w:u w:color="0B4CB4"/>
          <w:lang w:val="en-US"/>
        </w:rPr>
        <w:t>ater (“n</w:t>
      </w:r>
      <w:r w:rsidRPr="0057531C">
        <w:rPr>
          <w:u w:color="0B4CB4"/>
          <w:lang w:val="en-US"/>
        </w:rPr>
        <w:t>o</w:t>
      </w:r>
      <w:r>
        <w:rPr>
          <w:u w:color="0B4CB4"/>
          <w:lang w:val="en-US"/>
        </w:rPr>
        <w:t xml:space="preserve"> </w:t>
      </w:r>
      <w:r w:rsidRPr="0057531C">
        <w:rPr>
          <w:u w:color="0B4CB4"/>
          <w:lang w:val="en-US"/>
        </w:rPr>
        <w:t>CEW”),</w:t>
      </w:r>
      <w:r>
        <w:rPr>
          <w:u w:color="0B4CB4"/>
          <w:lang w:val="en-US"/>
        </w:rPr>
        <w:t xml:space="preserve"> and</w:t>
      </w:r>
      <w:r w:rsidRPr="0057531C">
        <w:rPr>
          <w:u w:color="0B4CB4"/>
          <w:lang w:val="en-US"/>
        </w:rPr>
        <w:t xml:space="preserve"> without </w:t>
      </w:r>
      <w:r>
        <w:rPr>
          <w:u w:color="0B4CB4"/>
          <w:lang w:val="en-US"/>
        </w:rPr>
        <w:t>any environmental water (“n</w:t>
      </w:r>
      <w:r w:rsidRPr="0057531C">
        <w:rPr>
          <w:u w:color="0B4CB4"/>
          <w:lang w:val="en-US"/>
        </w:rPr>
        <w:t>o</w:t>
      </w:r>
      <w:r>
        <w:rPr>
          <w:u w:color="0B4CB4"/>
          <w:lang w:val="en-US"/>
        </w:rPr>
        <w:t xml:space="preserve"> </w:t>
      </w:r>
      <w:r w:rsidRPr="0057531C">
        <w:rPr>
          <w:u w:color="0B4CB4"/>
          <w:lang w:val="en-US"/>
        </w:rPr>
        <w:t>eWater”)</w:t>
      </w:r>
      <w:r>
        <w:rPr>
          <w:u w:color="0B4CB4"/>
          <w:lang w:val="en-US"/>
        </w:rPr>
        <w:t>. These simulations were run for the period between 1 July 2014 and 30 June 2019.</w:t>
      </w:r>
    </w:p>
    <w:p w14:paraId="615E0296" w14:textId="6D290A0D" w:rsidR="00D10CC0" w:rsidRPr="00F529A2" w:rsidRDefault="00D10CC0" w:rsidP="00D10CC0"/>
    <w:p w14:paraId="6E961DD7" w14:textId="7B91646C" w:rsidR="00D10CC0" w:rsidRDefault="00D10CC0" w:rsidP="00D10CC0">
      <w:pPr>
        <w:widowControl w:val="0"/>
        <w:jc w:val="center"/>
        <w:rPr>
          <w:u w:color="0B4CB4"/>
          <w:lang w:val="en-US"/>
        </w:rPr>
      </w:pPr>
      <w:r>
        <w:rPr>
          <w:noProof/>
          <w:u w:color="0B4CB4"/>
          <w:lang w:eastAsia="en-AU"/>
        </w:rPr>
        <w:lastRenderedPageBreak/>
        <w:drawing>
          <wp:inline distT="0" distB="0" distL="0" distR="0" wp14:anchorId="5F2D35D9" wp14:editId="13C67DF8">
            <wp:extent cx="5283215" cy="7886315"/>
            <wp:effectExtent l="0" t="0" r="0" b="635"/>
            <wp:docPr id="58" name="Picture 58" descr="\\uofa\users$\users6\a1054786\Desktop\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ofa\users$\users6\a1054786\Desktop\aa.jpg"/>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5304864" cy="7918631"/>
                    </a:xfrm>
                    <a:prstGeom prst="rect">
                      <a:avLst/>
                    </a:prstGeom>
                    <a:noFill/>
                    <a:ln>
                      <a:noFill/>
                    </a:ln>
                  </pic:spPr>
                </pic:pic>
              </a:graphicData>
            </a:graphic>
          </wp:inline>
        </w:drawing>
      </w:r>
    </w:p>
    <w:p w14:paraId="1003B53F" w14:textId="468AB735" w:rsidR="00D10CC0" w:rsidRDefault="00732891" w:rsidP="00732891">
      <w:pPr>
        <w:pStyle w:val="Caption"/>
        <w:rPr>
          <w:u w:color="0B4CB4"/>
        </w:rPr>
      </w:pPr>
      <w:bookmarkStart w:id="136" w:name="_Ref25825173"/>
      <w:bookmarkStart w:id="137" w:name="_Toc54612636"/>
      <w:r>
        <w:t xml:space="preserve">Figure </w:t>
      </w:r>
      <w:r w:rsidR="00BC2CBF">
        <w:rPr>
          <w:noProof/>
        </w:rPr>
        <w:fldChar w:fldCharType="begin"/>
      </w:r>
      <w:r w:rsidR="00BC2CBF">
        <w:rPr>
          <w:noProof/>
        </w:rPr>
        <w:instrText xml:space="preserve"> SEQ Figure \* ARABIC </w:instrText>
      </w:r>
      <w:r w:rsidR="00BC2CBF">
        <w:rPr>
          <w:noProof/>
        </w:rPr>
        <w:fldChar w:fldCharType="separate"/>
      </w:r>
      <w:r w:rsidR="008A6C81">
        <w:rPr>
          <w:noProof/>
        </w:rPr>
        <w:t>22</w:t>
      </w:r>
      <w:r w:rsidR="00BC2CBF">
        <w:rPr>
          <w:noProof/>
        </w:rPr>
        <w:fldChar w:fldCharType="end"/>
      </w:r>
      <w:bookmarkEnd w:id="136"/>
      <w:r w:rsidR="00D10CC0">
        <w:t>.</w:t>
      </w:r>
      <w:r w:rsidR="00D10CC0">
        <w:rPr>
          <w:u w:color="0B4CB4"/>
        </w:rPr>
        <w:t xml:space="preserve"> </w:t>
      </w:r>
      <w:r w:rsidR="00BA0BB2">
        <w:rPr>
          <w:u w:color="0B4CB4"/>
        </w:rPr>
        <w:t>Overview of model domain applied in th</w:t>
      </w:r>
      <w:r w:rsidR="00F966F2">
        <w:rPr>
          <w:u w:color="0B4CB4"/>
        </w:rPr>
        <w:t xml:space="preserve">e </w:t>
      </w:r>
      <w:r w:rsidR="009654CC">
        <w:rPr>
          <w:u w:color="0B4CB4"/>
        </w:rPr>
        <w:t>M</w:t>
      </w:r>
      <w:r w:rsidR="00F966F2">
        <w:rPr>
          <w:u w:color="0B4CB4"/>
        </w:rPr>
        <w:t xml:space="preserve">atter </w:t>
      </w:r>
      <w:r w:rsidR="009654CC">
        <w:rPr>
          <w:u w:color="0B4CB4"/>
        </w:rPr>
        <w:t>T</w:t>
      </w:r>
      <w:r w:rsidR="00F966F2">
        <w:rPr>
          <w:u w:color="0B4CB4"/>
        </w:rPr>
        <w:t xml:space="preserve">ransport </w:t>
      </w:r>
      <w:r w:rsidR="00BA0BB2">
        <w:rPr>
          <w:u w:color="0B4CB4"/>
        </w:rPr>
        <w:t xml:space="preserve">study </w:t>
      </w:r>
      <w:r w:rsidR="00F966F2">
        <w:rPr>
          <w:u w:color="0B4CB4"/>
        </w:rPr>
        <w:t xml:space="preserve">of LTIM </w:t>
      </w:r>
      <w:r w:rsidR="00BA0BB2">
        <w:rPr>
          <w:u w:color="0B4CB4"/>
        </w:rPr>
        <w:t xml:space="preserve">using TUFLOW-FV. Grid provided courtesy of </w:t>
      </w:r>
      <w:r w:rsidR="001E0902">
        <w:rPr>
          <w:u w:color="0B4CB4"/>
        </w:rPr>
        <w:t>DEW</w:t>
      </w:r>
      <w:r w:rsidR="00BA0BB2">
        <w:rPr>
          <w:u w:color="0B4CB4"/>
        </w:rPr>
        <w:t xml:space="preserve">. Coloured grids in maps on the right-hand side represent depths, i.e. increasing depth from </w:t>
      </w:r>
      <w:r w:rsidR="007C0DD2">
        <w:rPr>
          <w:u w:color="0B4CB4"/>
        </w:rPr>
        <w:t>shallow</w:t>
      </w:r>
      <w:r w:rsidR="00BA0BB2">
        <w:rPr>
          <w:u w:color="0B4CB4"/>
        </w:rPr>
        <w:t xml:space="preserve"> (blue) to </w:t>
      </w:r>
      <w:r w:rsidR="007C0DD2">
        <w:rPr>
          <w:u w:color="0B4CB4"/>
        </w:rPr>
        <w:t>deep</w:t>
      </w:r>
      <w:r w:rsidR="00BA0BB2">
        <w:rPr>
          <w:u w:color="0B4CB4"/>
        </w:rPr>
        <w:t xml:space="preserve"> (red).</w:t>
      </w:r>
      <w:bookmarkEnd w:id="137"/>
    </w:p>
    <w:p w14:paraId="46FC5DB9" w14:textId="7BE74E53" w:rsidR="00D10CC0" w:rsidRDefault="00D10CC0" w:rsidP="00BA0BB2">
      <w:pPr>
        <w:rPr>
          <w:u w:color="0B4CB4"/>
          <w:lang w:val="en-US"/>
        </w:rPr>
      </w:pPr>
    </w:p>
    <w:p w14:paraId="5AA4664F" w14:textId="77777777" w:rsidR="00D10CC0" w:rsidRDefault="00D10CC0" w:rsidP="00D10CC0">
      <w:pPr>
        <w:jc w:val="center"/>
        <w:rPr>
          <w:rFonts w:ascii="Calibri" w:hAnsi="Calibri" w:cs="Calibri"/>
          <w:sz w:val="30"/>
          <w:szCs w:val="30"/>
          <w:u w:color="0B4CB4"/>
          <w:lang w:val="en-US"/>
        </w:rPr>
        <w:sectPr w:rsidR="00D10CC0" w:rsidSect="00310F23">
          <w:footnotePr>
            <w:numFmt w:val="lowerLetter"/>
          </w:footnotePr>
          <w:pgSz w:w="11900" w:h="16840" w:code="9"/>
          <w:pgMar w:top="1440" w:right="1440" w:bottom="1440" w:left="1440" w:header="709" w:footer="709" w:gutter="0"/>
          <w:cols w:space="708"/>
          <w:docGrid w:linePitch="360"/>
        </w:sectPr>
      </w:pPr>
    </w:p>
    <w:p w14:paraId="74A6872C" w14:textId="77777777" w:rsidR="00AF70C9" w:rsidRDefault="00AF70C9" w:rsidP="00605BF7">
      <w:pPr>
        <w:jc w:val="center"/>
        <w:rPr>
          <w:lang w:eastAsia="en-AU"/>
        </w:rPr>
      </w:pPr>
    </w:p>
    <w:p w14:paraId="778E49FD" w14:textId="77777777" w:rsidR="00AF70C9" w:rsidRDefault="00AF70C9" w:rsidP="00605BF7">
      <w:pPr>
        <w:jc w:val="center"/>
        <w:rPr>
          <w:lang w:eastAsia="en-AU"/>
        </w:rPr>
      </w:pPr>
    </w:p>
    <w:p w14:paraId="6FF5D850" w14:textId="22C1956D" w:rsidR="00D10CC0" w:rsidRDefault="00C23084" w:rsidP="00605BF7">
      <w:pPr>
        <w:jc w:val="center"/>
        <w:rPr>
          <w:lang w:eastAsia="en-AU"/>
        </w:rPr>
      </w:pPr>
      <w:r w:rsidRPr="00C23084">
        <w:rPr>
          <w:noProof/>
          <w:lang w:eastAsia="en-AU"/>
        </w:rPr>
        <w:drawing>
          <wp:inline distT="0" distB="0" distL="0" distR="0" wp14:anchorId="18E2CE4A" wp14:editId="162C47B4">
            <wp:extent cx="9223314" cy="3162300"/>
            <wp:effectExtent l="0" t="0" r="0" b="0"/>
            <wp:docPr id="8" name="Picture 8" descr="C:\Users\giatag20\AppData\Local\Microsoft\Windows\INetCache\Content.Outlook\4ILDYA50\flow_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atag20\AppData\Local\Microsoft\Windows\INetCache\Content.Outlook\4ILDYA50\flow_ML.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241858" cy="3168658"/>
                    </a:xfrm>
                    <a:prstGeom prst="rect">
                      <a:avLst/>
                    </a:prstGeom>
                    <a:noFill/>
                    <a:ln>
                      <a:noFill/>
                    </a:ln>
                  </pic:spPr>
                </pic:pic>
              </a:graphicData>
            </a:graphic>
          </wp:inline>
        </w:drawing>
      </w:r>
    </w:p>
    <w:p w14:paraId="350753C4" w14:textId="667CB196" w:rsidR="00D10CC0" w:rsidRDefault="00310F23" w:rsidP="00310F23">
      <w:pPr>
        <w:pStyle w:val="Caption"/>
      </w:pPr>
      <w:bookmarkStart w:id="138" w:name="_Ref25581279"/>
      <w:bookmarkStart w:id="139" w:name="_Toc54612637"/>
      <w:r>
        <w:t xml:space="preserve">Figure </w:t>
      </w:r>
      <w:r w:rsidR="00BC2CBF">
        <w:rPr>
          <w:noProof/>
        </w:rPr>
        <w:fldChar w:fldCharType="begin"/>
      </w:r>
      <w:r w:rsidR="00BC2CBF">
        <w:rPr>
          <w:noProof/>
        </w:rPr>
        <w:instrText xml:space="preserve"> SEQ Figure \* ARABIC </w:instrText>
      </w:r>
      <w:r w:rsidR="00BC2CBF">
        <w:rPr>
          <w:noProof/>
        </w:rPr>
        <w:fldChar w:fldCharType="separate"/>
      </w:r>
      <w:r w:rsidR="008A6C81">
        <w:rPr>
          <w:noProof/>
        </w:rPr>
        <w:t>23</w:t>
      </w:r>
      <w:r w:rsidR="00BC2CBF">
        <w:rPr>
          <w:noProof/>
        </w:rPr>
        <w:fldChar w:fldCharType="end"/>
      </w:r>
      <w:bookmarkEnd w:id="138"/>
      <w:r w:rsidR="00D10CC0">
        <w:t xml:space="preserve">. </w:t>
      </w:r>
      <w:r w:rsidR="00023045">
        <w:rPr>
          <w:u w:color="0B4CB4"/>
        </w:rPr>
        <w:t xml:space="preserve">Overview of the </w:t>
      </w:r>
      <w:r w:rsidR="00023045" w:rsidRPr="003669D5">
        <w:rPr>
          <w:u w:color="0B4CB4"/>
        </w:rPr>
        <w:t xml:space="preserve">three flow scenarios </w:t>
      </w:r>
      <w:r w:rsidR="00D10CC0" w:rsidRPr="003669D5">
        <w:rPr>
          <w:u w:color="0B4CB4"/>
        </w:rPr>
        <w:t xml:space="preserve">assessed by the model simulations. </w:t>
      </w:r>
      <w:r w:rsidR="00D10CC0">
        <w:t xml:space="preserve">Scenarios include flow with all water, flow without Commonwealth environmental water (no CEW) and flow without any environmental water (no eWater). Flows were applied to the </w:t>
      </w:r>
      <w:r w:rsidR="005C5655">
        <w:t xml:space="preserve">matter transport </w:t>
      </w:r>
      <w:r w:rsidR="00D10CC0">
        <w:t>model at the upstream boundary</w:t>
      </w:r>
      <w:r w:rsidR="00A36DF2">
        <w:t>,</w:t>
      </w:r>
      <w:r w:rsidR="00D10CC0">
        <w:t xml:space="preserve"> which is at Lock 1</w:t>
      </w:r>
      <w:r w:rsidR="005708C8">
        <w:t>.</w:t>
      </w:r>
      <w:bookmarkEnd w:id="139"/>
    </w:p>
    <w:p w14:paraId="752549C9" w14:textId="77777777" w:rsidR="00D10CC0" w:rsidRDefault="00D10CC0" w:rsidP="00D10CC0"/>
    <w:p w14:paraId="328C9E14" w14:textId="77777777" w:rsidR="00D10CC0" w:rsidRPr="007921A1" w:rsidRDefault="00D10CC0" w:rsidP="00D10CC0">
      <w:pPr>
        <w:sectPr w:rsidR="00D10CC0" w:rsidRPr="007921A1" w:rsidSect="00310F23">
          <w:pgSz w:w="16840" w:h="11900" w:orient="landscape"/>
          <w:pgMar w:top="1440" w:right="1440" w:bottom="1440" w:left="1440" w:header="708" w:footer="708" w:gutter="0"/>
          <w:cols w:space="708"/>
          <w:docGrid w:linePitch="360"/>
        </w:sectPr>
      </w:pPr>
    </w:p>
    <w:p w14:paraId="4770D34C" w14:textId="44C64BF5" w:rsidR="00BA0BB2" w:rsidRDefault="00BA0BB2" w:rsidP="00BA0BB2">
      <w:pPr>
        <w:rPr>
          <w:u w:color="0B4CB4"/>
          <w:lang w:val="en-US"/>
        </w:rPr>
      </w:pPr>
      <w:r>
        <w:rPr>
          <w:u w:color="0B4CB4"/>
          <w:lang w:val="en-US"/>
        </w:rPr>
        <w:lastRenderedPageBreak/>
        <w:t xml:space="preserve">Additional flow specifications for SA Water off-takes were also included. Irrigation return flows were assumed to be negligible over this period and were not included in the model. Similarly, flows from Eastern Mount Lofty Ranges were not included since their contribution to the Lower Lakes </w:t>
      </w:r>
      <w:r w:rsidRPr="00C83F41">
        <w:rPr>
          <w:color w:val="auto"/>
          <w:lang w:val="en-US"/>
        </w:rPr>
        <w:t>is</w:t>
      </w:r>
      <w:r>
        <w:rPr>
          <w:color w:val="auto"/>
          <w:lang w:val="en-US"/>
        </w:rPr>
        <w:t xml:space="preserve"> considered to be relatively</w:t>
      </w:r>
      <w:r w:rsidRPr="00C83F41">
        <w:rPr>
          <w:color w:val="auto"/>
          <w:lang w:val="en-US"/>
        </w:rPr>
        <w:t xml:space="preserve"> minor (Cook</w:t>
      </w:r>
      <w:r w:rsidRPr="00C83F41">
        <w:rPr>
          <w:i/>
          <w:iCs/>
          <w:color w:val="auto"/>
          <w:lang w:val="en-US"/>
        </w:rPr>
        <w:t xml:space="preserve"> et al.</w:t>
      </w:r>
      <w:r w:rsidRPr="00C83F41">
        <w:rPr>
          <w:color w:val="auto"/>
          <w:lang w:val="en-US"/>
        </w:rPr>
        <w:t xml:space="preserve"> 2010). Meteorological conditions were based on</w:t>
      </w:r>
      <w:r w:rsidRPr="00C83F41">
        <w:rPr>
          <w:color w:val="auto"/>
          <w:u w:color="0B4CB4"/>
          <w:lang w:val="en-US"/>
        </w:rPr>
        <w:t xml:space="preserve"> </w:t>
      </w:r>
      <w:r>
        <w:rPr>
          <w:u w:color="0B4CB4"/>
          <w:lang w:val="en-US"/>
        </w:rPr>
        <w:t xml:space="preserve">data from Narrung. </w:t>
      </w:r>
      <w:r w:rsidR="00C23084" w:rsidRPr="00C23084">
        <w:rPr>
          <w:u w:color="0B4CB4"/>
          <w:lang w:val="en-US"/>
        </w:rPr>
        <w:t xml:space="preserve">Between Lake Alexandrina and the Coorong, five barrages were included (Goolwa, Mundoo, Boundary Creek, Ewe Island and Tauwitchere) and set with a </w:t>
      </w:r>
      <w:r w:rsidR="00C23084">
        <w:rPr>
          <w:u w:color="0B4CB4"/>
          <w:lang w:val="en-US"/>
        </w:rPr>
        <w:t>spill-over height of 0.72 m AHD</w:t>
      </w:r>
      <w:r>
        <w:rPr>
          <w:u w:color="0B4CB4"/>
          <w:lang w:val="en-US"/>
        </w:rPr>
        <w:t xml:space="preserve">. The barrage operation was set to include gate operation based on operational information provided through discussions with representatives of </w:t>
      </w:r>
      <w:r w:rsidR="009A45D0">
        <w:rPr>
          <w:u w:color="0B4CB4"/>
          <w:lang w:val="en-US"/>
        </w:rPr>
        <w:t>DEW</w:t>
      </w:r>
      <w:r>
        <w:rPr>
          <w:u w:color="0B4CB4"/>
          <w:lang w:val="en-US"/>
        </w:rPr>
        <w:t xml:space="preserve">. </w:t>
      </w:r>
      <w:r>
        <w:rPr>
          <w:lang w:val="en-US"/>
        </w:rPr>
        <w:t xml:space="preserve">At the bottom of the domain, two open boundaries were specified, one at the Murray Mouth and one at Salt Creek. Murray Mouth water level was based on Victor Harbor tidal data, which </w:t>
      </w:r>
      <w:r w:rsidR="00B97930">
        <w:rPr>
          <w:lang w:val="en-US"/>
        </w:rPr>
        <w:t xml:space="preserve">are </w:t>
      </w:r>
      <w:r>
        <w:rPr>
          <w:lang w:val="en-US"/>
        </w:rPr>
        <w:t>available at 10 minute resolution. Salt Creek flow data w</w:t>
      </w:r>
      <w:r w:rsidR="00B97930">
        <w:rPr>
          <w:lang w:val="en-US"/>
        </w:rPr>
        <w:t xml:space="preserve">ere </w:t>
      </w:r>
      <w:r>
        <w:rPr>
          <w:lang w:val="en-US"/>
        </w:rPr>
        <w:t>set based on available flow data from the WaterConnect website (DEW).</w:t>
      </w:r>
    </w:p>
    <w:p w14:paraId="4E66DE74" w14:textId="77777777" w:rsidR="00BA0BB2" w:rsidRDefault="00BA0BB2" w:rsidP="00BA0BB2">
      <w:pPr>
        <w:widowControl w:val="0"/>
      </w:pPr>
      <w:r>
        <w:rPr>
          <w:u w:color="0B4CB4"/>
          <w:lang w:val="en-US"/>
        </w:rPr>
        <w:t xml:space="preserve">Water quality conditions for both boundary points were set based on a linear interpolation of the measured nutrient and salinity data collected as part of this study. Water quality conditions for the river inflow at Lock 1 were determined based on interpolation of available data from Lock 1 or Morgan. For water quality properties for the without environmental water scenarios, rating curves were developed for flow and concentration. Based on the daily flow difference, a scaled concentration was estimated for water quality parameters including salinity, phosphate, ammonium, nitrate, total nitrogen and silica. </w:t>
      </w:r>
      <w:r w:rsidRPr="00A67C76">
        <w:t xml:space="preserve">The physico-chemical information </w:t>
      </w:r>
      <w:r>
        <w:t xml:space="preserve">at other sites </w:t>
      </w:r>
      <w:r w:rsidRPr="00A67C76">
        <w:t xml:space="preserve">was used to validate </w:t>
      </w:r>
      <w:r>
        <w:t xml:space="preserve">the </w:t>
      </w:r>
      <w:r w:rsidRPr="00A67C76">
        <w:t>model</w:t>
      </w:r>
      <w:r>
        <w:t xml:space="preserve">. </w:t>
      </w:r>
    </w:p>
    <w:p w14:paraId="1A08B1FB" w14:textId="17575F8D" w:rsidR="00AF70C9" w:rsidRDefault="00BA0BB2" w:rsidP="00BA0BB2">
      <w:r w:rsidRPr="001462BD">
        <w:t>The inf</w:t>
      </w:r>
      <w:r>
        <w:t>luence of environmental water</w:t>
      </w:r>
      <w:r w:rsidRPr="001462BD">
        <w:t xml:space="preserve"> on the concentrations of </w:t>
      </w:r>
      <w:r>
        <w:t>matter</w:t>
      </w:r>
      <w:r w:rsidRPr="001462BD">
        <w:t xml:space="preserve"> was assessed through a comparison of modelled concentrations </w:t>
      </w:r>
      <w:r>
        <w:t xml:space="preserve">for the various scenarios </w:t>
      </w:r>
      <w:r w:rsidRPr="001462BD">
        <w:t xml:space="preserve">for the </w:t>
      </w:r>
      <w:r w:rsidRPr="00622496">
        <w:t xml:space="preserve">Murray </w:t>
      </w:r>
      <w:r w:rsidRPr="00C457C7">
        <w:t>River Channel (Wellington), Lower Lakes (Lake Alexandrina Middle) and Coorong (Murray Mouth). Modelled concentrations are presented as medians of modelled cells within areas surrounding sampling sites</w:t>
      </w:r>
      <w:r w:rsidR="00D10CC0" w:rsidRPr="00C457C7">
        <w:t xml:space="preserve"> (</w:t>
      </w:r>
      <w:r w:rsidR="00732891">
        <w:fldChar w:fldCharType="begin"/>
      </w:r>
      <w:r w:rsidR="00732891">
        <w:instrText xml:space="preserve"> REF _Ref25581312 \h </w:instrText>
      </w:r>
      <w:r w:rsidR="00732891">
        <w:fldChar w:fldCharType="separate"/>
      </w:r>
      <w:r w:rsidR="00A20F12">
        <w:t xml:space="preserve">Figure </w:t>
      </w:r>
      <w:r w:rsidR="00A20F12">
        <w:rPr>
          <w:noProof/>
        </w:rPr>
        <w:t>23</w:t>
      </w:r>
      <w:r w:rsidR="00732891">
        <w:fldChar w:fldCharType="end"/>
      </w:r>
      <w:r w:rsidR="00D10CC0" w:rsidRPr="00C457C7">
        <w:t xml:space="preserve">). </w:t>
      </w:r>
      <w:r w:rsidRPr="00C457C7">
        <w:t>A range in concentrations within those cells is also</w:t>
      </w:r>
      <w:r>
        <w:t xml:space="preserve"> presented for the ‘with all water’ scenario.</w:t>
      </w:r>
      <w:r w:rsidR="00D10CC0">
        <w:t xml:space="preserve"> </w:t>
      </w:r>
    </w:p>
    <w:p w14:paraId="5AA0A42D" w14:textId="77777777" w:rsidR="00D10CC0" w:rsidRDefault="00D10CC0" w:rsidP="00D10CC0">
      <w:pPr>
        <w:jc w:val="center"/>
      </w:pPr>
      <w:r>
        <w:rPr>
          <w:noProof/>
          <w:lang w:eastAsia="en-AU"/>
        </w:rPr>
        <w:lastRenderedPageBreak/>
        <w:drawing>
          <wp:inline distT="0" distB="0" distL="0" distR="0" wp14:anchorId="0708737E" wp14:editId="69AA23EA">
            <wp:extent cx="5676473" cy="4299045"/>
            <wp:effectExtent l="0" t="0" r="635" b="6350"/>
            <wp:docPr id="49" name="Picture 49" descr="E:\Upload 20161114\Plotting S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pload 20161114\Plotting Sites.png"/>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5729008" cy="4338832"/>
                    </a:xfrm>
                    <a:prstGeom prst="rect">
                      <a:avLst/>
                    </a:prstGeom>
                    <a:noFill/>
                    <a:ln>
                      <a:noFill/>
                    </a:ln>
                  </pic:spPr>
                </pic:pic>
              </a:graphicData>
            </a:graphic>
          </wp:inline>
        </w:drawing>
      </w:r>
    </w:p>
    <w:p w14:paraId="5FC742D0" w14:textId="6B10B074" w:rsidR="00D10CC0" w:rsidRDefault="00732891" w:rsidP="00732891">
      <w:pPr>
        <w:pStyle w:val="Caption"/>
      </w:pPr>
      <w:bookmarkStart w:id="140" w:name="_Ref25581312"/>
      <w:bookmarkStart w:id="141" w:name="_Toc54612638"/>
      <w:r>
        <w:t xml:space="preserve">Figure </w:t>
      </w:r>
      <w:r w:rsidR="00BC2CBF">
        <w:rPr>
          <w:noProof/>
        </w:rPr>
        <w:fldChar w:fldCharType="begin"/>
      </w:r>
      <w:r w:rsidR="00BC2CBF">
        <w:rPr>
          <w:noProof/>
        </w:rPr>
        <w:instrText xml:space="preserve"> SEQ Figure \* ARABIC </w:instrText>
      </w:r>
      <w:r w:rsidR="00BC2CBF">
        <w:rPr>
          <w:noProof/>
        </w:rPr>
        <w:fldChar w:fldCharType="separate"/>
      </w:r>
      <w:r w:rsidR="008A6C81">
        <w:rPr>
          <w:noProof/>
        </w:rPr>
        <w:t>24</w:t>
      </w:r>
      <w:r w:rsidR="00BC2CBF">
        <w:rPr>
          <w:noProof/>
        </w:rPr>
        <w:fldChar w:fldCharType="end"/>
      </w:r>
      <w:bookmarkEnd w:id="140"/>
      <w:r w:rsidR="00D10CC0" w:rsidRPr="00A323DD">
        <w:t>.</w:t>
      </w:r>
      <w:r w:rsidR="00D10CC0">
        <w:t xml:space="preserve"> </w:t>
      </w:r>
      <w:r w:rsidR="00BA0BB2">
        <w:t>Modelled cells (circled) used for calculating the modelled concentration of nutrients or salt at the Wellington, Lake Alexandrina Middle and Murray Mouth sites.</w:t>
      </w:r>
      <w:bookmarkEnd w:id="141"/>
    </w:p>
    <w:p w14:paraId="7042064F" w14:textId="77777777" w:rsidR="00BA0BB2" w:rsidRDefault="00BA0BB2" w:rsidP="00BA0BB2">
      <w:r w:rsidRPr="001462BD">
        <w:t xml:space="preserve">The transport of </w:t>
      </w:r>
      <w:r>
        <w:t>matter</w:t>
      </w:r>
      <w:r w:rsidRPr="001462BD">
        <w:t xml:space="preserve"> was assessed through modelled exports from the </w:t>
      </w:r>
      <w:r w:rsidRPr="00622496">
        <w:t>Murray River Channel</w:t>
      </w:r>
      <w:r w:rsidRPr="003F53C1">
        <w:t xml:space="preserve"> </w:t>
      </w:r>
      <w:r w:rsidRPr="001462BD">
        <w:t xml:space="preserve">(Wellington), Lower Lakes (Barrages) and </w:t>
      </w:r>
      <w:r>
        <w:t>Coorong (</w:t>
      </w:r>
      <w:r w:rsidRPr="001462BD">
        <w:t>Murray Mouth</w:t>
      </w:r>
      <w:r>
        <w:t>)</w:t>
      </w:r>
      <w:r w:rsidRPr="001462BD">
        <w:t>. Findings are presented for salinity, ammonium, phosphate, dissolved silica, organic nitrogen, organic phosphorus</w:t>
      </w:r>
      <w:r>
        <w:t xml:space="preserve"> and</w:t>
      </w:r>
      <w:r w:rsidRPr="001462BD">
        <w:t xml:space="preserve"> chlorophyll </w:t>
      </w:r>
      <w:r w:rsidRPr="001462BD">
        <w:rPr>
          <w:i/>
        </w:rPr>
        <w:t>a</w:t>
      </w:r>
      <w:r w:rsidRPr="001462BD">
        <w:t xml:space="preserve">. Salinity is presented as practical salinity units (PSU), a measurement of the </w:t>
      </w:r>
      <w:r w:rsidRPr="001462BD">
        <w:rPr>
          <w:rFonts w:eastAsiaTheme="minorHAnsi"/>
          <w:color w:val="auto"/>
          <w:kern w:val="0"/>
        </w:rPr>
        <w:t xml:space="preserve">measured conductivity to standard </w:t>
      </w:r>
      <w:r>
        <w:rPr>
          <w:rFonts w:eastAsiaTheme="minorHAnsi"/>
          <w:color w:val="auto"/>
          <w:kern w:val="0"/>
        </w:rPr>
        <w:t>potassium chloride (</w:t>
      </w:r>
      <w:r w:rsidRPr="001462BD">
        <w:rPr>
          <w:rFonts w:eastAsiaTheme="minorHAnsi"/>
          <w:color w:val="auto"/>
          <w:kern w:val="0"/>
        </w:rPr>
        <w:t>KCl</w:t>
      </w:r>
      <w:r>
        <w:rPr>
          <w:rFonts w:eastAsiaTheme="minorHAnsi"/>
          <w:color w:val="auto"/>
          <w:kern w:val="0"/>
        </w:rPr>
        <w:t>)</w:t>
      </w:r>
      <w:r w:rsidRPr="001462BD">
        <w:rPr>
          <w:rFonts w:eastAsiaTheme="minorHAnsi"/>
          <w:color w:val="auto"/>
          <w:kern w:val="0"/>
        </w:rPr>
        <w:t xml:space="preserve"> conductivity</w:t>
      </w:r>
      <w:r>
        <w:t xml:space="preserve">. PSU was used for validating model outputs as it overcomes observed differences in electrical conductivity caused by changes in water temperature. One </w:t>
      </w:r>
      <w:r w:rsidRPr="001462BD">
        <w:t>PSU is approximately equal to</w:t>
      </w:r>
      <w:r>
        <w:t xml:space="preserve"> one part per thousand.</w:t>
      </w:r>
      <w:r w:rsidRPr="0091617C">
        <w:t xml:space="preserve"> </w:t>
      </w:r>
    </w:p>
    <w:p w14:paraId="007BC651" w14:textId="2FF8ED60" w:rsidR="00D10CC0" w:rsidRDefault="00BA0BB2" w:rsidP="00BA0BB2">
      <w:pPr>
        <w:rPr>
          <w:lang w:eastAsia="en-AU"/>
        </w:rPr>
      </w:pPr>
      <w:r w:rsidRPr="00A67C76">
        <w:t xml:space="preserve">The </w:t>
      </w:r>
      <w:r>
        <w:t>in</w:t>
      </w:r>
      <w:r w:rsidRPr="00A67C76">
        <w:t xml:space="preserve">flow data </w:t>
      </w:r>
      <w:r>
        <w:t xml:space="preserve">that were </w:t>
      </w:r>
      <w:r>
        <w:rPr>
          <w:u w:color="0B4CB4"/>
          <w:lang w:val="en-US"/>
        </w:rPr>
        <w:t xml:space="preserve">used to drive the main river domain </w:t>
      </w:r>
      <w:r w:rsidRPr="00A67C76">
        <w:t xml:space="preserve">are treated as indicative only </w:t>
      </w:r>
      <w:r>
        <w:t>as they do not</w:t>
      </w:r>
      <w:r w:rsidRPr="00A67C76">
        <w:t xml:space="preserve"> </w:t>
      </w:r>
      <w:r>
        <w:t xml:space="preserve">account for all </w:t>
      </w:r>
      <w:r w:rsidRPr="00A67C76">
        <w:t xml:space="preserve">complexities </w:t>
      </w:r>
      <w:r>
        <w:t>associated with</w:t>
      </w:r>
      <w:r w:rsidRPr="00A67C76">
        <w:t xml:space="preserve"> water accounting</w:t>
      </w:r>
      <w:r>
        <w:t>, water attenuation through the system and different management decisions that may have been made if the volume of environmental water provided had not been available (</w:t>
      </w:r>
      <w:r w:rsidRPr="00F318AD">
        <w:rPr>
          <w:rFonts w:cs="Arial"/>
          <w:color w:val="222222"/>
          <w:szCs w:val="22"/>
          <w:shd w:val="clear" w:color="auto" w:fill="FFFFFF"/>
        </w:rPr>
        <w:t>Neville Garland</w:t>
      </w:r>
      <w:r>
        <w:rPr>
          <w:rFonts w:cs="Arial"/>
          <w:color w:val="222222"/>
          <w:szCs w:val="22"/>
          <w:shd w:val="clear" w:color="auto" w:fill="FFFFFF"/>
        </w:rPr>
        <w:t>, MDBA,</w:t>
      </w:r>
      <w:r w:rsidRPr="00F318AD">
        <w:t xml:space="preserve"> </w:t>
      </w:r>
      <w:r>
        <w:t>pers. comm.</w:t>
      </w:r>
      <w:r w:rsidRPr="00F318AD">
        <w:rPr>
          <w:rFonts w:cs="Arial"/>
          <w:color w:val="222222"/>
          <w:szCs w:val="22"/>
          <w:shd w:val="clear" w:color="auto" w:fill="FFFFFF"/>
        </w:rPr>
        <w:t>)</w:t>
      </w:r>
      <w:r w:rsidRPr="00F318AD">
        <w:rPr>
          <w:szCs w:val="22"/>
        </w:rPr>
        <w:t>.</w:t>
      </w:r>
      <w:r>
        <w:t xml:space="preserve"> </w:t>
      </w:r>
      <w:r w:rsidRPr="00A67C76">
        <w:t xml:space="preserve">Assumptions </w:t>
      </w:r>
      <w:r>
        <w:t>made to address these complexities</w:t>
      </w:r>
      <w:r w:rsidRPr="00A67C76">
        <w:t xml:space="preserve"> result in uncertainty in the model outputs and so outputs are not </w:t>
      </w:r>
      <w:r>
        <w:t xml:space="preserve">to </w:t>
      </w:r>
      <w:r w:rsidRPr="00A67C76">
        <w:t>be treated as absolute values</w:t>
      </w:r>
      <w:r>
        <w:t xml:space="preserve"> </w:t>
      </w:r>
      <w:r w:rsidRPr="00A67C76">
        <w:rPr>
          <w:noProof/>
        </w:rPr>
        <w:t>(refer to Aldridge</w:t>
      </w:r>
      <w:r w:rsidRPr="00A67C76">
        <w:rPr>
          <w:i/>
          <w:noProof/>
        </w:rPr>
        <w:t xml:space="preserve"> et al.</w:t>
      </w:r>
      <w:r w:rsidRPr="00A67C76">
        <w:rPr>
          <w:noProof/>
        </w:rPr>
        <w:t xml:space="preserve"> 2013 for more detail)</w:t>
      </w:r>
      <w:r w:rsidRPr="00A67C76">
        <w:t>. When assessing the relative differences between scenarios, the uncertainties are considered to influence the accuracy of each scenario equally and so the model outputs are used to assess the general re</w:t>
      </w:r>
      <w:r>
        <w:t>sponse to environmental water delivery</w:t>
      </w:r>
      <w:r w:rsidRPr="00A67C76">
        <w:t>.</w:t>
      </w:r>
    </w:p>
    <w:p w14:paraId="0188D3A2" w14:textId="2603F286" w:rsidR="00914280" w:rsidRPr="00E35C12" w:rsidRDefault="00914280" w:rsidP="00914280">
      <w:pPr>
        <w:pStyle w:val="Heading3"/>
        <w:rPr>
          <w:lang w:eastAsia="en-AU"/>
        </w:rPr>
      </w:pPr>
      <w:r w:rsidRPr="00E35C12">
        <w:rPr>
          <w:lang w:eastAsia="en-AU"/>
        </w:rPr>
        <w:lastRenderedPageBreak/>
        <w:t>Results</w:t>
      </w:r>
    </w:p>
    <w:p w14:paraId="1E432553" w14:textId="37A23C6E" w:rsidR="005A52F7" w:rsidRDefault="005A52F7" w:rsidP="005A52F7">
      <w:pPr>
        <w:rPr>
          <w:i/>
          <w:u w:val="single"/>
        </w:rPr>
      </w:pPr>
      <w:r>
        <w:rPr>
          <w:i/>
          <w:u w:val="single"/>
        </w:rPr>
        <w:t>Salinity</w:t>
      </w:r>
    </w:p>
    <w:p w14:paraId="1915B4AA" w14:textId="0C7BF924" w:rsidR="00BA0BB2" w:rsidRPr="00D455C4" w:rsidRDefault="00BA0BB2" w:rsidP="00BA0BB2">
      <w:r>
        <w:t xml:space="preserve">Environmental water reduced salt concentrations in the Murray River Channel (Wellington), Lake Alexandrina and the Coorong at the Murray </w:t>
      </w:r>
      <w:r w:rsidRPr="00951377">
        <w:t xml:space="preserve">Mouth </w:t>
      </w:r>
      <w:r>
        <w:t>during each of the five years of LTIM monitoring</w:t>
      </w:r>
      <w:r w:rsidR="005A17DA">
        <w:t xml:space="preserve"> (</w:t>
      </w:r>
      <w:r w:rsidR="006D4DE6">
        <w:fldChar w:fldCharType="begin"/>
      </w:r>
      <w:r w:rsidR="006D4DE6">
        <w:instrText xml:space="preserve"> REF _Ref25581368 \h </w:instrText>
      </w:r>
      <w:r w:rsidR="006D4DE6">
        <w:fldChar w:fldCharType="separate"/>
      </w:r>
      <w:r w:rsidR="00A20F12">
        <w:t xml:space="preserve">Figure </w:t>
      </w:r>
      <w:r w:rsidR="00A20F12">
        <w:rPr>
          <w:noProof/>
        </w:rPr>
        <w:t>24</w:t>
      </w:r>
      <w:r w:rsidR="006D4DE6">
        <w:fldChar w:fldCharType="end"/>
      </w:r>
      <w:r w:rsidR="00D10CC0" w:rsidRPr="00951377">
        <w:t>)</w:t>
      </w:r>
      <w:r w:rsidR="00951377">
        <w:t>.</w:t>
      </w:r>
      <w:r w:rsidR="00D10CC0" w:rsidRPr="00951377">
        <w:t xml:space="preserve"> </w:t>
      </w:r>
      <w:r>
        <w:t>In 2017-18, f</w:t>
      </w:r>
      <w:r w:rsidRPr="00951377">
        <w:t xml:space="preserve">or example, the median salinity in the Coorong at the Murray Mouth was </w:t>
      </w:r>
      <w:r>
        <w:t xml:space="preserve">26.20 PSU across the entire year. Without Commonwealth environmental water, it would have been approximately seawater salinity </w:t>
      </w:r>
      <w:r w:rsidRPr="00632176">
        <w:t>(</w:t>
      </w:r>
      <w:r>
        <w:t>33.85</w:t>
      </w:r>
      <w:r w:rsidRPr="00632176">
        <w:t> PSU).</w:t>
      </w:r>
      <w:r>
        <w:t xml:space="preserve"> </w:t>
      </w:r>
    </w:p>
    <w:p w14:paraId="446740D4" w14:textId="05DF7EDB" w:rsidR="00F57B17" w:rsidRDefault="00BA0BB2" w:rsidP="00D10CC0">
      <w:r>
        <w:t xml:space="preserve">Environmental water increased salt export over the barrages over the five-year period </w:t>
      </w:r>
      <w:r w:rsidR="009F7E95">
        <w:t>(</w:t>
      </w:r>
      <w:r w:rsidR="009F7E95" w:rsidRPr="00951377">
        <w:fldChar w:fldCharType="begin"/>
      </w:r>
      <w:r w:rsidR="009F7E95" w:rsidRPr="00951377">
        <w:instrText xml:space="preserve"> REF _Ref25581368 \h </w:instrText>
      </w:r>
      <w:r w:rsidR="009F7E95">
        <w:instrText xml:space="preserve"> \* MERGEFORMAT </w:instrText>
      </w:r>
      <w:r w:rsidR="009F7E95" w:rsidRPr="00951377">
        <w:fldChar w:fldCharType="separate"/>
      </w:r>
      <w:r w:rsidR="00A20F12">
        <w:t xml:space="preserve">Figure </w:t>
      </w:r>
      <w:r w:rsidR="00A20F12">
        <w:rPr>
          <w:noProof/>
        </w:rPr>
        <w:t>24</w:t>
      </w:r>
      <w:r w:rsidR="009F7E95" w:rsidRPr="00951377">
        <w:fldChar w:fldCharType="end"/>
      </w:r>
      <w:r w:rsidR="00481189">
        <w:t xml:space="preserve">; </w:t>
      </w:r>
      <w:r w:rsidR="00481189">
        <w:fldChar w:fldCharType="begin"/>
      </w:r>
      <w:r w:rsidR="00481189">
        <w:instrText xml:space="preserve"> REF _Ref30778933 \h </w:instrText>
      </w:r>
      <w:r w:rsidR="00481189">
        <w:fldChar w:fldCharType="separate"/>
      </w:r>
      <w:r w:rsidR="00A20F12">
        <w:t xml:space="preserve">Table </w:t>
      </w:r>
      <w:r w:rsidR="00A20F12">
        <w:rPr>
          <w:noProof/>
        </w:rPr>
        <w:t>7</w:t>
      </w:r>
      <w:r w:rsidR="00481189">
        <w:fldChar w:fldCharType="end"/>
      </w:r>
      <w:r w:rsidR="009F7E95">
        <w:t>).</w:t>
      </w:r>
      <w:r w:rsidR="00F57B17">
        <w:t xml:space="preserve"> </w:t>
      </w:r>
      <w:r w:rsidRPr="00D3471D">
        <w:t>During the low flow years, Commonwealth environmental water accounted for 64, 87, 69 and 70% of salt export</w:t>
      </w:r>
      <w:r>
        <w:t xml:space="preserve"> over the barrages, respectively,</w:t>
      </w:r>
      <w:r w:rsidRPr="00D3471D">
        <w:t xml:space="preserve"> in 2014-15, 2015-16, 2017-18 and 2018-19. In the high flow year (2016-17), </w:t>
      </w:r>
      <w:r>
        <w:t xml:space="preserve">a total of </w:t>
      </w:r>
      <w:r w:rsidRPr="00D3471D">
        <w:t>1.5</w:t>
      </w:r>
      <w:r>
        <w:t> </w:t>
      </w:r>
      <w:r w:rsidRPr="00D3471D">
        <w:t xml:space="preserve">million tonnes </w:t>
      </w:r>
      <w:r>
        <w:t xml:space="preserve">of salt </w:t>
      </w:r>
      <w:r w:rsidRPr="00D3471D">
        <w:t xml:space="preserve">was exported </w:t>
      </w:r>
      <w:r>
        <w:t xml:space="preserve">over the barrages </w:t>
      </w:r>
      <w:r w:rsidRPr="00D3471D">
        <w:t xml:space="preserve">and Commonwealth environmental water contributed 8% </w:t>
      </w:r>
      <w:r>
        <w:t>(120,867 tonnes)</w:t>
      </w:r>
      <w:r w:rsidR="00481189">
        <w:t xml:space="preserve"> (</w:t>
      </w:r>
      <w:r w:rsidR="00481189">
        <w:fldChar w:fldCharType="begin"/>
      </w:r>
      <w:r w:rsidR="00481189">
        <w:instrText xml:space="preserve"> REF _Ref30778933 \h </w:instrText>
      </w:r>
      <w:r w:rsidR="00481189">
        <w:fldChar w:fldCharType="separate"/>
      </w:r>
      <w:r w:rsidR="00A20F12">
        <w:t xml:space="preserve">Table </w:t>
      </w:r>
      <w:r w:rsidR="00A20F12">
        <w:rPr>
          <w:noProof/>
        </w:rPr>
        <w:t>7</w:t>
      </w:r>
      <w:r w:rsidR="00481189">
        <w:fldChar w:fldCharType="end"/>
      </w:r>
      <w:r w:rsidR="00481189">
        <w:t>)</w:t>
      </w:r>
      <w:r w:rsidR="00BE0078" w:rsidRPr="00D3471D">
        <w:t>.</w:t>
      </w:r>
    </w:p>
    <w:p w14:paraId="5EBF684A" w14:textId="34E35C91" w:rsidR="006D4DE6" w:rsidRDefault="00BA0BB2" w:rsidP="006D4DE6">
      <w:r>
        <w:t>Like all other low</w:t>
      </w:r>
      <w:r w:rsidR="00FF133A">
        <w:t xml:space="preserve"> </w:t>
      </w:r>
      <w:r>
        <w:t>flow years, in 2018-19, t</w:t>
      </w:r>
      <w:r w:rsidRPr="00951377">
        <w:t>here</w:t>
      </w:r>
      <w:r>
        <w:t xml:space="preserve"> was a net import of salt into the Coorong (through the Murray Mouth) of 2.68 million tonnes </w:t>
      </w:r>
      <w:r w:rsidR="00873175">
        <w:t>(</w:t>
      </w:r>
      <w:r w:rsidR="00C1104A">
        <w:fldChar w:fldCharType="begin"/>
      </w:r>
      <w:r w:rsidR="00C1104A">
        <w:instrText xml:space="preserve"> REF _Ref30778933 \h </w:instrText>
      </w:r>
      <w:r w:rsidR="00C1104A">
        <w:fldChar w:fldCharType="separate"/>
      </w:r>
      <w:r w:rsidR="00A20F12">
        <w:t xml:space="preserve">Table </w:t>
      </w:r>
      <w:r w:rsidR="00A20F12">
        <w:rPr>
          <w:noProof/>
        </w:rPr>
        <w:t>7</w:t>
      </w:r>
      <w:r w:rsidR="00C1104A">
        <w:fldChar w:fldCharType="end"/>
      </w:r>
      <w:r w:rsidR="00873175">
        <w:t>)</w:t>
      </w:r>
      <w:r w:rsidR="00D10CC0">
        <w:t xml:space="preserve">. </w:t>
      </w:r>
      <w:r>
        <w:t>Without environmental water, the net import of salt would have been 5.44 million tonnes. Environmental water decreased salt import by 2.7</w:t>
      </w:r>
      <w:r w:rsidR="0040196B">
        <w:t>6</w:t>
      </w:r>
      <w:r>
        <w:t xml:space="preserve"> million tonnes, of which 2.47 million tonnes was attributable to Commonwealth environmental water. In 2016-17, 3.68 million tonnes of salt was exported from the Coorong, of which 0.52 million tonnes was attributable to Commonwealth environmental water</w:t>
      </w:r>
      <w:r w:rsidR="00A60044">
        <w:t>.</w:t>
      </w:r>
    </w:p>
    <w:p w14:paraId="358EC5C8" w14:textId="188D19D6" w:rsidR="00B33224" w:rsidRDefault="00B33224" w:rsidP="00B33224">
      <w:pPr>
        <w:pStyle w:val="Caption"/>
      </w:pPr>
      <w:bookmarkStart w:id="142" w:name="_Ref30778933"/>
      <w:bookmarkStart w:id="143" w:name="_Toc54612667"/>
      <w:r>
        <w:t xml:space="preserve">Table </w:t>
      </w:r>
      <w:r w:rsidR="00BC2CBF">
        <w:rPr>
          <w:noProof/>
        </w:rPr>
        <w:fldChar w:fldCharType="begin"/>
      </w:r>
      <w:r w:rsidR="00BC2CBF">
        <w:rPr>
          <w:noProof/>
        </w:rPr>
        <w:instrText xml:space="preserve"> SEQ Table \* ARABIC </w:instrText>
      </w:r>
      <w:r w:rsidR="00BC2CBF">
        <w:rPr>
          <w:noProof/>
        </w:rPr>
        <w:fldChar w:fldCharType="separate"/>
      </w:r>
      <w:r w:rsidR="00A20F12">
        <w:rPr>
          <w:noProof/>
        </w:rPr>
        <w:t>7</w:t>
      </w:r>
      <w:r w:rsidR="00BC2CBF">
        <w:rPr>
          <w:noProof/>
        </w:rPr>
        <w:fldChar w:fldCharType="end"/>
      </w:r>
      <w:bookmarkEnd w:id="142"/>
      <w:r>
        <w:t xml:space="preserve">. Five year record of </w:t>
      </w:r>
      <w:r w:rsidR="0065064D">
        <w:t xml:space="preserve">modelled </w:t>
      </w:r>
      <w:r>
        <w:t xml:space="preserve">salt export (tonnes) over the barrages to the </w:t>
      </w:r>
      <w:r w:rsidR="00D539B5">
        <w:t>Coorong</w:t>
      </w:r>
      <w:r>
        <w:t xml:space="preserve"> estuary</w:t>
      </w:r>
      <w:r w:rsidR="00F75C8C">
        <w:t xml:space="preserve"> and through the Murray Mouth into the Southern Ocean</w:t>
      </w:r>
      <w:r>
        <w:t>.</w:t>
      </w:r>
      <w:bookmarkEnd w:id="143"/>
    </w:p>
    <w:tbl>
      <w:tblPr>
        <w:tblW w:w="0" w:type="auto"/>
        <w:jc w:val="center"/>
        <w:tblLook w:val="04A0" w:firstRow="1" w:lastRow="0" w:firstColumn="1" w:lastColumn="0" w:noHBand="0" w:noVBand="1"/>
      </w:tblPr>
      <w:tblGrid>
        <w:gridCol w:w="1500"/>
        <w:gridCol w:w="1122"/>
        <w:gridCol w:w="1122"/>
        <w:gridCol w:w="1059"/>
        <w:gridCol w:w="1122"/>
        <w:gridCol w:w="1122"/>
      </w:tblGrid>
      <w:tr w:rsidR="00B33224" w:rsidRPr="00FD3C1E" w14:paraId="2F861313" w14:textId="77777777" w:rsidTr="007E71EC">
        <w:trPr>
          <w:trHeight w:val="340"/>
          <w:jc w:val="center"/>
        </w:trPr>
        <w:tc>
          <w:tcPr>
            <w:tcW w:w="0" w:type="auto"/>
            <w:tcBorders>
              <w:top w:val="single" w:sz="4" w:space="0" w:color="auto"/>
              <w:bottom w:val="single" w:sz="4" w:space="0" w:color="auto"/>
            </w:tcBorders>
            <w:shd w:val="clear" w:color="auto" w:fill="auto"/>
            <w:vAlign w:val="center"/>
          </w:tcPr>
          <w:p w14:paraId="414655A2" w14:textId="77777777" w:rsidR="00B33224" w:rsidRPr="00FD3C1E" w:rsidRDefault="00B33224" w:rsidP="00C93EE7">
            <w:pPr>
              <w:spacing w:before="0" w:after="0" w:line="240" w:lineRule="auto"/>
              <w:jc w:val="left"/>
              <w:rPr>
                <w:b/>
                <w:kern w:val="0"/>
                <w:sz w:val="19"/>
                <w:szCs w:val="19"/>
              </w:rPr>
            </w:pPr>
            <w:r w:rsidRPr="00FD3C1E">
              <w:rPr>
                <w:b/>
                <w:kern w:val="0"/>
                <w:sz w:val="19"/>
                <w:szCs w:val="19"/>
              </w:rPr>
              <w:t>Scenario</w:t>
            </w:r>
          </w:p>
        </w:tc>
        <w:tc>
          <w:tcPr>
            <w:tcW w:w="0" w:type="auto"/>
            <w:tcBorders>
              <w:top w:val="single" w:sz="4" w:space="0" w:color="auto"/>
              <w:bottom w:val="single" w:sz="4" w:space="0" w:color="auto"/>
            </w:tcBorders>
            <w:shd w:val="clear" w:color="auto" w:fill="auto"/>
            <w:noWrap/>
            <w:vAlign w:val="center"/>
          </w:tcPr>
          <w:p w14:paraId="425008BC" w14:textId="77777777" w:rsidR="00B33224" w:rsidRPr="00FD3C1E" w:rsidRDefault="00B33224" w:rsidP="009F6359">
            <w:pPr>
              <w:spacing w:before="0" w:after="0" w:line="240" w:lineRule="auto"/>
              <w:jc w:val="center"/>
              <w:rPr>
                <w:b/>
                <w:kern w:val="0"/>
                <w:sz w:val="19"/>
                <w:szCs w:val="19"/>
              </w:rPr>
            </w:pPr>
            <w:r w:rsidRPr="00FD3C1E">
              <w:rPr>
                <w:b/>
                <w:kern w:val="0"/>
                <w:sz w:val="19"/>
                <w:szCs w:val="19"/>
              </w:rPr>
              <w:t>2014-15</w:t>
            </w:r>
          </w:p>
        </w:tc>
        <w:tc>
          <w:tcPr>
            <w:tcW w:w="0" w:type="auto"/>
            <w:tcBorders>
              <w:top w:val="single" w:sz="4" w:space="0" w:color="auto"/>
              <w:bottom w:val="single" w:sz="4" w:space="0" w:color="auto"/>
            </w:tcBorders>
            <w:shd w:val="clear" w:color="auto" w:fill="auto"/>
            <w:noWrap/>
            <w:vAlign w:val="center"/>
          </w:tcPr>
          <w:p w14:paraId="136BE8D2" w14:textId="77777777" w:rsidR="00B33224" w:rsidRPr="00FD3C1E" w:rsidRDefault="00B33224" w:rsidP="009F6359">
            <w:pPr>
              <w:spacing w:before="0" w:after="0" w:line="240" w:lineRule="auto"/>
              <w:jc w:val="center"/>
              <w:rPr>
                <w:b/>
                <w:kern w:val="0"/>
                <w:sz w:val="19"/>
                <w:szCs w:val="19"/>
              </w:rPr>
            </w:pPr>
            <w:r w:rsidRPr="00FD3C1E">
              <w:rPr>
                <w:b/>
                <w:kern w:val="0"/>
                <w:sz w:val="19"/>
                <w:szCs w:val="19"/>
              </w:rPr>
              <w:t>2015-16</w:t>
            </w:r>
          </w:p>
        </w:tc>
        <w:tc>
          <w:tcPr>
            <w:tcW w:w="0" w:type="auto"/>
            <w:tcBorders>
              <w:top w:val="single" w:sz="4" w:space="0" w:color="auto"/>
              <w:bottom w:val="single" w:sz="4" w:space="0" w:color="auto"/>
            </w:tcBorders>
            <w:shd w:val="clear" w:color="auto" w:fill="auto"/>
            <w:noWrap/>
            <w:vAlign w:val="center"/>
          </w:tcPr>
          <w:p w14:paraId="2DCF6F92" w14:textId="77777777" w:rsidR="00B33224" w:rsidRPr="00FD3C1E" w:rsidRDefault="00B33224" w:rsidP="009F6359">
            <w:pPr>
              <w:spacing w:before="0" w:after="0" w:line="240" w:lineRule="auto"/>
              <w:jc w:val="center"/>
              <w:rPr>
                <w:b/>
                <w:kern w:val="0"/>
                <w:sz w:val="19"/>
                <w:szCs w:val="19"/>
              </w:rPr>
            </w:pPr>
            <w:r w:rsidRPr="00FD3C1E">
              <w:rPr>
                <w:b/>
                <w:kern w:val="0"/>
                <w:sz w:val="19"/>
                <w:szCs w:val="19"/>
              </w:rPr>
              <w:t>2016-17</w:t>
            </w:r>
          </w:p>
        </w:tc>
        <w:tc>
          <w:tcPr>
            <w:tcW w:w="0" w:type="auto"/>
            <w:tcBorders>
              <w:top w:val="single" w:sz="4" w:space="0" w:color="auto"/>
              <w:bottom w:val="single" w:sz="4" w:space="0" w:color="auto"/>
            </w:tcBorders>
            <w:shd w:val="clear" w:color="auto" w:fill="auto"/>
            <w:noWrap/>
            <w:vAlign w:val="center"/>
          </w:tcPr>
          <w:p w14:paraId="09F7FF1F" w14:textId="77777777" w:rsidR="00B33224" w:rsidRPr="00FD3C1E" w:rsidRDefault="00B33224" w:rsidP="009F6359">
            <w:pPr>
              <w:spacing w:before="0" w:after="0" w:line="240" w:lineRule="auto"/>
              <w:jc w:val="center"/>
              <w:rPr>
                <w:b/>
                <w:kern w:val="0"/>
                <w:sz w:val="19"/>
                <w:szCs w:val="19"/>
              </w:rPr>
            </w:pPr>
            <w:r w:rsidRPr="00FD3C1E">
              <w:rPr>
                <w:b/>
                <w:kern w:val="0"/>
                <w:sz w:val="19"/>
                <w:szCs w:val="19"/>
              </w:rPr>
              <w:t>2017-18</w:t>
            </w:r>
          </w:p>
        </w:tc>
        <w:tc>
          <w:tcPr>
            <w:tcW w:w="0" w:type="auto"/>
            <w:tcBorders>
              <w:top w:val="single" w:sz="4" w:space="0" w:color="auto"/>
              <w:bottom w:val="single" w:sz="4" w:space="0" w:color="auto"/>
            </w:tcBorders>
            <w:vAlign w:val="center"/>
          </w:tcPr>
          <w:p w14:paraId="0A02FBE4" w14:textId="77777777" w:rsidR="00B33224" w:rsidRPr="00FD3C1E" w:rsidRDefault="00B33224" w:rsidP="009F6359">
            <w:pPr>
              <w:spacing w:before="0" w:after="0" w:line="240" w:lineRule="auto"/>
              <w:jc w:val="center"/>
              <w:rPr>
                <w:b/>
                <w:kern w:val="0"/>
                <w:sz w:val="19"/>
                <w:szCs w:val="19"/>
              </w:rPr>
            </w:pPr>
            <w:r w:rsidRPr="00FD3C1E">
              <w:rPr>
                <w:b/>
                <w:kern w:val="0"/>
                <w:sz w:val="19"/>
                <w:szCs w:val="19"/>
              </w:rPr>
              <w:t>2018-19</w:t>
            </w:r>
          </w:p>
        </w:tc>
      </w:tr>
      <w:tr w:rsidR="00B33224" w:rsidRPr="00FD3C1E" w14:paraId="56C439D4" w14:textId="77777777" w:rsidTr="007E71EC">
        <w:trPr>
          <w:trHeight w:val="340"/>
          <w:jc w:val="center"/>
        </w:trPr>
        <w:tc>
          <w:tcPr>
            <w:tcW w:w="0" w:type="auto"/>
            <w:tcBorders>
              <w:top w:val="single" w:sz="4" w:space="0" w:color="auto"/>
            </w:tcBorders>
            <w:shd w:val="clear" w:color="auto" w:fill="auto"/>
            <w:vAlign w:val="center"/>
          </w:tcPr>
          <w:p w14:paraId="4596910D" w14:textId="4D43F192" w:rsidR="00B33224" w:rsidRPr="00F75C8C" w:rsidRDefault="00F75C8C" w:rsidP="00C93EE7">
            <w:pPr>
              <w:spacing w:before="0" w:after="0" w:line="240" w:lineRule="auto"/>
              <w:jc w:val="left"/>
              <w:rPr>
                <w:kern w:val="0"/>
                <w:sz w:val="19"/>
                <w:szCs w:val="19"/>
                <w:u w:val="single"/>
              </w:rPr>
            </w:pPr>
            <w:r w:rsidRPr="00F75C8C">
              <w:rPr>
                <w:kern w:val="0"/>
                <w:sz w:val="19"/>
                <w:szCs w:val="19"/>
                <w:u w:val="single"/>
              </w:rPr>
              <w:t>Barrages</w:t>
            </w:r>
          </w:p>
        </w:tc>
        <w:tc>
          <w:tcPr>
            <w:tcW w:w="0" w:type="auto"/>
            <w:tcBorders>
              <w:top w:val="single" w:sz="4" w:space="0" w:color="auto"/>
            </w:tcBorders>
            <w:shd w:val="clear" w:color="auto" w:fill="auto"/>
            <w:noWrap/>
            <w:vAlign w:val="center"/>
          </w:tcPr>
          <w:p w14:paraId="3C476EB3" w14:textId="39A98E0D" w:rsidR="00B33224" w:rsidRPr="00FD3C1E" w:rsidRDefault="00B33224" w:rsidP="009F6359">
            <w:pPr>
              <w:spacing w:before="0" w:after="0" w:line="240" w:lineRule="auto"/>
              <w:jc w:val="center"/>
              <w:rPr>
                <w:kern w:val="0"/>
                <w:sz w:val="19"/>
                <w:szCs w:val="19"/>
              </w:rPr>
            </w:pPr>
          </w:p>
        </w:tc>
        <w:tc>
          <w:tcPr>
            <w:tcW w:w="0" w:type="auto"/>
            <w:tcBorders>
              <w:top w:val="single" w:sz="4" w:space="0" w:color="auto"/>
            </w:tcBorders>
            <w:shd w:val="clear" w:color="auto" w:fill="auto"/>
            <w:noWrap/>
            <w:vAlign w:val="center"/>
          </w:tcPr>
          <w:p w14:paraId="1B6E8DBD" w14:textId="6D9CF680" w:rsidR="00B33224" w:rsidRPr="00FD3C1E" w:rsidRDefault="00B33224" w:rsidP="009F6359">
            <w:pPr>
              <w:spacing w:before="0" w:after="0" w:line="240" w:lineRule="auto"/>
              <w:jc w:val="center"/>
              <w:rPr>
                <w:kern w:val="0"/>
                <w:sz w:val="19"/>
                <w:szCs w:val="19"/>
              </w:rPr>
            </w:pPr>
          </w:p>
        </w:tc>
        <w:tc>
          <w:tcPr>
            <w:tcW w:w="0" w:type="auto"/>
            <w:tcBorders>
              <w:top w:val="single" w:sz="4" w:space="0" w:color="auto"/>
            </w:tcBorders>
            <w:shd w:val="clear" w:color="auto" w:fill="auto"/>
            <w:noWrap/>
            <w:vAlign w:val="center"/>
          </w:tcPr>
          <w:p w14:paraId="7B4054C9" w14:textId="2DE2B741" w:rsidR="00B33224" w:rsidRPr="00FD3C1E" w:rsidRDefault="00B33224" w:rsidP="009F6359">
            <w:pPr>
              <w:spacing w:before="0" w:after="0" w:line="240" w:lineRule="auto"/>
              <w:jc w:val="center"/>
              <w:rPr>
                <w:kern w:val="0"/>
                <w:sz w:val="19"/>
                <w:szCs w:val="19"/>
              </w:rPr>
            </w:pPr>
          </w:p>
        </w:tc>
        <w:tc>
          <w:tcPr>
            <w:tcW w:w="0" w:type="auto"/>
            <w:tcBorders>
              <w:top w:val="single" w:sz="4" w:space="0" w:color="auto"/>
            </w:tcBorders>
            <w:shd w:val="clear" w:color="auto" w:fill="auto"/>
            <w:noWrap/>
            <w:vAlign w:val="center"/>
          </w:tcPr>
          <w:p w14:paraId="6E01AE02" w14:textId="5BBAF1FF" w:rsidR="00B33224" w:rsidRPr="00FD3C1E" w:rsidRDefault="00B33224" w:rsidP="009F6359">
            <w:pPr>
              <w:spacing w:before="0" w:after="0" w:line="240" w:lineRule="auto"/>
              <w:jc w:val="center"/>
              <w:rPr>
                <w:kern w:val="0"/>
                <w:sz w:val="19"/>
                <w:szCs w:val="19"/>
              </w:rPr>
            </w:pPr>
          </w:p>
        </w:tc>
        <w:tc>
          <w:tcPr>
            <w:tcW w:w="0" w:type="auto"/>
            <w:tcBorders>
              <w:top w:val="single" w:sz="4" w:space="0" w:color="auto"/>
            </w:tcBorders>
            <w:vAlign w:val="center"/>
          </w:tcPr>
          <w:p w14:paraId="517D80D5" w14:textId="7AAD0C39" w:rsidR="00B33224" w:rsidRPr="00FD3C1E" w:rsidRDefault="00B33224" w:rsidP="009F6359">
            <w:pPr>
              <w:spacing w:before="0" w:after="0" w:line="240" w:lineRule="auto"/>
              <w:jc w:val="center"/>
              <w:rPr>
                <w:kern w:val="0"/>
                <w:sz w:val="19"/>
                <w:szCs w:val="19"/>
              </w:rPr>
            </w:pPr>
          </w:p>
        </w:tc>
      </w:tr>
      <w:tr w:rsidR="00F75C8C" w:rsidRPr="00FD3C1E" w14:paraId="0C178DB2" w14:textId="77777777" w:rsidTr="007E71EC">
        <w:trPr>
          <w:trHeight w:val="340"/>
          <w:jc w:val="center"/>
        </w:trPr>
        <w:tc>
          <w:tcPr>
            <w:tcW w:w="0" w:type="auto"/>
            <w:shd w:val="clear" w:color="auto" w:fill="auto"/>
            <w:vAlign w:val="center"/>
          </w:tcPr>
          <w:p w14:paraId="40EB5AAC" w14:textId="09198B41" w:rsidR="00F75C8C" w:rsidRPr="00FD3C1E" w:rsidRDefault="00F75C8C" w:rsidP="00C93EE7">
            <w:pPr>
              <w:spacing w:before="0" w:after="0" w:line="240" w:lineRule="auto"/>
              <w:jc w:val="left"/>
              <w:rPr>
                <w:kern w:val="0"/>
                <w:sz w:val="19"/>
                <w:szCs w:val="19"/>
              </w:rPr>
            </w:pPr>
            <w:r w:rsidRPr="00FD3C1E">
              <w:rPr>
                <w:kern w:val="0"/>
                <w:sz w:val="19"/>
                <w:szCs w:val="19"/>
              </w:rPr>
              <w:t>With all water</w:t>
            </w:r>
          </w:p>
        </w:tc>
        <w:tc>
          <w:tcPr>
            <w:tcW w:w="0" w:type="auto"/>
            <w:shd w:val="clear" w:color="auto" w:fill="auto"/>
            <w:noWrap/>
            <w:vAlign w:val="center"/>
          </w:tcPr>
          <w:p w14:paraId="20025E77" w14:textId="340000B9" w:rsidR="00F75C8C" w:rsidRPr="00FD3C1E" w:rsidRDefault="00F75C8C" w:rsidP="00F75C8C">
            <w:pPr>
              <w:spacing w:before="0" w:after="0" w:line="240" w:lineRule="auto"/>
              <w:jc w:val="center"/>
              <w:rPr>
                <w:kern w:val="0"/>
                <w:sz w:val="19"/>
                <w:szCs w:val="19"/>
              </w:rPr>
            </w:pPr>
            <w:r w:rsidRPr="00FD3C1E">
              <w:rPr>
                <w:kern w:val="0"/>
                <w:sz w:val="19"/>
                <w:szCs w:val="19"/>
              </w:rPr>
              <w:t>446,855</w:t>
            </w:r>
          </w:p>
        </w:tc>
        <w:tc>
          <w:tcPr>
            <w:tcW w:w="0" w:type="auto"/>
            <w:shd w:val="clear" w:color="auto" w:fill="auto"/>
            <w:noWrap/>
            <w:vAlign w:val="center"/>
          </w:tcPr>
          <w:p w14:paraId="15EEB6E0" w14:textId="7F289750" w:rsidR="00F75C8C" w:rsidRPr="00FD3C1E" w:rsidRDefault="00F75C8C" w:rsidP="00F75C8C">
            <w:pPr>
              <w:spacing w:before="0" w:after="0" w:line="240" w:lineRule="auto"/>
              <w:jc w:val="center"/>
              <w:rPr>
                <w:kern w:val="0"/>
                <w:sz w:val="19"/>
                <w:szCs w:val="19"/>
              </w:rPr>
            </w:pPr>
            <w:r w:rsidRPr="00FD3C1E">
              <w:rPr>
                <w:kern w:val="0"/>
                <w:sz w:val="19"/>
                <w:szCs w:val="19"/>
              </w:rPr>
              <w:t>288,516</w:t>
            </w:r>
          </w:p>
        </w:tc>
        <w:tc>
          <w:tcPr>
            <w:tcW w:w="0" w:type="auto"/>
            <w:shd w:val="clear" w:color="auto" w:fill="auto"/>
            <w:noWrap/>
            <w:vAlign w:val="center"/>
          </w:tcPr>
          <w:p w14:paraId="01EA7955" w14:textId="5341DDA9" w:rsidR="00F75C8C" w:rsidRPr="00FD3C1E" w:rsidRDefault="00F75C8C" w:rsidP="00F75C8C">
            <w:pPr>
              <w:spacing w:before="0" w:after="0" w:line="240" w:lineRule="auto"/>
              <w:jc w:val="center"/>
              <w:rPr>
                <w:kern w:val="0"/>
                <w:sz w:val="19"/>
                <w:szCs w:val="19"/>
              </w:rPr>
            </w:pPr>
            <w:r w:rsidRPr="00FD3C1E">
              <w:rPr>
                <w:kern w:val="0"/>
                <w:sz w:val="19"/>
                <w:szCs w:val="19"/>
              </w:rPr>
              <w:t>1,504,541</w:t>
            </w:r>
          </w:p>
        </w:tc>
        <w:tc>
          <w:tcPr>
            <w:tcW w:w="0" w:type="auto"/>
            <w:shd w:val="clear" w:color="auto" w:fill="auto"/>
            <w:noWrap/>
            <w:vAlign w:val="center"/>
          </w:tcPr>
          <w:p w14:paraId="1B3D7012" w14:textId="20E17124" w:rsidR="00F75C8C" w:rsidRPr="00FD3C1E" w:rsidRDefault="00F75C8C" w:rsidP="00F75C8C">
            <w:pPr>
              <w:spacing w:before="0" w:after="0" w:line="240" w:lineRule="auto"/>
              <w:jc w:val="center"/>
              <w:rPr>
                <w:kern w:val="0"/>
                <w:sz w:val="19"/>
                <w:szCs w:val="19"/>
              </w:rPr>
            </w:pPr>
            <w:r w:rsidRPr="00FD3C1E">
              <w:rPr>
                <w:kern w:val="0"/>
                <w:sz w:val="19"/>
                <w:szCs w:val="19"/>
              </w:rPr>
              <w:t>349,893</w:t>
            </w:r>
          </w:p>
        </w:tc>
        <w:tc>
          <w:tcPr>
            <w:tcW w:w="0" w:type="auto"/>
            <w:vAlign w:val="center"/>
          </w:tcPr>
          <w:p w14:paraId="1F01333E" w14:textId="03BE3644" w:rsidR="00F75C8C" w:rsidRPr="00FD3C1E" w:rsidRDefault="00F75C8C" w:rsidP="00F75C8C">
            <w:pPr>
              <w:spacing w:before="0" w:after="0" w:line="240" w:lineRule="auto"/>
              <w:jc w:val="center"/>
              <w:rPr>
                <w:kern w:val="0"/>
                <w:sz w:val="19"/>
                <w:szCs w:val="19"/>
              </w:rPr>
            </w:pPr>
            <w:r w:rsidRPr="00FD3C1E">
              <w:rPr>
                <w:kern w:val="0"/>
                <w:sz w:val="19"/>
                <w:szCs w:val="19"/>
              </w:rPr>
              <w:t>228,293</w:t>
            </w:r>
          </w:p>
        </w:tc>
      </w:tr>
      <w:tr w:rsidR="00F75C8C" w:rsidRPr="00FD3C1E" w14:paraId="02B6F2C1" w14:textId="77777777" w:rsidTr="007E71EC">
        <w:trPr>
          <w:trHeight w:val="340"/>
          <w:jc w:val="center"/>
        </w:trPr>
        <w:tc>
          <w:tcPr>
            <w:tcW w:w="0" w:type="auto"/>
            <w:shd w:val="clear" w:color="auto" w:fill="auto"/>
            <w:vAlign w:val="center"/>
          </w:tcPr>
          <w:p w14:paraId="104A4C9A" w14:textId="560B9251" w:rsidR="00F75C8C" w:rsidRPr="00FD3C1E" w:rsidRDefault="00F75C8C" w:rsidP="00C93EE7">
            <w:pPr>
              <w:spacing w:before="0" w:after="0" w:line="240" w:lineRule="auto"/>
              <w:jc w:val="left"/>
              <w:rPr>
                <w:kern w:val="0"/>
                <w:sz w:val="19"/>
                <w:szCs w:val="19"/>
              </w:rPr>
            </w:pPr>
            <w:r w:rsidRPr="00FD3C1E">
              <w:rPr>
                <w:kern w:val="0"/>
                <w:sz w:val="19"/>
                <w:szCs w:val="19"/>
              </w:rPr>
              <w:t>No CEW</w:t>
            </w:r>
          </w:p>
        </w:tc>
        <w:tc>
          <w:tcPr>
            <w:tcW w:w="0" w:type="auto"/>
            <w:shd w:val="clear" w:color="auto" w:fill="auto"/>
            <w:noWrap/>
            <w:vAlign w:val="center"/>
          </w:tcPr>
          <w:p w14:paraId="0D69679F" w14:textId="14F91C9F" w:rsidR="00F75C8C" w:rsidRPr="00FD3C1E" w:rsidRDefault="00F75C8C" w:rsidP="00F75C8C">
            <w:pPr>
              <w:spacing w:before="0" w:after="0" w:line="240" w:lineRule="auto"/>
              <w:jc w:val="center"/>
              <w:rPr>
                <w:kern w:val="0"/>
                <w:sz w:val="19"/>
                <w:szCs w:val="19"/>
              </w:rPr>
            </w:pPr>
            <w:r w:rsidRPr="00FD3C1E">
              <w:rPr>
                <w:kern w:val="0"/>
                <w:sz w:val="19"/>
                <w:szCs w:val="19"/>
              </w:rPr>
              <w:t>161,791</w:t>
            </w:r>
          </w:p>
        </w:tc>
        <w:tc>
          <w:tcPr>
            <w:tcW w:w="0" w:type="auto"/>
            <w:shd w:val="clear" w:color="auto" w:fill="auto"/>
            <w:noWrap/>
            <w:vAlign w:val="center"/>
          </w:tcPr>
          <w:p w14:paraId="1FB8F0AB" w14:textId="33CBC885" w:rsidR="00F75C8C" w:rsidRPr="00FD3C1E" w:rsidRDefault="00F75C8C" w:rsidP="00F75C8C">
            <w:pPr>
              <w:spacing w:before="0" w:after="0" w:line="240" w:lineRule="auto"/>
              <w:jc w:val="center"/>
              <w:rPr>
                <w:kern w:val="0"/>
                <w:sz w:val="19"/>
                <w:szCs w:val="19"/>
              </w:rPr>
            </w:pPr>
            <w:r w:rsidRPr="00FD3C1E">
              <w:rPr>
                <w:kern w:val="0"/>
                <w:sz w:val="19"/>
                <w:szCs w:val="19"/>
              </w:rPr>
              <w:t>36,884</w:t>
            </w:r>
          </w:p>
        </w:tc>
        <w:tc>
          <w:tcPr>
            <w:tcW w:w="0" w:type="auto"/>
            <w:shd w:val="clear" w:color="auto" w:fill="auto"/>
            <w:noWrap/>
            <w:vAlign w:val="center"/>
          </w:tcPr>
          <w:p w14:paraId="14F5828D" w14:textId="2BD8581B" w:rsidR="00F75C8C" w:rsidRPr="00FD3C1E" w:rsidRDefault="00F75C8C" w:rsidP="00F75C8C">
            <w:pPr>
              <w:spacing w:before="0" w:after="0" w:line="240" w:lineRule="auto"/>
              <w:jc w:val="center"/>
              <w:rPr>
                <w:kern w:val="0"/>
                <w:sz w:val="19"/>
                <w:szCs w:val="19"/>
              </w:rPr>
            </w:pPr>
            <w:r w:rsidRPr="00FD3C1E">
              <w:rPr>
                <w:kern w:val="0"/>
                <w:sz w:val="19"/>
                <w:szCs w:val="19"/>
              </w:rPr>
              <w:t>1,383,674</w:t>
            </w:r>
          </w:p>
        </w:tc>
        <w:tc>
          <w:tcPr>
            <w:tcW w:w="0" w:type="auto"/>
            <w:shd w:val="clear" w:color="auto" w:fill="auto"/>
            <w:noWrap/>
            <w:vAlign w:val="center"/>
          </w:tcPr>
          <w:p w14:paraId="299E1811" w14:textId="25B8C9B8" w:rsidR="00F75C8C" w:rsidRPr="00FD3C1E" w:rsidRDefault="00F75C8C" w:rsidP="00F75C8C">
            <w:pPr>
              <w:spacing w:before="0" w:after="0" w:line="240" w:lineRule="auto"/>
              <w:jc w:val="center"/>
              <w:rPr>
                <w:kern w:val="0"/>
                <w:sz w:val="19"/>
                <w:szCs w:val="19"/>
              </w:rPr>
            </w:pPr>
            <w:r w:rsidRPr="00FD3C1E">
              <w:rPr>
                <w:kern w:val="0"/>
                <w:sz w:val="19"/>
                <w:szCs w:val="19"/>
              </w:rPr>
              <w:t>109,171</w:t>
            </w:r>
          </w:p>
        </w:tc>
        <w:tc>
          <w:tcPr>
            <w:tcW w:w="0" w:type="auto"/>
            <w:vAlign w:val="center"/>
          </w:tcPr>
          <w:p w14:paraId="310E0A89" w14:textId="3D1F5D61" w:rsidR="00F75C8C" w:rsidRPr="00FD3C1E" w:rsidRDefault="00F75C8C" w:rsidP="00F75C8C">
            <w:pPr>
              <w:spacing w:before="0" w:after="0" w:line="240" w:lineRule="auto"/>
              <w:jc w:val="center"/>
              <w:rPr>
                <w:kern w:val="0"/>
                <w:sz w:val="19"/>
                <w:szCs w:val="19"/>
              </w:rPr>
            </w:pPr>
            <w:r w:rsidRPr="00FD3C1E">
              <w:rPr>
                <w:kern w:val="0"/>
                <w:sz w:val="19"/>
                <w:szCs w:val="19"/>
              </w:rPr>
              <w:t>67,396</w:t>
            </w:r>
          </w:p>
        </w:tc>
      </w:tr>
      <w:tr w:rsidR="00F75C8C" w:rsidRPr="00FD3C1E" w14:paraId="23A44902" w14:textId="77777777" w:rsidTr="007E71EC">
        <w:trPr>
          <w:trHeight w:val="340"/>
          <w:jc w:val="center"/>
        </w:trPr>
        <w:tc>
          <w:tcPr>
            <w:tcW w:w="0" w:type="auto"/>
            <w:shd w:val="clear" w:color="auto" w:fill="auto"/>
            <w:vAlign w:val="center"/>
            <w:hideMark/>
          </w:tcPr>
          <w:p w14:paraId="7EA393AB" w14:textId="77777777" w:rsidR="00F75C8C" w:rsidRPr="00FD3C1E" w:rsidRDefault="00F75C8C" w:rsidP="00C93EE7">
            <w:pPr>
              <w:spacing w:before="0" w:after="0" w:line="240" w:lineRule="auto"/>
              <w:jc w:val="left"/>
              <w:rPr>
                <w:kern w:val="0"/>
                <w:sz w:val="19"/>
                <w:szCs w:val="19"/>
              </w:rPr>
            </w:pPr>
            <w:r w:rsidRPr="00FD3C1E">
              <w:rPr>
                <w:kern w:val="0"/>
                <w:sz w:val="19"/>
                <w:szCs w:val="19"/>
              </w:rPr>
              <w:t>No eWater</w:t>
            </w:r>
          </w:p>
        </w:tc>
        <w:tc>
          <w:tcPr>
            <w:tcW w:w="0" w:type="auto"/>
            <w:shd w:val="clear" w:color="auto" w:fill="auto"/>
            <w:noWrap/>
            <w:vAlign w:val="center"/>
          </w:tcPr>
          <w:p w14:paraId="6464F530" w14:textId="77777777" w:rsidR="00F75C8C" w:rsidRPr="00FD3C1E" w:rsidRDefault="00F75C8C" w:rsidP="00F75C8C">
            <w:pPr>
              <w:spacing w:before="0" w:after="0" w:line="240" w:lineRule="auto"/>
              <w:jc w:val="center"/>
              <w:rPr>
                <w:kern w:val="0"/>
                <w:sz w:val="19"/>
                <w:szCs w:val="19"/>
              </w:rPr>
            </w:pPr>
            <w:r w:rsidRPr="00FD3C1E">
              <w:rPr>
                <w:kern w:val="0"/>
                <w:sz w:val="19"/>
                <w:szCs w:val="19"/>
              </w:rPr>
              <w:t>152,406</w:t>
            </w:r>
          </w:p>
        </w:tc>
        <w:tc>
          <w:tcPr>
            <w:tcW w:w="0" w:type="auto"/>
            <w:shd w:val="clear" w:color="auto" w:fill="auto"/>
            <w:noWrap/>
            <w:vAlign w:val="center"/>
          </w:tcPr>
          <w:p w14:paraId="101F2C33" w14:textId="77777777" w:rsidR="00F75C8C" w:rsidRPr="00FD3C1E" w:rsidRDefault="00F75C8C" w:rsidP="00F75C8C">
            <w:pPr>
              <w:spacing w:before="0" w:after="0" w:line="240" w:lineRule="auto"/>
              <w:jc w:val="center"/>
              <w:rPr>
                <w:kern w:val="0"/>
                <w:sz w:val="19"/>
                <w:szCs w:val="19"/>
              </w:rPr>
            </w:pPr>
            <w:r w:rsidRPr="00FD3C1E">
              <w:rPr>
                <w:kern w:val="0"/>
                <w:sz w:val="19"/>
                <w:szCs w:val="19"/>
              </w:rPr>
              <w:t>31,031</w:t>
            </w:r>
          </w:p>
        </w:tc>
        <w:tc>
          <w:tcPr>
            <w:tcW w:w="0" w:type="auto"/>
            <w:shd w:val="clear" w:color="auto" w:fill="auto"/>
            <w:noWrap/>
            <w:vAlign w:val="center"/>
          </w:tcPr>
          <w:p w14:paraId="16EF5A60" w14:textId="77777777" w:rsidR="00F75C8C" w:rsidRPr="00FD3C1E" w:rsidRDefault="00F75C8C" w:rsidP="00F75C8C">
            <w:pPr>
              <w:spacing w:before="0" w:after="0" w:line="240" w:lineRule="auto"/>
              <w:jc w:val="center"/>
              <w:rPr>
                <w:kern w:val="0"/>
                <w:sz w:val="19"/>
                <w:szCs w:val="19"/>
              </w:rPr>
            </w:pPr>
            <w:r w:rsidRPr="00FD3C1E">
              <w:rPr>
                <w:kern w:val="0"/>
                <w:sz w:val="19"/>
                <w:szCs w:val="19"/>
              </w:rPr>
              <w:t>1,317,791</w:t>
            </w:r>
          </w:p>
        </w:tc>
        <w:tc>
          <w:tcPr>
            <w:tcW w:w="0" w:type="auto"/>
            <w:shd w:val="clear" w:color="auto" w:fill="auto"/>
            <w:noWrap/>
            <w:vAlign w:val="center"/>
            <w:hideMark/>
          </w:tcPr>
          <w:p w14:paraId="776AD10A" w14:textId="77777777" w:rsidR="00F75C8C" w:rsidRPr="00FD3C1E" w:rsidRDefault="00F75C8C" w:rsidP="00F75C8C">
            <w:pPr>
              <w:spacing w:before="0" w:after="0" w:line="240" w:lineRule="auto"/>
              <w:jc w:val="center"/>
              <w:rPr>
                <w:kern w:val="0"/>
                <w:sz w:val="19"/>
                <w:szCs w:val="19"/>
              </w:rPr>
            </w:pPr>
            <w:r w:rsidRPr="00FD3C1E">
              <w:rPr>
                <w:kern w:val="0"/>
                <w:sz w:val="19"/>
                <w:szCs w:val="19"/>
              </w:rPr>
              <w:t>48,923</w:t>
            </w:r>
          </w:p>
        </w:tc>
        <w:tc>
          <w:tcPr>
            <w:tcW w:w="0" w:type="auto"/>
            <w:vAlign w:val="center"/>
          </w:tcPr>
          <w:p w14:paraId="57E2675D" w14:textId="77777777" w:rsidR="00F75C8C" w:rsidRPr="00FD3C1E" w:rsidRDefault="00F75C8C" w:rsidP="00F75C8C">
            <w:pPr>
              <w:spacing w:before="0" w:after="0" w:line="240" w:lineRule="auto"/>
              <w:jc w:val="center"/>
              <w:rPr>
                <w:kern w:val="0"/>
                <w:sz w:val="19"/>
                <w:szCs w:val="19"/>
              </w:rPr>
            </w:pPr>
            <w:r w:rsidRPr="00FD3C1E">
              <w:rPr>
                <w:kern w:val="0"/>
                <w:sz w:val="19"/>
                <w:szCs w:val="19"/>
              </w:rPr>
              <w:t>0</w:t>
            </w:r>
          </w:p>
        </w:tc>
      </w:tr>
      <w:tr w:rsidR="00F75C8C" w:rsidRPr="00FD3C1E" w14:paraId="09CBD046" w14:textId="77777777" w:rsidTr="007E71EC">
        <w:trPr>
          <w:trHeight w:val="340"/>
          <w:jc w:val="center"/>
        </w:trPr>
        <w:tc>
          <w:tcPr>
            <w:tcW w:w="0" w:type="auto"/>
            <w:shd w:val="clear" w:color="auto" w:fill="auto"/>
            <w:vAlign w:val="center"/>
          </w:tcPr>
          <w:p w14:paraId="012E310E" w14:textId="77777777" w:rsidR="00F75C8C" w:rsidRPr="00F75C8C" w:rsidRDefault="00F75C8C" w:rsidP="00C93EE7">
            <w:pPr>
              <w:spacing w:before="0" w:after="0" w:line="240" w:lineRule="auto"/>
              <w:jc w:val="left"/>
              <w:rPr>
                <w:kern w:val="0"/>
                <w:sz w:val="8"/>
                <w:szCs w:val="19"/>
                <w:u w:val="single"/>
              </w:rPr>
            </w:pPr>
          </w:p>
          <w:p w14:paraId="7CE2785A" w14:textId="77C950D0" w:rsidR="00F75C8C" w:rsidRPr="00F75C8C" w:rsidRDefault="00F75C8C" w:rsidP="00C93EE7">
            <w:pPr>
              <w:spacing w:before="0" w:after="0" w:line="240" w:lineRule="auto"/>
              <w:jc w:val="left"/>
              <w:rPr>
                <w:kern w:val="0"/>
                <w:sz w:val="19"/>
                <w:szCs w:val="19"/>
                <w:u w:val="single"/>
              </w:rPr>
            </w:pPr>
            <w:r w:rsidRPr="00F75C8C">
              <w:rPr>
                <w:kern w:val="0"/>
                <w:sz w:val="19"/>
                <w:szCs w:val="19"/>
                <w:u w:val="single"/>
              </w:rPr>
              <w:t>Murray Mouth</w:t>
            </w:r>
          </w:p>
        </w:tc>
        <w:tc>
          <w:tcPr>
            <w:tcW w:w="0" w:type="auto"/>
            <w:shd w:val="clear" w:color="auto" w:fill="auto"/>
            <w:noWrap/>
            <w:vAlign w:val="center"/>
          </w:tcPr>
          <w:p w14:paraId="17301606" w14:textId="77777777" w:rsidR="00F75C8C" w:rsidRPr="00FD3C1E" w:rsidRDefault="00F75C8C" w:rsidP="00F75C8C">
            <w:pPr>
              <w:spacing w:before="0" w:after="0" w:line="240" w:lineRule="auto"/>
              <w:jc w:val="center"/>
              <w:rPr>
                <w:kern w:val="0"/>
                <w:sz w:val="19"/>
                <w:szCs w:val="19"/>
              </w:rPr>
            </w:pPr>
          </w:p>
        </w:tc>
        <w:tc>
          <w:tcPr>
            <w:tcW w:w="0" w:type="auto"/>
            <w:shd w:val="clear" w:color="auto" w:fill="auto"/>
            <w:noWrap/>
            <w:vAlign w:val="center"/>
          </w:tcPr>
          <w:p w14:paraId="2AC9AB70" w14:textId="77777777" w:rsidR="00F75C8C" w:rsidRPr="00FD3C1E" w:rsidRDefault="00F75C8C" w:rsidP="00F75C8C">
            <w:pPr>
              <w:spacing w:before="0" w:after="0" w:line="240" w:lineRule="auto"/>
              <w:jc w:val="center"/>
              <w:rPr>
                <w:kern w:val="0"/>
                <w:sz w:val="19"/>
                <w:szCs w:val="19"/>
              </w:rPr>
            </w:pPr>
          </w:p>
        </w:tc>
        <w:tc>
          <w:tcPr>
            <w:tcW w:w="0" w:type="auto"/>
            <w:shd w:val="clear" w:color="auto" w:fill="auto"/>
            <w:noWrap/>
            <w:vAlign w:val="center"/>
          </w:tcPr>
          <w:p w14:paraId="15C2B790" w14:textId="77777777" w:rsidR="00F75C8C" w:rsidRPr="00FD3C1E" w:rsidRDefault="00F75C8C" w:rsidP="00F75C8C">
            <w:pPr>
              <w:spacing w:before="0" w:after="0" w:line="240" w:lineRule="auto"/>
              <w:jc w:val="center"/>
              <w:rPr>
                <w:kern w:val="0"/>
                <w:sz w:val="19"/>
                <w:szCs w:val="19"/>
              </w:rPr>
            </w:pPr>
          </w:p>
        </w:tc>
        <w:tc>
          <w:tcPr>
            <w:tcW w:w="0" w:type="auto"/>
            <w:shd w:val="clear" w:color="auto" w:fill="auto"/>
            <w:noWrap/>
            <w:vAlign w:val="center"/>
          </w:tcPr>
          <w:p w14:paraId="6A08DAEA" w14:textId="77777777" w:rsidR="00F75C8C" w:rsidRPr="00FD3C1E" w:rsidRDefault="00F75C8C" w:rsidP="00F75C8C">
            <w:pPr>
              <w:spacing w:before="0" w:after="0" w:line="240" w:lineRule="auto"/>
              <w:jc w:val="center"/>
              <w:rPr>
                <w:kern w:val="0"/>
                <w:sz w:val="19"/>
                <w:szCs w:val="19"/>
              </w:rPr>
            </w:pPr>
          </w:p>
        </w:tc>
        <w:tc>
          <w:tcPr>
            <w:tcW w:w="0" w:type="auto"/>
            <w:vAlign w:val="center"/>
          </w:tcPr>
          <w:p w14:paraId="70C32769" w14:textId="77777777" w:rsidR="00F75C8C" w:rsidRPr="00FD3C1E" w:rsidRDefault="00F75C8C" w:rsidP="00F75C8C">
            <w:pPr>
              <w:spacing w:before="0" w:after="0" w:line="240" w:lineRule="auto"/>
              <w:jc w:val="center"/>
              <w:rPr>
                <w:kern w:val="0"/>
                <w:sz w:val="19"/>
                <w:szCs w:val="19"/>
              </w:rPr>
            </w:pPr>
          </w:p>
        </w:tc>
      </w:tr>
      <w:tr w:rsidR="00C754CF" w:rsidRPr="00FD3C1E" w14:paraId="314C2060" w14:textId="77777777" w:rsidTr="007E71EC">
        <w:trPr>
          <w:trHeight w:val="340"/>
          <w:jc w:val="center"/>
        </w:trPr>
        <w:tc>
          <w:tcPr>
            <w:tcW w:w="0" w:type="auto"/>
            <w:shd w:val="clear" w:color="auto" w:fill="auto"/>
            <w:vAlign w:val="center"/>
          </w:tcPr>
          <w:p w14:paraId="4A7131CE" w14:textId="30DDBD2E" w:rsidR="00C754CF" w:rsidRPr="00F75C8C" w:rsidRDefault="00C754CF" w:rsidP="00C93EE7">
            <w:pPr>
              <w:spacing w:before="0" w:after="0" w:line="240" w:lineRule="auto"/>
              <w:jc w:val="left"/>
              <w:rPr>
                <w:kern w:val="0"/>
                <w:sz w:val="19"/>
                <w:szCs w:val="19"/>
              </w:rPr>
            </w:pPr>
            <w:r w:rsidRPr="00FD3C1E">
              <w:rPr>
                <w:kern w:val="0"/>
                <w:sz w:val="19"/>
                <w:szCs w:val="19"/>
              </w:rPr>
              <w:t>With all water</w:t>
            </w:r>
          </w:p>
        </w:tc>
        <w:tc>
          <w:tcPr>
            <w:tcW w:w="0" w:type="auto"/>
            <w:shd w:val="clear" w:color="auto" w:fill="auto"/>
            <w:noWrap/>
            <w:vAlign w:val="center"/>
          </w:tcPr>
          <w:p w14:paraId="739094E2" w14:textId="70CC4234" w:rsidR="00C754CF" w:rsidRPr="007E71EC" w:rsidRDefault="00C754CF" w:rsidP="007E71EC">
            <w:pPr>
              <w:spacing w:before="0" w:after="0" w:line="240" w:lineRule="auto"/>
              <w:jc w:val="center"/>
              <w:rPr>
                <w:kern w:val="0"/>
                <w:sz w:val="19"/>
                <w:szCs w:val="19"/>
                <w:highlight w:val="yellow"/>
              </w:rPr>
            </w:pPr>
            <w:r w:rsidRPr="007E71EC">
              <w:rPr>
                <w:sz w:val="19"/>
                <w:szCs w:val="19"/>
              </w:rPr>
              <w:t>-157,852</w:t>
            </w:r>
          </w:p>
        </w:tc>
        <w:tc>
          <w:tcPr>
            <w:tcW w:w="0" w:type="auto"/>
            <w:shd w:val="clear" w:color="auto" w:fill="auto"/>
            <w:noWrap/>
            <w:vAlign w:val="center"/>
          </w:tcPr>
          <w:p w14:paraId="0CAC9545" w14:textId="4BC43122" w:rsidR="00C754CF" w:rsidRPr="007E71EC" w:rsidRDefault="00C754CF" w:rsidP="007E71EC">
            <w:pPr>
              <w:spacing w:before="0" w:after="0" w:line="240" w:lineRule="auto"/>
              <w:jc w:val="center"/>
              <w:rPr>
                <w:kern w:val="0"/>
                <w:sz w:val="19"/>
                <w:szCs w:val="19"/>
                <w:highlight w:val="yellow"/>
              </w:rPr>
            </w:pPr>
            <w:r w:rsidRPr="007E71EC">
              <w:rPr>
                <w:sz w:val="19"/>
                <w:szCs w:val="19"/>
              </w:rPr>
              <w:t>-1,850,028</w:t>
            </w:r>
          </w:p>
        </w:tc>
        <w:tc>
          <w:tcPr>
            <w:tcW w:w="0" w:type="auto"/>
            <w:shd w:val="clear" w:color="auto" w:fill="auto"/>
            <w:noWrap/>
            <w:vAlign w:val="center"/>
          </w:tcPr>
          <w:p w14:paraId="53E73296" w14:textId="63F38FE8" w:rsidR="00C754CF" w:rsidRPr="007E71EC" w:rsidRDefault="00C754CF" w:rsidP="007E71EC">
            <w:pPr>
              <w:spacing w:before="0" w:after="0" w:line="240" w:lineRule="auto"/>
              <w:jc w:val="center"/>
              <w:rPr>
                <w:kern w:val="0"/>
                <w:sz w:val="19"/>
                <w:szCs w:val="19"/>
                <w:highlight w:val="yellow"/>
              </w:rPr>
            </w:pPr>
            <w:r w:rsidRPr="007E71EC">
              <w:rPr>
                <w:sz w:val="19"/>
                <w:szCs w:val="19"/>
              </w:rPr>
              <w:t>3,679,277</w:t>
            </w:r>
          </w:p>
        </w:tc>
        <w:tc>
          <w:tcPr>
            <w:tcW w:w="0" w:type="auto"/>
            <w:shd w:val="clear" w:color="auto" w:fill="auto"/>
            <w:noWrap/>
            <w:vAlign w:val="center"/>
          </w:tcPr>
          <w:p w14:paraId="678C7902" w14:textId="4F451D21" w:rsidR="00C754CF" w:rsidRPr="007E71EC" w:rsidRDefault="00C754CF" w:rsidP="007E71EC">
            <w:pPr>
              <w:spacing w:before="0" w:after="0" w:line="240" w:lineRule="auto"/>
              <w:jc w:val="center"/>
              <w:rPr>
                <w:kern w:val="0"/>
                <w:sz w:val="19"/>
                <w:szCs w:val="19"/>
                <w:highlight w:val="yellow"/>
              </w:rPr>
            </w:pPr>
            <w:r w:rsidRPr="007E71EC">
              <w:rPr>
                <w:sz w:val="19"/>
                <w:szCs w:val="19"/>
              </w:rPr>
              <w:t>-527,042</w:t>
            </w:r>
          </w:p>
        </w:tc>
        <w:tc>
          <w:tcPr>
            <w:tcW w:w="0" w:type="auto"/>
            <w:shd w:val="clear" w:color="auto" w:fill="auto"/>
            <w:vAlign w:val="center"/>
          </w:tcPr>
          <w:p w14:paraId="130B3DBC" w14:textId="7235B1FA" w:rsidR="00C754CF" w:rsidRPr="0065064D" w:rsidRDefault="00C754CF" w:rsidP="00C754CF">
            <w:pPr>
              <w:spacing w:before="0" w:after="0" w:line="240" w:lineRule="auto"/>
              <w:jc w:val="center"/>
              <w:rPr>
                <w:kern w:val="0"/>
                <w:sz w:val="19"/>
                <w:szCs w:val="19"/>
                <w:highlight w:val="yellow"/>
              </w:rPr>
            </w:pPr>
            <w:r w:rsidRPr="0065064D">
              <w:rPr>
                <w:sz w:val="19"/>
                <w:szCs w:val="19"/>
              </w:rPr>
              <w:t>-2</w:t>
            </w:r>
            <w:r w:rsidR="007E71EC">
              <w:rPr>
                <w:sz w:val="19"/>
                <w:szCs w:val="19"/>
              </w:rPr>
              <w:t>,</w:t>
            </w:r>
            <w:r w:rsidRPr="0065064D">
              <w:rPr>
                <w:sz w:val="19"/>
                <w:szCs w:val="19"/>
              </w:rPr>
              <w:t>680</w:t>
            </w:r>
            <w:r w:rsidR="007E71EC">
              <w:rPr>
                <w:sz w:val="19"/>
                <w:szCs w:val="19"/>
              </w:rPr>
              <w:t>,</w:t>
            </w:r>
            <w:r w:rsidRPr="0065064D">
              <w:rPr>
                <w:sz w:val="19"/>
                <w:szCs w:val="19"/>
              </w:rPr>
              <w:t>574</w:t>
            </w:r>
          </w:p>
        </w:tc>
      </w:tr>
      <w:tr w:rsidR="00C754CF" w:rsidRPr="00FD3C1E" w14:paraId="1C586DE0" w14:textId="77777777" w:rsidTr="007E71EC">
        <w:trPr>
          <w:trHeight w:val="340"/>
          <w:jc w:val="center"/>
        </w:trPr>
        <w:tc>
          <w:tcPr>
            <w:tcW w:w="0" w:type="auto"/>
            <w:shd w:val="clear" w:color="auto" w:fill="auto"/>
            <w:vAlign w:val="center"/>
          </w:tcPr>
          <w:p w14:paraId="3D2C6EF7" w14:textId="45AF6E4B" w:rsidR="00C754CF" w:rsidRPr="00FD3C1E" w:rsidRDefault="00C754CF" w:rsidP="00C93EE7">
            <w:pPr>
              <w:spacing w:before="0" w:after="0" w:line="240" w:lineRule="auto"/>
              <w:jc w:val="left"/>
              <w:rPr>
                <w:kern w:val="0"/>
                <w:sz w:val="19"/>
                <w:szCs w:val="19"/>
              </w:rPr>
            </w:pPr>
            <w:r w:rsidRPr="00FD3C1E">
              <w:rPr>
                <w:kern w:val="0"/>
                <w:sz w:val="19"/>
                <w:szCs w:val="19"/>
              </w:rPr>
              <w:t>No CEW</w:t>
            </w:r>
          </w:p>
        </w:tc>
        <w:tc>
          <w:tcPr>
            <w:tcW w:w="0" w:type="auto"/>
            <w:shd w:val="clear" w:color="auto" w:fill="auto"/>
            <w:noWrap/>
            <w:vAlign w:val="center"/>
          </w:tcPr>
          <w:p w14:paraId="6CA9D969" w14:textId="4A4B3273" w:rsidR="00C754CF" w:rsidRPr="007E71EC" w:rsidRDefault="00C754CF" w:rsidP="007E71EC">
            <w:pPr>
              <w:spacing w:before="0" w:after="0" w:line="240" w:lineRule="auto"/>
              <w:jc w:val="center"/>
              <w:rPr>
                <w:kern w:val="0"/>
                <w:sz w:val="19"/>
                <w:szCs w:val="19"/>
                <w:highlight w:val="yellow"/>
              </w:rPr>
            </w:pPr>
            <w:r w:rsidRPr="007E71EC">
              <w:rPr>
                <w:sz w:val="19"/>
                <w:szCs w:val="19"/>
              </w:rPr>
              <w:t>-3,202,552</w:t>
            </w:r>
          </w:p>
        </w:tc>
        <w:tc>
          <w:tcPr>
            <w:tcW w:w="0" w:type="auto"/>
            <w:shd w:val="clear" w:color="auto" w:fill="auto"/>
            <w:noWrap/>
            <w:vAlign w:val="center"/>
          </w:tcPr>
          <w:p w14:paraId="4B068FA0" w14:textId="409DC543" w:rsidR="00C754CF" w:rsidRPr="007E71EC" w:rsidRDefault="00C754CF" w:rsidP="007E71EC">
            <w:pPr>
              <w:spacing w:before="0" w:after="0" w:line="240" w:lineRule="auto"/>
              <w:jc w:val="center"/>
              <w:rPr>
                <w:kern w:val="0"/>
                <w:sz w:val="19"/>
                <w:szCs w:val="19"/>
                <w:highlight w:val="yellow"/>
              </w:rPr>
            </w:pPr>
            <w:r w:rsidRPr="007E71EC">
              <w:rPr>
                <w:sz w:val="19"/>
                <w:szCs w:val="19"/>
              </w:rPr>
              <w:t>-6,441,297</w:t>
            </w:r>
          </w:p>
        </w:tc>
        <w:tc>
          <w:tcPr>
            <w:tcW w:w="0" w:type="auto"/>
            <w:shd w:val="clear" w:color="auto" w:fill="auto"/>
            <w:noWrap/>
            <w:vAlign w:val="center"/>
          </w:tcPr>
          <w:p w14:paraId="55C0B7FA" w14:textId="11E4940C" w:rsidR="00C754CF" w:rsidRPr="007E71EC" w:rsidRDefault="00C754CF" w:rsidP="007E71EC">
            <w:pPr>
              <w:spacing w:before="0" w:after="0" w:line="240" w:lineRule="auto"/>
              <w:jc w:val="center"/>
              <w:rPr>
                <w:kern w:val="0"/>
                <w:sz w:val="19"/>
                <w:szCs w:val="19"/>
                <w:highlight w:val="yellow"/>
              </w:rPr>
            </w:pPr>
            <w:r w:rsidRPr="007E71EC">
              <w:rPr>
                <w:sz w:val="19"/>
                <w:szCs w:val="19"/>
              </w:rPr>
              <w:t>3,159,985</w:t>
            </w:r>
          </w:p>
        </w:tc>
        <w:tc>
          <w:tcPr>
            <w:tcW w:w="0" w:type="auto"/>
            <w:shd w:val="clear" w:color="auto" w:fill="auto"/>
            <w:noWrap/>
            <w:vAlign w:val="center"/>
          </w:tcPr>
          <w:p w14:paraId="5D5EDD44" w14:textId="73936661" w:rsidR="00C754CF" w:rsidRPr="007E71EC" w:rsidRDefault="00C754CF" w:rsidP="007E71EC">
            <w:pPr>
              <w:spacing w:before="0" w:after="0" w:line="240" w:lineRule="auto"/>
              <w:jc w:val="center"/>
              <w:rPr>
                <w:kern w:val="0"/>
                <w:sz w:val="19"/>
                <w:szCs w:val="19"/>
                <w:highlight w:val="yellow"/>
              </w:rPr>
            </w:pPr>
            <w:r w:rsidRPr="007E71EC">
              <w:rPr>
                <w:sz w:val="19"/>
                <w:szCs w:val="19"/>
              </w:rPr>
              <w:t>-3,459,211</w:t>
            </w:r>
          </w:p>
        </w:tc>
        <w:tc>
          <w:tcPr>
            <w:tcW w:w="0" w:type="auto"/>
            <w:shd w:val="clear" w:color="auto" w:fill="auto"/>
            <w:vAlign w:val="center"/>
          </w:tcPr>
          <w:p w14:paraId="1B5B65AD" w14:textId="48BADE70" w:rsidR="00C754CF" w:rsidRPr="0065064D" w:rsidRDefault="00C754CF" w:rsidP="00C754CF">
            <w:pPr>
              <w:spacing w:before="0" w:after="0" w:line="240" w:lineRule="auto"/>
              <w:jc w:val="center"/>
              <w:rPr>
                <w:kern w:val="0"/>
                <w:sz w:val="19"/>
                <w:szCs w:val="19"/>
                <w:highlight w:val="yellow"/>
              </w:rPr>
            </w:pPr>
            <w:r w:rsidRPr="0065064D">
              <w:rPr>
                <w:sz w:val="19"/>
                <w:szCs w:val="19"/>
              </w:rPr>
              <w:t>-5</w:t>
            </w:r>
            <w:r w:rsidR="007E71EC">
              <w:rPr>
                <w:sz w:val="19"/>
                <w:szCs w:val="19"/>
              </w:rPr>
              <w:t>,</w:t>
            </w:r>
            <w:r w:rsidRPr="0065064D">
              <w:rPr>
                <w:sz w:val="19"/>
                <w:szCs w:val="19"/>
              </w:rPr>
              <w:t>151</w:t>
            </w:r>
            <w:r w:rsidR="007E71EC">
              <w:rPr>
                <w:sz w:val="19"/>
                <w:szCs w:val="19"/>
              </w:rPr>
              <w:t>,</w:t>
            </w:r>
            <w:r w:rsidRPr="0065064D">
              <w:rPr>
                <w:sz w:val="19"/>
                <w:szCs w:val="19"/>
              </w:rPr>
              <w:t>627</w:t>
            </w:r>
          </w:p>
        </w:tc>
      </w:tr>
      <w:tr w:rsidR="00C754CF" w:rsidRPr="00FD3C1E" w14:paraId="247A75F1" w14:textId="77777777" w:rsidTr="007E71EC">
        <w:trPr>
          <w:trHeight w:val="340"/>
          <w:jc w:val="center"/>
        </w:trPr>
        <w:tc>
          <w:tcPr>
            <w:tcW w:w="0" w:type="auto"/>
            <w:tcBorders>
              <w:bottom w:val="single" w:sz="4" w:space="0" w:color="auto"/>
            </w:tcBorders>
            <w:shd w:val="clear" w:color="auto" w:fill="auto"/>
            <w:vAlign w:val="center"/>
          </w:tcPr>
          <w:p w14:paraId="7C113CDE" w14:textId="76271241" w:rsidR="00C754CF" w:rsidRPr="00FD3C1E" w:rsidRDefault="00C754CF" w:rsidP="00C93EE7">
            <w:pPr>
              <w:spacing w:before="0" w:after="0" w:line="240" w:lineRule="auto"/>
              <w:jc w:val="left"/>
              <w:rPr>
                <w:kern w:val="0"/>
                <w:sz w:val="19"/>
                <w:szCs w:val="19"/>
              </w:rPr>
            </w:pPr>
            <w:r w:rsidRPr="00FD3C1E">
              <w:rPr>
                <w:kern w:val="0"/>
                <w:sz w:val="19"/>
                <w:szCs w:val="19"/>
              </w:rPr>
              <w:t>No eWater</w:t>
            </w:r>
          </w:p>
        </w:tc>
        <w:tc>
          <w:tcPr>
            <w:tcW w:w="0" w:type="auto"/>
            <w:tcBorders>
              <w:bottom w:val="single" w:sz="4" w:space="0" w:color="auto"/>
            </w:tcBorders>
            <w:shd w:val="clear" w:color="auto" w:fill="auto"/>
            <w:noWrap/>
            <w:vAlign w:val="center"/>
          </w:tcPr>
          <w:p w14:paraId="3C5900BE" w14:textId="70611713" w:rsidR="00C754CF" w:rsidRPr="007E71EC" w:rsidRDefault="00C754CF" w:rsidP="007E71EC">
            <w:pPr>
              <w:spacing w:before="0" w:after="0" w:line="240" w:lineRule="auto"/>
              <w:jc w:val="center"/>
              <w:rPr>
                <w:kern w:val="0"/>
                <w:sz w:val="19"/>
                <w:szCs w:val="19"/>
                <w:highlight w:val="yellow"/>
              </w:rPr>
            </w:pPr>
            <w:r w:rsidRPr="007E71EC">
              <w:rPr>
                <w:sz w:val="19"/>
                <w:szCs w:val="19"/>
              </w:rPr>
              <w:t>-5,048,511</w:t>
            </w:r>
          </w:p>
        </w:tc>
        <w:tc>
          <w:tcPr>
            <w:tcW w:w="0" w:type="auto"/>
            <w:tcBorders>
              <w:bottom w:val="single" w:sz="4" w:space="0" w:color="auto"/>
            </w:tcBorders>
            <w:shd w:val="clear" w:color="auto" w:fill="auto"/>
            <w:noWrap/>
            <w:vAlign w:val="center"/>
          </w:tcPr>
          <w:p w14:paraId="3D7E48AC" w14:textId="7FA561FE" w:rsidR="00C754CF" w:rsidRPr="007E71EC" w:rsidRDefault="00C754CF" w:rsidP="007E71EC">
            <w:pPr>
              <w:spacing w:before="0" w:after="0" w:line="240" w:lineRule="auto"/>
              <w:jc w:val="center"/>
              <w:rPr>
                <w:kern w:val="0"/>
                <w:sz w:val="19"/>
                <w:szCs w:val="19"/>
                <w:highlight w:val="yellow"/>
              </w:rPr>
            </w:pPr>
            <w:r w:rsidRPr="007E71EC">
              <w:rPr>
                <w:sz w:val="19"/>
                <w:szCs w:val="19"/>
              </w:rPr>
              <w:t>-6,649,380</w:t>
            </w:r>
          </w:p>
        </w:tc>
        <w:tc>
          <w:tcPr>
            <w:tcW w:w="0" w:type="auto"/>
            <w:tcBorders>
              <w:bottom w:val="single" w:sz="4" w:space="0" w:color="auto"/>
            </w:tcBorders>
            <w:shd w:val="clear" w:color="auto" w:fill="auto"/>
            <w:noWrap/>
            <w:vAlign w:val="center"/>
          </w:tcPr>
          <w:p w14:paraId="30B6CB8C" w14:textId="09103EE5" w:rsidR="00C754CF" w:rsidRPr="007E71EC" w:rsidRDefault="00C754CF" w:rsidP="007E71EC">
            <w:pPr>
              <w:spacing w:before="0" w:after="0" w:line="240" w:lineRule="auto"/>
              <w:jc w:val="center"/>
              <w:rPr>
                <w:kern w:val="0"/>
                <w:sz w:val="19"/>
                <w:szCs w:val="19"/>
                <w:highlight w:val="yellow"/>
              </w:rPr>
            </w:pPr>
            <w:r w:rsidRPr="007E71EC">
              <w:rPr>
                <w:sz w:val="19"/>
                <w:szCs w:val="19"/>
              </w:rPr>
              <w:t>1,958,989</w:t>
            </w:r>
          </w:p>
        </w:tc>
        <w:tc>
          <w:tcPr>
            <w:tcW w:w="0" w:type="auto"/>
            <w:tcBorders>
              <w:bottom w:val="single" w:sz="4" w:space="0" w:color="auto"/>
            </w:tcBorders>
            <w:shd w:val="clear" w:color="auto" w:fill="auto"/>
            <w:noWrap/>
            <w:vAlign w:val="center"/>
          </w:tcPr>
          <w:p w14:paraId="6FAB8443" w14:textId="22D6BA7D" w:rsidR="00C754CF" w:rsidRPr="007E71EC" w:rsidRDefault="00C754CF" w:rsidP="007E71EC">
            <w:pPr>
              <w:spacing w:before="0" w:after="0" w:line="240" w:lineRule="auto"/>
              <w:jc w:val="center"/>
              <w:rPr>
                <w:kern w:val="0"/>
                <w:sz w:val="19"/>
                <w:szCs w:val="19"/>
                <w:highlight w:val="yellow"/>
              </w:rPr>
            </w:pPr>
            <w:r w:rsidRPr="007E71EC">
              <w:rPr>
                <w:sz w:val="19"/>
                <w:szCs w:val="19"/>
              </w:rPr>
              <w:t>-6,115,353</w:t>
            </w:r>
          </w:p>
        </w:tc>
        <w:tc>
          <w:tcPr>
            <w:tcW w:w="0" w:type="auto"/>
            <w:tcBorders>
              <w:bottom w:val="single" w:sz="4" w:space="0" w:color="auto"/>
            </w:tcBorders>
            <w:shd w:val="clear" w:color="auto" w:fill="auto"/>
            <w:vAlign w:val="center"/>
          </w:tcPr>
          <w:p w14:paraId="21FDE658" w14:textId="03CA350F" w:rsidR="00C754CF" w:rsidRPr="0065064D" w:rsidRDefault="00C754CF" w:rsidP="00C754CF">
            <w:pPr>
              <w:spacing w:before="0" w:after="0" w:line="240" w:lineRule="auto"/>
              <w:jc w:val="center"/>
              <w:rPr>
                <w:kern w:val="0"/>
                <w:sz w:val="19"/>
                <w:szCs w:val="19"/>
                <w:highlight w:val="yellow"/>
              </w:rPr>
            </w:pPr>
            <w:r w:rsidRPr="0065064D">
              <w:rPr>
                <w:sz w:val="19"/>
                <w:szCs w:val="19"/>
              </w:rPr>
              <w:t>-5</w:t>
            </w:r>
            <w:r w:rsidR="007E71EC">
              <w:rPr>
                <w:sz w:val="19"/>
                <w:szCs w:val="19"/>
              </w:rPr>
              <w:t>,</w:t>
            </w:r>
            <w:r w:rsidRPr="0065064D">
              <w:rPr>
                <w:sz w:val="19"/>
                <w:szCs w:val="19"/>
              </w:rPr>
              <w:t>438</w:t>
            </w:r>
            <w:r w:rsidR="007E71EC">
              <w:rPr>
                <w:sz w:val="19"/>
                <w:szCs w:val="19"/>
              </w:rPr>
              <w:t>,</w:t>
            </w:r>
            <w:r w:rsidRPr="0065064D">
              <w:rPr>
                <w:sz w:val="19"/>
                <w:szCs w:val="19"/>
              </w:rPr>
              <w:t>075</w:t>
            </w:r>
          </w:p>
        </w:tc>
      </w:tr>
    </w:tbl>
    <w:p w14:paraId="040441AC" w14:textId="3C396229" w:rsidR="00D10CC0" w:rsidRPr="00825C20" w:rsidRDefault="006D4DE6" w:rsidP="006D4DE6">
      <w:pPr>
        <w:jc w:val="center"/>
      </w:pPr>
      <w:r>
        <w:rPr>
          <w:noProof/>
          <w:lang w:eastAsia="en-AU"/>
        </w:rPr>
        <w:lastRenderedPageBreak/>
        <w:drawing>
          <wp:inline distT="0" distB="0" distL="0" distR="0" wp14:anchorId="3CF68BAC" wp14:editId="76F1E751">
            <wp:extent cx="2920242" cy="55142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a:extLst>
                        <a:ext uri="{28A0092B-C50C-407E-A947-70E740481C1C}">
                          <a14:useLocalDpi xmlns:a14="http://schemas.microsoft.com/office/drawing/2010/main" val="0"/>
                        </a:ext>
                      </a:extLst>
                    </a:blip>
                    <a:srcRect r="50880"/>
                    <a:stretch/>
                  </pic:blipFill>
                  <pic:spPr bwMode="auto">
                    <a:xfrm>
                      <a:off x="0" y="0"/>
                      <a:ext cx="2920242" cy="5514239"/>
                    </a:xfrm>
                    <a:prstGeom prst="rect">
                      <a:avLst/>
                    </a:prstGeom>
                    <a:noFill/>
                    <a:ln>
                      <a:noFill/>
                    </a:ln>
                    <a:extLst>
                      <a:ext uri="{53640926-AAD7-44D8-BBD7-CCE9431645EC}">
                        <a14:shadowObscured xmlns:a14="http://schemas.microsoft.com/office/drawing/2010/main"/>
                      </a:ext>
                    </a:extLst>
                  </pic:spPr>
                </pic:pic>
              </a:graphicData>
            </a:graphic>
          </wp:inline>
        </w:drawing>
      </w:r>
      <w:r w:rsidR="00F709D1">
        <w:rPr>
          <w:noProof/>
          <w:lang w:eastAsia="en-AU"/>
        </w:rPr>
        <w:drawing>
          <wp:inline distT="0" distB="0" distL="0" distR="0" wp14:anchorId="55367ADB" wp14:editId="14350FFB">
            <wp:extent cx="2794262" cy="5530571"/>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r="7378"/>
                    <a:stretch/>
                  </pic:blipFill>
                  <pic:spPr bwMode="auto">
                    <a:xfrm>
                      <a:off x="0" y="0"/>
                      <a:ext cx="2796644" cy="5535286"/>
                    </a:xfrm>
                    <a:prstGeom prst="rect">
                      <a:avLst/>
                    </a:prstGeom>
                    <a:noFill/>
                    <a:ln>
                      <a:noFill/>
                    </a:ln>
                    <a:extLst>
                      <a:ext uri="{53640926-AAD7-44D8-BBD7-CCE9431645EC}">
                        <a14:shadowObscured xmlns:a14="http://schemas.microsoft.com/office/drawing/2010/main"/>
                      </a:ext>
                    </a:extLst>
                  </pic:spPr>
                </pic:pic>
              </a:graphicData>
            </a:graphic>
          </wp:inline>
        </w:drawing>
      </w:r>
    </w:p>
    <w:p w14:paraId="325803B4" w14:textId="2A455F63" w:rsidR="00D10CC0" w:rsidRPr="00825C20" w:rsidRDefault="00732891" w:rsidP="00732891">
      <w:pPr>
        <w:pStyle w:val="Caption"/>
      </w:pPr>
      <w:bookmarkStart w:id="144" w:name="_Ref25581368"/>
      <w:bookmarkStart w:id="145" w:name="_Toc883074"/>
      <w:bookmarkStart w:id="146" w:name="_Toc54612639"/>
      <w:r>
        <w:t xml:space="preserve">Figure </w:t>
      </w:r>
      <w:r w:rsidR="00BC2CBF">
        <w:rPr>
          <w:noProof/>
        </w:rPr>
        <w:fldChar w:fldCharType="begin"/>
      </w:r>
      <w:r w:rsidR="00BC2CBF">
        <w:rPr>
          <w:noProof/>
        </w:rPr>
        <w:instrText xml:space="preserve"> SEQ Figure \* ARABIC </w:instrText>
      </w:r>
      <w:r w:rsidR="00BC2CBF">
        <w:rPr>
          <w:noProof/>
        </w:rPr>
        <w:fldChar w:fldCharType="separate"/>
      </w:r>
      <w:r w:rsidR="008A6C81">
        <w:rPr>
          <w:noProof/>
        </w:rPr>
        <w:t>25</w:t>
      </w:r>
      <w:r w:rsidR="00BC2CBF">
        <w:rPr>
          <w:noProof/>
        </w:rPr>
        <w:fldChar w:fldCharType="end"/>
      </w:r>
      <w:bookmarkEnd w:id="144"/>
      <w:r w:rsidR="00D10CC0" w:rsidRPr="00825C20">
        <w:t xml:space="preserve">. Modelled </w:t>
      </w:r>
      <w:r w:rsidR="00406F30">
        <w:t xml:space="preserve">daily </w:t>
      </w:r>
      <w:r w:rsidR="006D4DE6">
        <w:t xml:space="preserve">salinity concentrations (left) and </w:t>
      </w:r>
      <w:r w:rsidR="00406F30">
        <w:t xml:space="preserve">six monthly </w:t>
      </w:r>
      <w:r w:rsidR="00D10CC0" w:rsidRPr="00825C20">
        <w:t>cumulative salt exports (net</w:t>
      </w:r>
      <w:r w:rsidR="006D4DE6">
        <w:t>, right</w:t>
      </w:r>
      <w:r w:rsidR="00D10CC0" w:rsidRPr="00825C20">
        <w:t>) with and without environmental water delivery</w:t>
      </w:r>
      <w:r w:rsidR="0022165B">
        <w:t xml:space="preserve"> for 201</w:t>
      </w:r>
      <w:r w:rsidR="00F709D1">
        <w:t>3–2019</w:t>
      </w:r>
      <w:r w:rsidR="00D10CC0" w:rsidRPr="00825C20">
        <w:t>. Scenarios include with all water, without Commonwealth environmental water (no CEW) and without any environmental water (no eWater).</w:t>
      </w:r>
      <w:bookmarkEnd w:id="145"/>
      <w:bookmarkEnd w:id="146"/>
      <w:r w:rsidR="00D10CC0" w:rsidRPr="00825C20">
        <w:t xml:space="preserve">   </w:t>
      </w:r>
    </w:p>
    <w:p w14:paraId="48FB5A4B" w14:textId="77777777" w:rsidR="00D10CC0" w:rsidRDefault="00D10CC0" w:rsidP="00D10CC0">
      <w:pPr>
        <w:rPr>
          <w:i/>
          <w:u w:val="single"/>
        </w:rPr>
      </w:pPr>
      <w:r w:rsidRPr="00E35C12">
        <w:rPr>
          <w:i/>
          <w:u w:val="single"/>
        </w:rPr>
        <w:t>Dissolved nutrients</w:t>
      </w:r>
    </w:p>
    <w:p w14:paraId="7DF6C1F6" w14:textId="14CC2B05" w:rsidR="0048465C" w:rsidRPr="008D2CB3" w:rsidRDefault="0048465C" w:rsidP="0048465C">
      <w:r w:rsidRPr="007B423F">
        <w:t>The median concentrations of nitrogen and phosphorus do not vary considerably for any of the three modelled scenarios in any of the years between 2014</w:t>
      </w:r>
      <w:r w:rsidR="0061421C">
        <w:t>–</w:t>
      </w:r>
      <w:r w:rsidRPr="007B423F">
        <w:t>2019. Phosphate in Lake Alexandrina showed the greatest proportional difference, however, the difference between phosphate with no environmental water and with all water was only 6 µg/</w:t>
      </w:r>
      <w:r w:rsidRPr="0048465C">
        <w:t>L in 2018-19</w:t>
      </w:r>
      <w:r w:rsidR="00F47D2F">
        <w:t xml:space="preserve"> (Table D1 in Appendix D</w:t>
      </w:r>
      <w:r w:rsidR="00B33224">
        <w:t>)</w:t>
      </w:r>
      <w:r w:rsidR="00D10CC0" w:rsidRPr="0048465C">
        <w:t xml:space="preserve">. </w:t>
      </w:r>
      <w:r w:rsidRPr="0048465C">
        <w:t>Environmental</w:t>
      </w:r>
      <w:r w:rsidRPr="008D2CB3">
        <w:t xml:space="preserve"> water contributed considerably to the transport of </w:t>
      </w:r>
      <w:r w:rsidR="00023045" w:rsidRPr="008D2CB3">
        <w:t>nutrients</w:t>
      </w:r>
      <w:r w:rsidRPr="008D2CB3">
        <w:t>, but this was primarily due to additional flow not a change in the nutrient concentrations. In low flow years</w:t>
      </w:r>
      <w:r w:rsidR="001B0935">
        <w:t>,</w:t>
      </w:r>
      <w:r w:rsidRPr="008D2CB3">
        <w:t xml:space="preserve"> </w:t>
      </w:r>
      <w:r w:rsidR="0035560B">
        <w:t>total nitrogen (</w:t>
      </w:r>
      <w:r w:rsidRPr="008D2CB3">
        <w:t>TN</w:t>
      </w:r>
      <w:r w:rsidR="0035560B">
        <w:t>)</w:t>
      </w:r>
      <w:r w:rsidRPr="008D2CB3">
        <w:t xml:space="preserve"> export ranged between </w:t>
      </w:r>
      <w:r>
        <w:t>1</w:t>
      </w:r>
      <w:r w:rsidR="001B0935">
        <w:t>,</w:t>
      </w:r>
      <w:r>
        <w:t>238–2</w:t>
      </w:r>
      <w:r w:rsidR="001B0935">
        <w:t>,</w:t>
      </w:r>
      <w:r>
        <w:t xml:space="preserve">174 tonnes and </w:t>
      </w:r>
      <w:r w:rsidR="0035560B">
        <w:t>total phosphorus (</w:t>
      </w:r>
      <w:r>
        <w:t>TP</w:t>
      </w:r>
      <w:r w:rsidR="0035560B">
        <w:t>)</w:t>
      </w:r>
      <w:r>
        <w:t xml:space="preserve"> export ranged between 113–204 tonnes. In the high flow year</w:t>
      </w:r>
      <w:r w:rsidR="0035560B">
        <w:t>,</w:t>
      </w:r>
      <w:r>
        <w:t xml:space="preserve"> the TN and TP export were 11</w:t>
      </w:r>
      <w:r w:rsidR="001B0935">
        <w:t>,</w:t>
      </w:r>
      <w:r>
        <w:t>029 and 1</w:t>
      </w:r>
      <w:r w:rsidR="001B0935">
        <w:t>,</w:t>
      </w:r>
      <w:r>
        <w:t xml:space="preserve">049 tonnes, respectively. The </w:t>
      </w:r>
      <w:r w:rsidR="0035560B">
        <w:t xml:space="preserve">annual TN </w:t>
      </w:r>
      <w:r>
        <w:t>export attributable to C</w:t>
      </w:r>
      <w:r w:rsidR="0061421C">
        <w:t>ommonwealth environmental water</w:t>
      </w:r>
      <w:r>
        <w:t xml:space="preserve"> ranged 609–1</w:t>
      </w:r>
      <w:r w:rsidR="0035560B">
        <w:t>,</w:t>
      </w:r>
      <w:r>
        <w:t>507.8</w:t>
      </w:r>
      <w:r w:rsidR="0035560B">
        <w:t xml:space="preserve"> tonnes, and TP</w:t>
      </w:r>
      <w:r w:rsidR="003D3B3C">
        <w:t xml:space="preserve"> </w:t>
      </w:r>
      <w:r>
        <w:t>export attributable to C</w:t>
      </w:r>
      <w:r w:rsidR="0061421C">
        <w:t>ommonwealth environmental water</w:t>
      </w:r>
      <w:r>
        <w:t xml:space="preserve"> </w:t>
      </w:r>
      <w:r>
        <w:lastRenderedPageBreak/>
        <w:t xml:space="preserve">ranged 11.1–137 tonnes. </w:t>
      </w:r>
      <w:r w:rsidRPr="008D2CB3">
        <w:t>In 2018-19</w:t>
      </w:r>
      <w:r w:rsidR="0035560B">
        <w:t>,</w:t>
      </w:r>
      <w:r w:rsidRPr="008D2CB3">
        <w:t xml:space="preserve"> </w:t>
      </w:r>
      <w:r w:rsidR="0035560B">
        <w:t xml:space="preserve">the </w:t>
      </w:r>
      <w:r w:rsidRPr="008D2CB3">
        <w:t xml:space="preserve">transport of phosphate over the barrages </w:t>
      </w:r>
      <w:r w:rsidR="0035560B">
        <w:t xml:space="preserve">would have been nil </w:t>
      </w:r>
      <w:r w:rsidRPr="008D2CB3">
        <w:t xml:space="preserve">without environmental water (no e-water) and 0.113 tonnes without Commonwealth environmental water. </w:t>
      </w:r>
    </w:p>
    <w:p w14:paraId="30864038" w14:textId="31F1974D" w:rsidR="00D10CC0" w:rsidRPr="00DC47FE" w:rsidRDefault="0048465C" w:rsidP="0048465C">
      <w:r w:rsidRPr="00B53CBD">
        <w:t xml:space="preserve">The silica load over the barrages </w:t>
      </w:r>
      <w:r>
        <w:t>ranged 9</w:t>
      </w:r>
      <w:r w:rsidR="00E218E1">
        <w:t>,</w:t>
      </w:r>
      <w:r>
        <w:t>428–14</w:t>
      </w:r>
      <w:r w:rsidR="00E218E1">
        <w:t>,</w:t>
      </w:r>
      <w:r>
        <w:t>587 tonnes in low flow years, considerably lower than the 70</w:t>
      </w:r>
      <w:r w:rsidR="00E218E1">
        <w:t>,</w:t>
      </w:r>
      <w:r>
        <w:t>207 tonnes that flowed over the barrages in 2016</w:t>
      </w:r>
      <w:r w:rsidR="00E218E1">
        <w:t>-</w:t>
      </w:r>
      <w:r>
        <w:t>17. Silica export attributable to C</w:t>
      </w:r>
      <w:r w:rsidR="0061421C">
        <w:t>ommonwealth environmental water</w:t>
      </w:r>
      <w:r>
        <w:t xml:space="preserve"> was 0–6</w:t>
      </w:r>
      <w:r w:rsidR="00E218E1">
        <w:t>,</w:t>
      </w:r>
      <w:r>
        <w:t>836 tonnes.</w:t>
      </w:r>
    </w:p>
    <w:p w14:paraId="0F79A4D2" w14:textId="77777777" w:rsidR="00D10CC0" w:rsidRDefault="00D10CC0" w:rsidP="00D10CC0">
      <w:pPr>
        <w:rPr>
          <w:i/>
          <w:u w:val="single"/>
        </w:rPr>
      </w:pPr>
      <w:r w:rsidRPr="00E35C12">
        <w:rPr>
          <w:i/>
          <w:u w:val="single"/>
        </w:rPr>
        <w:t>Chlorophyll a</w:t>
      </w:r>
    </w:p>
    <w:p w14:paraId="13552DB9" w14:textId="5C10719B" w:rsidR="0048465C" w:rsidRDefault="0048465C" w:rsidP="0048465C">
      <w:r>
        <w:t xml:space="preserve">Commonwealth environmental water contribution towards chlorophyll transport over the barrages </w:t>
      </w:r>
      <w:r w:rsidRPr="00083D8F">
        <w:t>to the Murray Mouth</w:t>
      </w:r>
      <w:r>
        <w:t xml:space="preserve"> varied across years</w:t>
      </w:r>
      <w:r w:rsidR="00D10CC0" w:rsidRPr="00083D8F">
        <w:t xml:space="preserve"> (</w:t>
      </w:r>
      <w:r w:rsidR="00E01912">
        <w:fldChar w:fldCharType="begin"/>
      </w:r>
      <w:r w:rsidR="00E01912">
        <w:instrText xml:space="preserve"> REF _Ref26365617 \h </w:instrText>
      </w:r>
      <w:r w:rsidR="00E01912">
        <w:fldChar w:fldCharType="separate"/>
      </w:r>
      <w:r w:rsidR="00A20F12">
        <w:t xml:space="preserve">Table </w:t>
      </w:r>
      <w:r w:rsidR="00A20F12">
        <w:rPr>
          <w:noProof/>
        </w:rPr>
        <w:t>8</w:t>
      </w:r>
      <w:r w:rsidR="00E01912">
        <w:fldChar w:fldCharType="end"/>
      </w:r>
      <w:r w:rsidR="00D10CC0" w:rsidRPr="00083D8F">
        <w:t xml:space="preserve">). </w:t>
      </w:r>
      <w:r>
        <w:t xml:space="preserve">In 2015-16, </w:t>
      </w:r>
      <w:r w:rsidRPr="008E0E65">
        <w:t xml:space="preserve">Commonwealth environmental water contributed </w:t>
      </w:r>
      <w:r>
        <w:t xml:space="preserve">to </w:t>
      </w:r>
      <w:r w:rsidRPr="008E0E65">
        <w:t>92%</w:t>
      </w:r>
      <w:r>
        <w:t xml:space="preserve"> (22 tonnes)</w:t>
      </w:r>
      <w:r w:rsidRPr="008E0E65">
        <w:t xml:space="preserve"> of the total export of phytoplankton biomass</w:t>
      </w:r>
      <w:r>
        <w:t>. D</w:t>
      </w:r>
      <w:r w:rsidRPr="00C8558E">
        <w:t>u</w:t>
      </w:r>
      <w:r>
        <w:t>ring</w:t>
      </w:r>
      <w:r w:rsidRPr="00C8558E">
        <w:t xml:space="preserve"> </w:t>
      </w:r>
      <w:r>
        <w:t>high flows in 2016-</w:t>
      </w:r>
      <w:r w:rsidRPr="00C8558E">
        <w:t>17, the total phytoplankton loads were two order</w:t>
      </w:r>
      <w:r>
        <w:t>s of magnitude higher than 2015-</w:t>
      </w:r>
      <w:r w:rsidRPr="00C8558E">
        <w:t>16.</w:t>
      </w:r>
      <w:r>
        <w:t xml:space="preserve"> In 2016-17, </w:t>
      </w:r>
      <w:r w:rsidRPr="00C8558E">
        <w:t xml:space="preserve">Commonwealth environmental water contributed to </w:t>
      </w:r>
      <w:r>
        <w:t>6% (191</w:t>
      </w:r>
      <w:r w:rsidRPr="00C8558E">
        <w:t xml:space="preserve"> tonnes) of the total export of phytoplankton biomass</w:t>
      </w:r>
      <w:r>
        <w:t xml:space="preserve"> over the barrages.</w:t>
      </w:r>
    </w:p>
    <w:p w14:paraId="577E6746" w14:textId="0AC7CCFD" w:rsidR="00D10CC0" w:rsidRDefault="00D10CC0" w:rsidP="00D10CC0">
      <w:pPr>
        <w:rPr>
          <w:u w:val="single"/>
        </w:rPr>
      </w:pPr>
    </w:p>
    <w:p w14:paraId="686A232C" w14:textId="7B870C50" w:rsidR="00873C8F" w:rsidRDefault="00873C8F" w:rsidP="00873C8F">
      <w:pPr>
        <w:pStyle w:val="Caption"/>
      </w:pPr>
      <w:bookmarkStart w:id="147" w:name="_Ref26365617"/>
      <w:bookmarkStart w:id="148" w:name="_Toc54612668"/>
      <w:r>
        <w:t xml:space="preserve">Table </w:t>
      </w:r>
      <w:r w:rsidR="00BC2CBF">
        <w:rPr>
          <w:noProof/>
        </w:rPr>
        <w:fldChar w:fldCharType="begin"/>
      </w:r>
      <w:r w:rsidR="00BC2CBF">
        <w:rPr>
          <w:noProof/>
        </w:rPr>
        <w:instrText xml:space="preserve"> SEQ Table \* ARABIC </w:instrText>
      </w:r>
      <w:r w:rsidR="00BC2CBF">
        <w:rPr>
          <w:noProof/>
        </w:rPr>
        <w:fldChar w:fldCharType="separate"/>
      </w:r>
      <w:r w:rsidR="00A20F12">
        <w:rPr>
          <w:noProof/>
        </w:rPr>
        <w:t>8</w:t>
      </w:r>
      <w:r w:rsidR="00BC2CBF">
        <w:rPr>
          <w:noProof/>
        </w:rPr>
        <w:fldChar w:fldCharType="end"/>
      </w:r>
      <w:bookmarkEnd w:id="147"/>
      <w:r>
        <w:t xml:space="preserve">. Five year record of </w:t>
      </w:r>
      <w:r w:rsidR="0065064D">
        <w:t xml:space="preserve">modelled </w:t>
      </w:r>
      <w:r>
        <w:t xml:space="preserve">phytoplankton export (as carbon, tonnes) over the barrages to the </w:t>
      </w:r>
      <w:r w:rsidR="00D539B5">
        <w:t>Coorong</w:t>
      </w:r>
      <w:r>
        <w:t xml:space="preserve"> estuary.</w:t>
      </w:r>
      <w:bookmarkEnd w:id="148"/>
    </w:p>
    <w:tbl>
      <w:tblPr>
        <w:tblW w:w="8155" w:type="dxa"/>
        <w:tblInd w:w="5" w:type="dxa"/>
        <w:tblLook w:val="04A0" w:firstRow="1" w:lastRow="0" w:firstColumn="1" w:lastColumn="0" w:noHBand="0" w:noVBand="1"/>
      </w:tblPr>
      <w:tblGrid>
        <w:gridCol w:w="1658"/>
        <w:gridCol w:w="1440"/>
        <w:gridCol w:w="1440"/>
        <w:gridCol w:w="1320"/>
        <w:gridCol w:w="1200"/>
        <w:gridCol w:w="1097"/>
      </w:tblGrid>
      <w:tr w:rsidR="002A0136" w:rsidRPr="00FD3C1E" w14:paraId="4E1B1AB0" w14:textId="77777777" w:rsidTr="00FD3C1E">
        <w:trPr>
          <w:trHeight w:val="340"/>
        </w:trPr>
        <w:tc>
          <w:tcPr>
            <w:tcW w:w="1658" w:type="dxa"/>
            <w:tcBorders>
              <w:top w:val="single" w:sz="4" w:space="0" w:color="auto"/>
              <w:bottom w:val="single" w:sz="4" w:space="0" w:color="auto"/>
            </w:tcBorders>
            <w:shd w:val="clear" w:color="auto" w:fill="auto"/>
            <w:vAlign w:val="center"/>
          </w:tcPr>
          <w:p w14:paraId="48CD1136" w14:textId="209E4B0F" w:rsidR="002A0136" w:rsidRPr="00FD3C1E" w:rsidRDefault="002A0136" w:rsidP="00C93EE7">
            <w:pPr>
              <w:spacing w:before="0" w:after="0" w:line="240" w:lineRule="auto"/>
              <w:jc w:val="left"/>
              <w:rPr>
                <w:b/>
                <w:kern w:val="0"/>
                <w:sz w:val="19"/>
                <w:szCs w:val="19"/>
              </w:rPr>
            </w:pPr>
            <w:r w:rsidRPr="00FD3C1E">
              <w:rPr>
                <w:b/>
                <w:kern w:val="0"/>
                <w:sz w:val="19"/>
                <w:szCs w:val="19"/>
              </w:rPr>
              <w:t>Scenario</w:t>
            </w:r>
          </w:p>
        </w:tc>
        <w:tc>
          <w:tcPr>
            <w:tcW w:w="1440" w:type="dxa"/>
            <w:tcBorders>
              <w:top w:val="single" w:sz="4" w:space="0" w:color="auto"/>
              <w:bottom w:val="single" w:sz="4" w:space="0" w:color="auto"/>
            </w:tcBorders>
            <w:shd w:val="clear" w:color="auto" w:fill="auto"/>
            <w:noWrap/>
            <w:vAlign w:val="center"/>
          </w:tcPr>
          <w:p w14:paraId="7E1A2186" w14:textId="77777777" w:rsidR="002A0136" w:rsidRPr="00FD3C1E" w:rsidRDefault="002A0136" w:rsidP="00FD3C1E">
            <w:pPr>
              <w:spacing w:before="0" w:after="0" w:line="240" w:lineRule="auto"/>
              <w:jc w:val="center"/>
              <w:rPr>
                <w:b/>
                <w:kern w:val="0"/>
                <w:sz w:val="19"/>
                <w:szCs w:val="19"/>
              </w:rPr>
            </w:pPr>
            <w:r w:rsidRPr="00FD3C1E">
              <w:rPr>
                <w:b/>
                <w:kern w:val="0"/>
                <w:sz w:val="19"/>
                <w:szCs w:val="19"/>
              </w:rPr>
              <w:t>2014-15</w:t>
            </w:r>
          </w:p>
        </w:tc>
        <w:tc>
          <w:tcPr>
            <w:tcW w:w="1440" w:type="dxa"/>
            <w:tcBorders>
              <w:top w:val="single" w:sz="4" w:space="0" w:color="auto"/>
              <w:bottom w:val="single" w:sz="4" w:space="0" w:color="auto"/>
            </w:tcBorders>
            <w:shd w:val="clear" w:color="auto" w:fill="auto"/>
            <w:noWrap/>
            <w:vAlign w:val="center"/>
          </w:tcPr>
          <w:p w14:paraId="4B851ADF" w14:textId="77777777" w:rsidR="002A0136" w:rsidRPr="00FD3C1E" w:rsidRDefault="002A0136" w:rsidP="00FD3C1E">
            <w:pPr>
              <w:spacing w:before="0" w:after="0" w:line="240" w:lineRule="auto"/>
              <w:jc w:val="center"/>
              <w:rPr>
                <w:b/>
                <w:kern w:val="0"/>
                <w:sz w:val="19"/>
                <w:szCs w:val="19"/>
              </w:rPr>
            </w:pPr>
            <w:r w:rsidRPr="00FD3C1E">
              <w:rPr>
                <w:b/>
                <w:kern w:val="0"/>
                <w:sz w:val="19"/>
                <w:szCs w:val="19"/>
              </w:rPr>
              <w:t>2015-16</w:t>
            </w:r>
          </w:p>
        </w:tc>
        <w:tc>
          <w:tcPr>
            <w:tcW w:w="1320" w:type="dxa"/>
            <w:tcBorders>
              <w:top w:val="single" w:sz="4" w:space="0" w:color="auto"/>
              <w:bottom w:val="single" w:sz="4" w:space="0" w:color="auto"/>
            </w:tcBorders>
            <w:shd w:val="clear" w:color="auto" w:fill="auto"/>
            <w:noWrap/>
            <w:vAlign w:val="center"/>
          </w:tcPr>
          <w:p w14:paraId="4C64CD54" w14:textId="77777777" w:rsidR="002A0136" w:rsidRPr="00FD3C1E" w:rsidRDefault="002A0136" w:rsidP="00FD3C1E">
            <w:pPr>
              <w:spacing w:before="0" w:after="0" w:line="240" w:lineRule="auto"/>
              <w:jc w:val="center"/>
              <w:rPr>
                <w:b/>
                <w:kern w:val="0"/>
                <w:sz w:val="19"/>
                <w:szCs w:val="19"/>
              </w:rPr>
            </w:pPr>
            <w:r w:rsidRPr="00FD3C1E">
              <w:rPr>
                <w:b/>
                <w:kern w:val="0"/>
                <w:sz w:val="19"/>
                <w:szCs w:val="19"/>
              </w:rPr>
              <w:t>2016-17</w:t>
            </w:r>
          </w:p>
        </w:tc>
        <w:tc>
          <w:tcPr>
            <w:tcW w:w="1200" w:type="dxa"/>
            <w:tcBorders>
              <w:top w:val="single" w:sz="4" w:space="0" w:color="auto"/>
              <w:bottom w:val="single" w:sz="4" w:space="0" w:color="auto"/>
            </w:tcBorders>
            <w:shd w:val="clear" w:color="auto" w:fill="auto"/>
            <w:noWrap/>
            <w:vAlign w:val="center"/>
          </w:tcPr>
          <w:p w14:paraId="5225F412" w14:textId="77777777" w:rsidR="002A0136" w:rsidRPr="00FD3C1E" w:rsidRDefault="002A0136" w:rsidP="00FD3C1E">
            <w:pPr>
              <w:spacing w:before="0" w:after="0" w:line="240" w:lineRule="auto"/>
              <w:jc w:val="center"/>
              <w:rPr>
                <w:b/>
                <w:kern w:val="0"/>
                <w:sz w:val="19"/>
                <w:szCs w:val="19"/>
              </w:rPr>
            </w:pPr>
            <w:r w:rsidRPr="00FD3C1E">
              <w:rPr>
                <w:b/>
                <w:kern w:val="0"/>
                <w:sz w:val="19"/>
                <w:szCs w:val="19"/>
              </w:rPr>
              <w:t>2017-18</w:t>
            </w:r>
          </w:p>
        </w:tc>
        <w:tc>
          <w:tcPr>
            <w:tcW w:w="1097" w:type="dxa"/>
            <w:tcBorders>
              <w:top w:val="single" w:sz="4" w:space="0" w:color="auto"/>
              <w:bottom w:val="single" w:sz="4" w:space="0" w:color="auto"/>
            </w:tcBorders>
            <w:vAlign w:val="center"/>
          </w:tcPr>
          <w:p w14:paraId="1511273D" w14:textId="77777777" w:rsidR="002A0136" w:rsidRPr="00FD3C1E" w:rsidRDefault="002A0136" w:rsidP="00FD3C1E">
            <w:pPr>
              <w:spacing w:before="0" w:after="0" w:line="240" w:lineRule="auto"/>
              <w:jc w:val="center"/>
              <w:rPr>
                <w:b/>
                <w:kern w:val="0"/>
                <w:sz w:val="19"/>
                <w:szCs w:val="19"/>
              </w:rPr>
            </w:pPr>
            <w:r w:rsidRPr="00FD3C1E">
              <w:rPr>
                <w:b/>
                <w:kern w:val="0"/>
                <w:sz w:val="19"/>
                <w:szCs w:val="19"/>
              </w:rPr>
              <w:t>2018-19</w:t>
            </w:r>
          </w:p>
        </w:tc>
      </w:tr>
      <w:tr w:rsidR="002A0136" w:rsidRPr="00FD3C1E" w14:paraId="1FC2C8CF" w14:textId="77777777" w:rsidTr="00FD3C1E">
        <w:trPr>
          <w:trHeight w:val="340"/>
        </w:trPr>
        <w:tc>
          <w:tcPr>
            <w:tcW w:w="1658" w:type="dxa"/>
            <w:tcBorders>
              <w:top w:val="single" w:sz="4" w:space="0" w:color="auto"/>
            </w:tcBorders>
            <w:shd w:val="clear" w:color="auto" w:fill="auto"/>
            <w:vAlign w:val="center"/>
            <w:hideMark/>
          </w:tcPr>
          <w:p w14:paraId="06E3BCC3" w14:textId="77777777" w:rsidR="002A0136" w:rsidRPr="00FD3C1E" w:rsidRDefault="002A0136" w:rsidP="00C93EE7">
            <w:pPr>
              <w:spacing w:before="0" w:after="0" w:line="240" w:lineRule="auto"/>
              <w:jc w:val="left"/>
              <w:rPr>
                <w:kern w:val="0"/>
                <w:sz w:val="19"/>
                <w:szCs w:val="19"/>
              </w:rPr>
            </w:pPr>
            <w:r w:rsidRPr="00FD3C1E">
              <w:rPr>
                <w:kern w:val="0"/>
                <w:sz w:val="19"/>
                <w:szCs w:val="19"/>
              </w:rPr>
              <w:t>With all water</w:t>
            </w:r>
          </w:p>
        </w:tc>
        <w:tc>
          <w:tcPr>
            <w:tcW w:w="1440" w:type="dxa"/>
            <w:tcBorders>
              <w:top w:val="single" w:sz="4" w:space="0" w:color="auto"/>
            </w:tcBorders>
            <w:shd w:val="clear" w:color="auto" w:fill="auto"/>
            <w:noWrap/>
            <w:vAlign w:val="center"/>
          </w:tcPr>
          <w:p w14:paraId="69CD31DF" w14:textId="3BD38A2D" w:rsidR="002A0136" w:rsidRPr="00FD3C1E" w:rsidRDefault="002A0136" w:rsidP="00FD3C1E">
            <w:pPr>
              <w:spacing w:before="0" w:after="0" w:line="240" w:lineRule="auto"/>
              <w:jc w:val="center"/>
              <w:rPr>
                <w:kern w:val="0"/>
                <w:sz w:val="19"/>
                <w:szCs w:val="19"/>
              </w:rPr>
            </w:pPr>
            <w:r w:rsidRPr="00FD3C1E">
              <w:rPr>
                <w:sz w:val="19"/>
                <w:szCs w:val="19"/>
              </w:rPr>
              <w:t>27</w:t>
            </w:r>
          </w:p>
        </w:tc>
        <w:tc>
          <w:tcPr>
            <w:tcW w:w="1440" w:type="dxa"/>
            <w:tcBorders>
              <w:top w:val="single" w:sz="4" w:space="0" w:color="auto"/>
            </w:tcBorders>
            <w:shd w:val="clear" w:color="auto" w:fill="auto"/>
            <w:noWrap/>
            <w:vAlign w:val="center"/>
          </w:tcPr>
          <w:p w14:paraId="7FFF23B8" w14:textId="74F53E08" w:rsidR="002A0136" w:rsidRPr="00FD3C1E" w:rsidRDefault="002A0136" w:rsidP="00FD3C1E">
            <w:pPr>
              <w:spacing w:before="0" w:after="0" w:line="240" w:lineRule="auto"/>
              <w:jc w:val="center"/>
              <w:rPr>
                <w:kern w:val="0"/>
                <w:sz w:val="19"/>
                <w:szCs w:val="19"/>
              </w:rPr>
            </w:pPr>
            <w:r w:rsidRPr="00FD3C1E">
              <w:rPr>
                <w:sz w:val="19"/>
                <w:szCs w:val="19"/>
              </w:rPr>
              <w:t>23.5</w:t>
            </w:r>
          </w:p>
        </w:tc>
        <w:tc>
          <w:tcPr>
            <w:tcW w:w="1320" w:type="dxa"/>
            <w:tcBorders>
              <w:top w:val="single" w:sz="4" w:space="0" w:color="auto"/>
            </w:tcBorders>
            <w:shd w:val="clear" w:color="auto" w:fill="auto"/>
            <w:noWrap/>
            <w:vAlign w:val="center"/>
          </w:tcPr>
          <w:p w14:paraId="7A0A3AFB" w14:textId="2CACC08C" w:rsidR="002A0136" w:rsidRPr="00FD3C1E" w:rsidRDefault="002A0136" w:rsidP="00FD3C1E">
            <w:pPr>
              <w:spacing w:before="0" w:after="0" w:line="240" w:lineRule="auto"/>
              <w:jc w:val="center"/>
              <w:rPr>
                <w:kern w:val="0"/>
                <w:sz w:val="19"/>
                <w:szCs w:val="19"/>
              </w:rPr>
            </w:pPr>
            <w:r w:rsidRPr="00FD3C1E">
              <w:rPr>
                <w:sz w:val="19"/>
                <w:szCs w:val="19"/>
              </w:rPr>
              <w:t>2,939</w:t>
            </w:r>
          </w:p>
        </w:tc>
        <w:tc>
          <w:tcPr>
            <w:tcW w:w="1200" w:type="dxa"/>
            <w:tcBorders>
              <w:top w:val="single" w:sz="4" w:space="0" w:color="auto"/>
            </w:tcBorders>
            <w:shd w:val="clear" w:color="auto" w:fill="auto"/>
            <w:noWrap/>
            <w:vAlign w:val="center"/>
          </w:tcPr>
          <w:p w14:paraId="7585BA2C" w14:textId="591E6AC4" w:rsidR="002A0136" w:rsidRPr="00FD3C1E" w:rsidRDefault="002A0136" w:rsidP="00FD3C1E">
            <w:pPr>
              <w:spacing w:before="0" w:after="0" w:line="240" w:lineRule="auto"/>
              <w:jc w:val="center"/>
              <w:rPr>
                <w:kern w:val="0"/>
                <w:sz w:val="19"/>
                <w:szCs w:val="19"/>
              </w:rPr>
            </w:pPr>
            <w:r w:rsidRPr="00FD3C1E">
              <w:rPr>
                <w:sz w:val="19"/>
                <w:szCs w:val="19"/>
              </w:rPr>
              <w:t>221.5</w:t>
            </w:r>
          </w:p>
        </w:tc>
        <w:tc>
          <w:tcPr>
            <w:tcW w:w="1097" w:type="dxa"/>
            <w:tcBorders>
              <w:top w:val="single" w:sz="4" w:space="0" w:color="auto"/>
            </w:tcBorders>
            <w:vAlign w:val="center"/>
          </w:tcPr>
          <w:p w14:paraId="26442817" w14:textId="4514B798" w:rsidR="002A0136" w:rsidRPr="00FD3C1E" w:rsidRDefault="002A0136" w:rsidP="00FD3C1E">
            <w:pPr>
              <w:spacing w:before="0" w:after="0" w:line="240" w:lineRule="auto"/>
              <w:jc w:val="center"/>
              <w:rPr>
                <w:kern w:val="0"/>
                <w:sz w:val="19"/>
                <w:szCs w:val="19"/>
              </w:rPr>
            </w:pPr>
            <w:r w:rsidRPr="00FD3C1E">
              <w:rPr>
                <w:sz w:val="19"/>
                <w:szCs w:val="19"/>
              </w:rPr>
              <w:t>5.8</w:t>
            </w:r>
          </w:p>
        </w:tc>
      </w:tr>
      <w:tr w:rsidR="002A0136" w:rsidRPr="00FD3C1E" w14:paraId="2A2246CE" w14:textId="77777777" w:rsidTr="00FD3C1E">
        <w:trPr>
          <w:trHeight w:val="340"/>
        </w:trPr>
        <w:tc>
          <w:tcPr>
            <w:tcW w:w="1658" w:type="dxa"/>
            <w:shd w:val="clear" w:color="auto" w:fill="auto"/>
            <w:vAlign w:val="center"/>
            <w:hideMark/>
          </w:tcPr>
          <w:p w14:paraId="6DF532C0" w14:textId="77777777" w:rsidR="002A0136" w:rsidRPr="00FD3C1E" w:rsidRDefault="002A0136" w:rsidP="00C93EE7">
            <w:pPr>
              <w:spacing w:before="0" w:after="0" w:line="240" w:lineRule="auto"/>
              <w:jc w:val="left"/>
              <w:rPr>
                <w:kern w:val="0"/>
                <w:sz w:val="19"/>
                <w:szCs w:val="19"/>
              </w:rPr>
            </w:pPr>
            <w:r w:rsidRPr="00FD3C1E">
              <w:rPr>
                <w:kern w:val="0"/>
                <w:sz w:val="19"/>
                <w:szCs w:val="19"/>
              </w:rPr>
              <w:t>No CEW</w:t>
            </w:r>
          </w:p>
        </w:tc>
        <w:tc>
          <w:tcPr>
            <w:tcW w:w="1440" w:type="dxa"/>
            <w:shd w:val="clear" w:color="auto" w:fill="auto"/>
            <w:noWrap/>
            <w:vAlign w:val="center"/>
          </w:tcPr>
          <w:p w14:paraId="72A8D1C1" w14:textId="51A4445D" w:rsidR="002A0136" w:rsidRPr="00FD3C1E" w:rsidRDefault="002A0136" w:rsidP="00FD3C1E">
            <w:pPr>
              <w:spacing w:before="0" w:after="0" w:line="240" w:lineRule="auto"/>
              <w:jc w:val="center"/>
              <w:rPr>
                <w:kern w:val="0"/>
                <w:sz w:val="19"/>
                <w:szCs w:val="19"/>
              </w:rPr>
            </w:pPr>
            <w:r w:rsidRPr="00FD3C1E">
              <w:rPr>
                <w:sz w:val="19"/>
                <w:szCs w:val="19"/>
              </w:rPr>
              <w:t>21</w:t>
            </w:r>
          </w:p>
        </w:tc>
        <w:tc>
          <w:tcPr>
            <w:tcW w:w="1440" w:type="dxa"/>
            <w:shd w:val="clear" w:color="auto" w:fill="auto"/>
            <w:noWrap/>
            <w:vAlign w:val="center"/>
          </w:tcPr>
          <w:p w14:paraId="5183C96E" w14:textId="09E8F48B" w:rsidR="002A0136" w:rsidRPr="00FD3C1E" w:rsidRDefault="002A0136" w:rsidP="00FD3C1E">
            <w:pPr>
              <w:spacing w:before="0" w:after="0" w:line="240" w:lineRule="auto"/>
              <w:jc w:val="center"/>
              <w:rPr>
                <w:kern w:val="0"/>
                <w:sz w:val="19"/>
                <w:szCs w:val="19"/>
              </w:rPr>
            </w:pPr>
            <w:r w:rsidRPr="00FD3C1E">
              <w:rPr>
                <w:sz w:val="19"/>
                <w:szCs w:val="19"/>
              </w:rPr>
              <w:t>1.9</w:t>
            </w:r>
          </w:p>
        </w:tc>
        <w:tc>
          <w:tcPr>
            <w:tcW w:w="1320" w:type="dxa"/>
            <w:shd w:val="clear" w:color="auto" w:fill="auto"/>
            <w:noWrap/>
            <w:vAlign w:val="center"/>
          </w:tcPr>
          <w:p w14:paraId="47D36597" w14:textId="3F285022" w:rsidR="002A0136" w:rsidRPr="00FD3C1E" w:rsidRDefault="002A0136" w:rsidP="00FD3C1E">
            <w:pPr>
              <w:spacing w:before="0" w:after="0" w:line="240" w:lineRule="auto"/>
              <w:jc w:val="center"/>
              <w:rPr>
                <w:kern w:val="0"/>
                <w:sz w:val="19"/>
                <w:szCs w:val="19"/>
              </w:rPr>
            </w:pPr>
            <w:r w:rsidRPr="00FD3C1E">
              <w:rPr>
                <w:sz w:val="19"/>
                <w:szCs w:val="19"/>
              </w:rPr>
              <w:t>2,748</w:t>
            </w:r>
          </w:p>
        </w:tc>
        <w:tc>
          <w:tcPr>
            <w:tcW w:w="1200" w:type="dxa"/>
            <w:shd w:val="clear" w:color="auto" w:fill="auto"/>
            <w:noWrap/>
            <w:vAlign w:val="center"/>
          </w:tcPr>
          <w:p w14:paraId="13ED2986" w14:textId="211147F2" w:rsidR="002A0136" w:rsidRPr="00FD3C1E" w:rsidRDefault="002A0136" w:rsidP="00FD3C1E">
            <w:pPr>
              <w:spacing w:before="0" w:after="0" w:line="240" w:lineRule="auto"/>
              <w:jc w:val="center"/>
              <w:rPr>
                <w:kern w:val="0"/>
                <w:sz w:val="19"/>
                <w:szCs w:val="19"/>
              </w:rPr>
            </w:pPr>
            <w:r w:rsidRPr="00FD3C1E">
              <w:rPr>
                <w:sz w:val="19"/>
                <w:szCs w:val="19"/>
              </w:rPr>
              <w:t>63.9</w:t>
            </w:r>
          </w:p>
        </w:tc>
        <w:tc>
          <w:tcPr>
            <w:tcW w:w="1097" w:type="dxa"/>
            <w:vAlign w:val="center"/>
          </w:tcPr>
          <w:p w14:paraId="0C5EC117" w14:textId="73293560" w:rsidR="002A0136" w:rsidRPr="00FD3C1E" w:rsidRDefault="002A0136" w:rsidP="00FD3C1E">
            <w:pPr>
              <w:spacing w:before="0" w:after="0" w:line="240" w:lineRule="auto"/>
              <w:jc w:val="center"/>
              <w:rPr>
                <w:kern w:val="0"/>
                <w:sz w:val="19"/>
                <w:szCs w:val="19"/>
              </w:rPr>
            </w:pPr>
            <w:r w:rsidRPr="00FD3C1E">
              <w:rPr>
                <w:sz w:val="19"/>
                <w:szCs w:val="19"/>
              </w:rPr>
              <w:t>1.6</w:t>
            </w:r>
          </w:p>
        </w:tc>
      </w:tr>
      <w:tr w:rsidR="002A0136" w:rsidRPr="00FD3C1E" w14:paraId="66518430" w14:textId="77777777" w:rsidTr="00FD3C1E">
        <w:trPr>
          <w:trHeight w:val="340"/>
        </w:trPr>
        <w:tc>
          <w:tcPr>
            <w:tcW w:w="1658" w:type="dxa"/>
            <w:tcBorders>
              <w:bottom w:val="single" w:sz="4" w:space="0" w:color="auto"/>
            </w:tcBorders>
            <w:shd w:val="clear" w:color="auto" w:fill="auto"/>
            <w:vAlign w:val="center"/>
            <w:hideMark/>
          </w:tcPr>
          <w:p w14:paraId="10913352" w14:textId="77777777" w:rsidR="002A0136" w:rsidRPr="00FD3C1E" w:rsidRDefault="002A0136" w:rsidP="00C93EE7">
            <w:pPr>
              <w:spacing w:before="0" w:after="0" w:line="240" w:lineRule="auto"/>
              <w:jc w:val="left"/>
              <w:rPr>
                <w:kern w:val="0"/>
                <w:sz w:val="19"/>
                <w:szCs w:val="19"/>
              </w:rPr>
            </w:pPr>
            <w:r w:rsidRPr="00FD3C1E">
              <w:rPr>
                <w:kern w:val="0"/>
                <w:sz w:val="19"/>
                <w:szCs w:val="19"/>
              </w:rPr>
              <w:t>No eWater</w:t>
            </w:r>
          </w:p>
        </w:tc>
        <w:tc>
          <w:tcPr>
            <w:tcW w:w="1440" w:type="dxa"/>
            <w:tcBorders>
              <w:bottom w:val="single" w:sz="4" w:space="0" w:color="auto"/>
            </w:tcBorders>
            <w:shd w:val="clear" w:color="auto" w:fill="auto"/>
            <w:noWrap/>
            <w:vAlign w:val="center"/>
          </w:tcPr>
          <w:p w14:paraId="2D6A8C83" w14:textId="646D44D3" w:rsidR="002A0136" w:rsidRPr="00FD3C1E" w:rsidRDefault="002A0136" w:rsidP="00FD3C1E">
            <w:pPr>
              <w:spacing w:before="0" w:after="0" w:line="240" w:lineRule="auto"/>
              <w:jc w:val="center"/>
              <w:rPr>
                <w:kern w:val="0"/>
                <w:sz w:val="19"/>
                <w:szCs w:val="19"/>
              </w:rPr>
            </w:pPr>
            <w:r w:rsidRPr="00FD3C1E">
              <w:rPr>
                <w:sz w:val="19"/>
                <w:szCs w:val="19"/>
              </w:rPr>
              <w:t>19</w:t>
            </w:r>
          </w:p>
        </w:tc>
        <w:tc>
          <w:tcPr>
            <w:tcW w:w="1440" w:type="dxa"/>
            <w:tcBorders>
              <w:bottom w:val="single" w:sz="4" w:space="0" w:color="auto"/>
            </w:tcBorders>
            <w:shd w:val="clear" w:color="auto" w:fill="auto"/>
            <w:noWrap/>
            <w:vAlign w:val="center"/>
          </w:tcPr>
          <w:p w14:paraId="6B9D35F9" w14:textId="58826800" w:rsidR="002A0136" w:rsidRPr="00FD3C1E" w:rsidRDefault="002A0136" w:rsidP="00FD3C1E">
            <w:pPr>
              <w:spacing w:before="0" w:after="0" w:line="240" w:lineRule="auto"/>
              <w:jc w:val="center"/>
              <w:rPr>
                <w:kern w:val="0"/>
                <w:sz w:val="19"/>
                <w:szCs w:val="19"/>
              </w:rPr>
            </w:pPr>
            <w:r w:rsidRPr="00FD3C1E">
              <w:rPr>
                <w:sz w:val="19"/>
                <w:szCs w:val="19"/>
              </w:rPr>
              <w:t>1.5</w:t>
            </w:r>
          </w:p>
        </w:tc>
        <w:tc>
          <w:tcPr>
            <w:tcW w:w="1320" w:type="dxa"/>
            <w:tcBorders>
              <w:bottom w:val="single" w:sz="4" w:space="0" w:color="auto"/>
            </w:tcBorders>
            <w:shd w:val="clear" w:color="auto" w:fill="auto"/>
            <w:noWrap/>
            <w:vAlign w:val="center"/>
          </w:tcPr>
          <w:p w14:paraId="092C7261" w14:textId="358417E8" w:rsidR="002A0136" w:rsidRPr="00FD3C1E" w:rsidRDefault="002A0136" w:rsidP="00FD3C1E">
            <w:pPr>
              <w:spacing w:before="0" w:after="0" w:line="240" w:lineRule="auto"/>
              <w:jc w:val="center"/>
              <w:rPr>
                <w:kern w:val="0"/>
                <w:sz w:val="19"/>
                <w:szCs w:val="19"/>
              </w:rPr>
            </w:pPr>
            <w:r w:rsidRPr="00FD3C1E">
              <w:rPr>
                <w:sz w:val="19"/>
                <w:szCs w:val="19"/>
              </w:rPr>
              <w:t>2,629</w:t>
            </w:r>
          </w:p>
        </w:tc>
        <w:tc>
          <w:tcPr>
            <w:tcW w:w="1200" w:type="dxa"/>
            <w:tcBorders>
              <w:bottom w:val="single" w:sz="4" w:space="0" w:color="auto"/>
            </w:tcBorders>
            <w:shd w:val="clear" w:color="auto" w:fill="auto"/>
            <w:noWrap/>
            <w:vAlign w:val="center"/>
          </w:tcPr>
          <w:p w14:paraId="092CB81A" w14:textId="3D69641E" w:rsidR="002A0136" w:rsidRPr="00FD3C1E" w:rsidRDefault="002A0136" w:rsidP="00FD3C1E">
            <w:pPr>
              <w:spacing w:before="0" w:after="0" w:line="240" w:lineRule="auto"/>
              <w:jc w:val="center"/>
              <w:rPr>
                <w:kern w:val="0"/>
                <w:sz w:val="19"/>
                <w:szCs w:val="19"/>
              </w:rPr>
            </w:pPr>
            <w:r w:rsidRPr="00FD3C1E">
              <w:rPr>
                <w:sz w:val="19"/>
                <w:szCs w:val="19"/>
              </w:rPr>
              <w:t>25.7</w:t>
            </w:r>
          </w:p>
        </w:tc>
        <w:tc>
          <w:tcPr>
            <w:tcW w:w="1097" w:type="dxa"/>
            <w:tcBorders>
              <w:bottom w:val="single" w:sz="4" w:space="0" w:color="auto"/>
            </w:tcBorders>
            <w:vAlign w:val="center"/>
          </w:tcPr>
          <w:p w14:paraId="139F6E27" w14:textId="2689BB4A" w:rsidR="002A0136" w:rsidRPr="00FD3C1E" w:rsidRDefault="002A0136" w:rsidP="00FD3C1E">
            <w:pPr>
              <w:spacing w:before="0" w:after="0" w:line="240" w:lineRule="auto"/>
              <w:jc w:val="center"/>
              <w:rPr>
                <w:kern w:val="0"/>
                <w:sz w:val="19"/>
                <w:szCs w:val="19"/>
              </w:rPr>
            </w:pPr>
            <w:r w:rsidRPr="00FD3C1E">
              <w:rPr>
                <w:sz w:val="19"/>
                <w:szCs w:val="19"/>
              </w:rPr>
              <w:t>0</w:t>
            </w:r>
          </w:p>
        </w:tc>
      </w:tr>
    </w:tbl>
    <w:p w14:paraId="5D174721" w14:textId="77777777" w:rsidR="00D10CC0" w:rsidRDefault="00D10CC0" w:rsidP="00D10CC0">
      <w:pPr>
        <w:rPr>
          <w:i/>
          <w:u w:val="single"/>
        </w:rPr>
      </w:pPr>
    </w:p>
    <w:p w14:paraId="6110AD61" w14:textId="77777777" w:rsidR="00D10CC0" w:rsidRPr="00E35C12" w:rsidRDefault="00D10CC0" w:rsidP="00D10CC0">
      <w:pPr>
        <w:rPr>
          <w:i/>
          <w:u w:val="single"/>
        </w:rPr>
      </w:pPr>
    </w:p>
    <w:p w14:paraId="57D84DC2" w14:textId="77777777" w:rsidR="00D10CC0" w:rsidRDefault="00D10CC0" w:rsidP="00D10CC0"/>
    <w:p w14:paraId="202BFE6B" w14:textId="77777777" w:rsidR="00D10CC0" w:rsidRDefault="00D10CC0" w:rsidP="00D10CC0">
      <w:pPr>
        <w:pStyle w:val="Heading3"/>
        <w:sectPr w:rsidR="00D10CC0" w:rsidSect="006C3DE1">
          <w:footerReference w:type="default" r:id="rId62"/>
          <w:pgSz w:w="11900" w:h="16840"/>
          <w:pgMar w:top="1440" w:right="1440" w:bottom="1440" w:left="1440" w:header="709" w:footer="709" w:gutter="0"/>
          <w:cols w:space="708"/>
          <w:docGrid w:linePitch="360"/>
        </w:sectPr>
      </w:pPr>
    </w:p>
    <w:p w14:paraId="108B7B5E" w14:textId="77777777" w:rsidR="00B943F5" w:rsidRDefault="00B943F5" w:rsidP="00B943F5">
      <w:pPr>
        <w:pStyle w:val="Heading3"/>
      </w:pPr>
      <w:r>
        <w:lastRenderedPageBreak/>
        <w:t>Evaluation</w:t>
      </w:r>
    </w:p>
    <w:p w14:paraId="153C64F4" w14:textId="0E55F6A7" w:rsidR="002502C2" w:rsidRDefault="002502C2" w:rsidP="002502C2">
      <w:r>
        <w:t>The evaluation approach, including assessment criteria, is described</w:t>
      </w:r>
      <w:r w:rsidR="00BB2B08">
        <w:t xml:space="preserve"> in the evaluation section for h</w:t>
      </w:r>
      <w:r>
        <w:t xml:space="preserve">ydrological regime (Section </w:t>
      </w:r>
      <w:r>
        <w:fldChar w:fldCharType="begin"/>
      </w:r>
      <w:r>
        <w:instrText xml:space="preserve"> REF _Ref35872226 \r \h  \* MERGEFORMAT </w:instrText>
      </w:r>
      <w:r>
        <w:fldChar w:fldCharType="separate"/>
      </w:r>
      <w:r w:rsidR="00A20F12">
        <w:t>2.1</w:t>
      </w:r>
      <w:r>
        <w:fldChar w:fldCharType="end"/>
      </w:r>
      <w:r>
        <w:t>).</w:t>
      </w:r>
    </w:p>
    <w:p w14:paraId="59F6B551" w14:textId="67C20A7A" w:rsidR="0024296D" w:rsidRDefault="0024296D" w:rsidP="00B943F5">
      <w:pPr>
        <w:pStyle w:val="Caption"/>
      </w:pPr>
      <w:bookmarkStart w:id="149" w:name="_Toc54612669"/>
      <w:r>
        <w:t xml:space="preserve">Table </w:t>
      </w:r>
      <w:r w:rsidR="00BC2CBF">
        <w:rPr>
          <w:noProof/>
        </w:rPr>
        <w:fldChar w:fldCharType="begin"/>
      </w:r>
      <w:r w:rsidR="00BC2CBF">
        <w:rPr>
          <w:noProof/>
        </w:rPr>
        <w:instrText xml:space="preserve"> SEQ Table \* ARABIC </w:instrText>
      </w:r>
      <w:r w:rsidR="00BC2CBF">
        <w:rPr>
          <w:noProof/>
        </w:rPr>
        <w:fldChar w:fldCharType="separate"/>
      </w:r>
      <w:r w:rsidR="00A20F12">
        <w:rPr>
          <w:noProof/>
        </w:rPr>
        <w:t>9</w:t>
      </w:r>
      <w:r w:rsidR="00BC2CBF">
        <w:rPr>
          <w:noProof/>
        </w:rPr>
        <w:fldChar w:fldCharType="end"/>
      </w:r>
      <w:r>
        <w:rPr>
          <w:noProof/>
        </w:rPr>
        <w:t>.</w:t>
      </w:r>
      <w:r>
        <w:t xml:space="preserve"> </w:t>
      </w:r>
      <w:r w:rsidR="00B943F5">
        <w:t>Matter Transport</w:t>
      </w:r>
      <w:r>
        <w:t xml:space="preserve"> evaluation questions</w:t>
      </w:r>
      <w:r w:rsidR="00A02C2D">
        <w:t xml:space="preserve"> and answers</w:t>
      </w:r>
      <w:r>
        <w:t xml:space="preserve">. </w:t>
      </w:r>
      <w:r w:rsidR="00CD3A1A">
        <w:t>CEW = C</w:t>
      </w:r>
      <w:r w:rsidR="008C0947">
        <w:t>ommonwealth environmental water</w:t>
      </w:r>
      <w:r>
        <w:t>.</w:t>
      </w:r>
      <w:bookmarkEnd w:id="149"/>
      <w:r w:rsidR="00C95F21">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46"/>
        <w:gridCol w:w="1643"/>
        <w:gridCol w:w="849"/>
        <w:gridCol w:w="849"/>
        <w:gridCol w:w="849"/>
        <w:gridCol w:w="853"/>
        <w:gridCol w:w="853"/>
        <w:gridCol w:w="2074"/>
      </w:tblGrid>
      <w:tr w:rsidR="00213E3F" w:rsidRPr="00AD6CDB" w14:paraId="04CC6DC6" w14:textId="13EF0FB2" w:rsidTr="00213E3F">
        <w:trPr>
          <w:cantSplit/>
          <w:trHeight w:val="20"/>
          <w:tblHeader/>
        </w:trPr>
        <w:tc>
          <w:tcPr>
            <w:tcW w:w="1491" w:type="pct"/>
            <w:gridSpan w:val="2"/>
            <w:vMerge w:val="restart"/>
            <w:tcBorders>
              <w:top w:val="single" w:sz="4" w:space="0" w:color="auto"/>
              <w:left w:val="single" w:sz="4" w:space="0" w:color="auto"/>
              <w:right w:val="single" w:sz="4" w:space="0" w:color="auto"/>
            </w:tcBorders>
          </w:tcPr>
          <w:p w14:paraId="7B05C646" w14:textId="77777777" w:rsidR="00213E3F" w:rsidRPr="00AD6CDB" w:rsidRDefault="00213E3F" w:rsidP="00AD6CDB">
            <w:pPr>
              <w:jc w:val="center"/>
              <w:rPr>
                <w:rFonts w:cs="Arial"/>
                <w:b/>
                <w:sz w:val="19"/>
                <w:szCs w:val="19"/>
              </w:rPr>
            </w:pPr>
            <w:r w:rsidRPr="00AD6CDB">
              <w:rPr>
                <w:rFonts w:cs="Arial"/>
                <w:b/>
                <w:sz w:val="19"/>
                <w:szCs w:val="19"/>
              </w:rPr>
              <w:t xml:space="preserve">CEWO evaluation questions </w:t>
            </w:r>
          </w:p>
        </w:tc>
        <w:tc>
          <w:tcPr>
            <w:tcW w:w="3509" w:type="pct"/>
            <w:gridSpan w:val="6"/>
            <w:tcBorders>
              <w:top w:val="single" w:sz="4" w:space="0" w:color="auto"/>
              <w:left w:val="single" w:sz="4" w:space="0" w:color="auto"/>
              <w:bottom w:val="single" w:sz="4" w:space="0" w:color="auto"/>
              <w:right w:val="single" w:sz="4" w:space="0" w:color="auto"/>
            </w:tcBorders>
            <w:vAlign w:val="bottom"/>
          </w:tcPr>
          <w:p w14:paraId="5539EDD0" w14:textId="3E79A1C0" w:rsidR="00213E3F" w:rsidRPr="00AD6CDB" w:rsidRDefault="00213E3F" w:rsidP="00AD6CDB">
            <w:pPr>
              <w:jc w:val="center"/>
              <w:rPr>
                <w:rFonts w:cs="Arial"/>
                <w:b/>
                <w:sz w:val="19"/>
                <w:szCs w:val="19"/>
              </w:rPr>
            </w:pPr>
            <w:r w:rsidRPr="00AD6CDB">
              <w:rPr>
                <w:rFonts w:cs="Arial"/>
                <w:b/>
                <w:sz w:val="19"/>
                <w:szCs w:val="19"/>
              </w:rPr>
              <w:t>Outcomes of CEW delivery</w:t>
            </w:r>
          </w:p>
        </w:tc>
      </w:tr>
      <w:tr w:rsidR="00213E3F" w:rsidRPr="00AD6CDB" w14:paraId="1D290AF1" w14:textId="2A652FB6" w:rsidTr="00213E3F">
        <w:trPr>
          <w:cantSplit/>
          <w:trHeight w:val="20"/>
          <w:tblHeader/>
        </w:trPr>
        <w:tc>
          <w:tcPr>
            <w:tcW w:w="1491" w:type="pct"/>
            <w:gridSpan w:val="2"/>
            <w:vMerge/>
            <w:tcBorders>
              <w:left w:val="single" w:sz="4" w:space="0" w:color="auto"/>
              <w:bottom w:val="single" w:sz="4" w:space="0" w:color="auto"/>
              <w:right w:val="single" w:sz="4" w:space="0" w:color="auto"/>
            </w:tcBorders>
          </w:tcPr>
          <w:p w14:paraId="319BF8A2" w14:textId="77777777" w:rsidR="00213E3F" w:rsidRPr="00AD6CDB" w:rsidRDefault="00213E3F" w:rsidP="00AD6CDB">
            <w:pPr>
              <w:jc w:val="center"/>
              <w:rPr>
                <w:rFonts w:cs="Arial"/>
                <w:b/>
                <w:sz w:val="19"/>
                <w:szCs w:val="19"/>
              </w:rPr>
            </w:pPr>
          </w:p>
        </w:tc>
        <w:tc>
          <w:tcPr>
            <w:tcW w:w="471" w:type="pct"/>
            <w:tcBorders>
              <w:top w:val="single" w:sz="4" w:space="0" w:color="auto"/>
              <w:left w:val="single" w:sz="4" w:space="0" w:color="auto"/>
              <w:bottom w:val="single" w:sz="4" w:space="0" w:color="auto"/>
            </w:tcBorders>
            <w:vAlign w:val="bottom"/>
          </w:tcPr>
          <w:p w14:paraId="479E1F11" w14:textId="77777777" w:rsidR="00213E3F" w:rsidRPr="00AD6CDB" w:rsidRDefault="00213E3F" w:rsidP="00AD6CDB">
            <w:pPr>
              <w:jc w:val="center"/>
              <w:rPr>
                <w:rFonts w:cs="Arial"/>
                <w:b/>
                <w:sz w:val="19"/>
                <w:szCs w:val="19"/>
              </w:rPr>
            </w:pPr>
            <w:r w:rsidRPr="00AD6CDB">
              <w:rPr>
                <w:rFonts w:cs="Arial"/>
                <w:b/>
                <w:sz w:val="19"/>
                <w:szCs w:val="19"/>
              </w:rPr>
              <w:t>2014-15</w:t>
            </w:r>
          </w:p>
        </w:tc>
        <w:tc>
          <w:tcPr>
            <w:tcW w:w="471" w:type="pct"/>
            <w:tcBorders>
              <w:top w:val="single" w:sz="4" w:space="0" w:color="auto"/>
              <w:bottom w:val="single" w:sz="4" w:space="0" w:color="auto"/>
            </w:tcBorders>
            <w:vAlign w:val="bottom"/>
          </w:tcPr>
          <w:p w14:paraId="181A9C34" w14:textId="77777777" w:rsidR="00213E3F" w:rsidRPr="00AD6CDB" w:rsidRDefault="00213E3F" w:rsidP="00AD6CDB">
            <w:pPr>
              <w:jc w:val="center"/>
              <w:rPr>
                <w:rFonts w:cs="Arial"/>
                <w:b/>
                <w:sz w:val="19"/>
                <w:szCs w:val="19"/>
              </w:rPr>
            </w:pPr>
            <w:r w:rsidRPr="00AD6CDB">
              <w:rPr>
                <w:rFonts w:cs="Arial"/>
                <w:b/>
                <w:sz w:val="19"/>
                <w:szCs w:val="19"/>
              </w:rPr>
              <w:t>2015-16</w:t>
            </w:r>
          </w:p>
        </w:tc>
        <w:tc>
          <w:tcPr>
            <w:tcW w:w="471" w:type="pct"/>
            <w:tcBorders>
              <w:top w:val="single" w:sz="4" w:space="0" w:color="auto"/>
              <w:bottom w:val="single" w:sz="4" w:space="0" w:color="auto"/>
            </w:tcBorders>
            <w:vAlign w:val="bottom"/>
          </w:tcPr>
          <w:p w14:paraId="4FE7463D" w14:textId="77777777" w:rsidR="00213E3F" w:rsidRPr="00AD6CDB" w:rsidRDefault="00213E3F" w:rsidP="00AD6CDB">
            <w:pPr>
              <w:jc w:val="center"/>
              <w:rPr>
                <w:rFonts w:cs="Arial"/>
                <w:b/>
                <w:sz w:val="19"/>
                <w:szCs w:val="19"/>
              </w:rPr>
            </w:pPr>
            <w:r w:rsidRPr="00AD6CDB">
              <w:rPr>
                <w:rFonts w:cs="Arial"/>
                <w:b/>
                <w:sz w:val="19"/>
                <w:szCs w:val="19"/>
              </w:rPr>
              <w:t>2016-17</w:t>
            </w:r>
          </w:p>
        </w:tc>
        <w:tc>
          <w:tcPr>
            <w:tcW w:w="473" w:type="pct"/>
            <w:tcBorders>
              <w:top w:val="single" w:sz="4" w:space="0" w:color="auto"/>
              <w:bottom w:val="single" w:sz="4" w:space="0" w:color="auto"/>
            </w:tcBorders>
            <w:vAlign w:val="bottom"/>
          </w:tcPr>
          <w:p w14:paraId="767E79B5" w14:textId="77777777" w:rsidR="00213E3F" w:rsidRPr="00AD6CDB" w:rsidRDefault="00213E3F" w:rsidP="00AD6CDB">
            <w:pPr>
              <w:jc w:val="center"/>
              <w:rPr>
                <w:rFonts w:cs="Arial"/>
                <w:b/>
                <w:sz w:val="19"/>
                <w:szCs w:val="19"/>
              </w:rPr>
            </w:pPr>
            <w:r w:rsidRPr="00AD6CDB">
              <w:rPr>
                <w:rFonts w:cs="Arial"/>
                <w:b/>
                <w:sz w:val="19"/>
                <w:szCs w:val="19"/>
              </w:rPr>
              <w:t>2017-18</w:t>
            </w:r>
          </w:p>
        </w:tc>
        <w:tc>
          <w:tcPr>
            <w:tcW w:w="473" w:type="pct"/>
            <w:tcBorders>
              <w:top w:val="single" w:sz="4" w:space="0" w:color="auto"/>
              <w:bottom w:val="single" w:sz="4" w:space="0" w:color="auto"/>
            </w:tcBorders>
            <w:shd w:val="clear" w:color="auto" w:fill="auto"/>
            <w:vAlign w:val="bottom"/>
          </w:tcPr>
          <w:p w14:paraId="6D101601" w14:textId="77777777" w:rsidR="00213E3F" w:rsidRPr="00AD6CDB" w:rsidRDefault="00213E3F" w:rsidP="00AD6CDB">
            <w:pPr>
              <w:jc w:val="center"/>
              <w:rPr>
                <w:rFonts w:cs="Arial"/>
                <w:b/>
                <w:sz w:val="19"/>
                <w:szCs w:val="19"/>
              </w:rPr>
            </w:pPr>
            <w:r w:rsidRPr="00AD6CDB">
              <w:rPr>
                <w:rFonts w:cs="Arial"/>
                <w:b/>
                <w:sz w:val="19"/>
                <w:szCs w:val="19"/>
              </w:rPr>
              <w:t>2018-19</w:t>
            </w:r>
          </w:p>
        </w:tc>
        <w:tc>
          <w:tcPr>
            <w:tcW w:w="1150" w:type="pct"/>
            <w:tcBorders>
              <w:top w:val="single" w:sz="4" w:space="0" w:color="auto"/>
              <w:bottom w:val="single" w:sz="4" w:space="0" w:color="auto"/>
            </w:tcBorders>
          </w:tcPr>
          <w:p w14:paraId="06E42938" w14:textId="24292980" w:rsidR="00213E3F" w:rsidRPr="00AD6CDB" w:rsidRDefault="00213E3F" w:rsidP="00AD6CDB">
            <w:pPr>
              <w:jc w:val="center"/>
              <w:rPr>
                <w:rFonts w:cs="Arial"/>
                <w:b/>
                <w:sz w:val="19"/>
                <w:szCs w:val="19"/>
              </w:rPr>
            </w:pPr>
            <w:commentRangeStart w:id="150"/>
            <w:r>
              <w:rPr>
                <w:rFonts w:cs="Arial"/>
                <w:b/>
                <w:sz w:val="19"/>
                <w:szCs w:val="19"/>
              </w:rPr>
              <w:t>2019-20</w:t>
            </w:r>
            <w:commentRangeEnd w:id="150"/>
            <w:r>
              <w:rPr>
                <w:rStyle w:val="CommentReference"/>
              </w:rPr>
              <w:commentReference w:id="150"/>
            </w:r>
          </w:p>
        </w:tc>
      </w:tr>
      <w:tr w:rsidR="00213E3F" w:rsidRPr="00AD6CDB" w14:paraId="4E824216" w14:textId="7A0E037C" w:rsidTr="00A82171">
        <w:trPr>
          <w:cantSplit/>
          <w:trHeight w:val="20"/>
        </w:trPr>
        <w:tc>
          <w:tcPr>
            <w:tcW w:w="580" w:type="pct"/>
            <w:vMerge w:val="restart"/>
            <w:tcBorders>
              <w:top w:val="single" w:sz="4" w:space="0" w:color="auto"/>
              <w:left w:val="single" w:sz="4" w:space="0" w:color="auto"/>
              <w:right w:val="single" w:sz="4" w:space="0" w:color="auto"/>
            </w:tcBorders>
          </w:tcPr>
          <w:p w14:paraId="4A958CA7" w14:textId="77777777" w:rsidR="00213E3F" w:rsidRPr="00AD6CDB" w:rsidRDefault="00213E3F" w:rsidP="00AD6CDB">
            <w:pPr>
              <w:jc w:val="left"/>
              <w:rPr>
                <w:rFonts w:cs="Arial"/>
                <w:color w:val="auto"/>
                <w:sz w:val="19"/>
                <w:szCs w:val="19"/>
              </w:rPr>
            </w:pPr>
            <w:r w:rsidRPr="00AD6CDB">
              <w:rPr>
                <w:sz w:val="19"/>
                <w:szCs w:val="19"/>
              </w:rPr>
              <w:t>What did CEW contribute to salinity:</w:t>
            </w:r>
          </w:p>
          <w:p w14:paraId="6641B8FC" w14:textId="77777777" w:rsidR="00213E3F" w:rsidRPr="00AD6CDB" w:rsidRDefault="00213E3F" w:rsidP="00AD6CDB">
            <w:pPr>
              <w:jc w:val="left"/>
              <w:rPr>
                <w:rFonts w:cs="Arial"/>
                <w:color w:val="auto"/>
                <w:sz w:val="19"/>
                <w:szCs w:val="19"/>
              </w:rPr>
            </w:pPr>
          </w:p>
        </w:tc>
        <w:tc>
          <w:tcPr>
            <w:tcW w:w="911" w:type="pct"/>
            <w:tcBorders>
              <w:top w:val="single" w:sz="4" w:space="0" w:color="auto"/>
              <w:left w:val="single" w:sz="4" w:space="0" w:color="auto"/>
              <w:bottom w:val="single" w:sz="4" w:space="0" w:color="auto"/>
              <w:right w:val="single" w:sz="4" w:space="0" w:color="auto"/>
            </w:tcBorders>
          </w:tcPr>
          <w:p w14:paraId="02627EFB" w14:textId="77777777" w:rsidR="00213E3F" w:rsidRPr="00AD6CDB" w:rsidRDefault="00213E3F" w:rsidP="00AD6CDB">
            <w:pPr>
              <w:jc w:val="right"/>
              <w:rPr>
                <w:rFonts w:cs="Arial"/>
                <w:color w:val="auto"/>
                <w:sz w:val="19"/>
                <w:szCs w:val="19"/>
              </w:rPr>
            </w:pPr>
            <w:r w:rsidRPr="00AD6CDB">
              <w:rPr>
                <w:rFonts w:cs="Arial"/>
                <w:color w:val="auto"/>
                <w:sz w:val="19"/>
                <w:szCs w:val="19"/>
              </w:rPr>
              <w:t>Levels?</w:t>
            </w:r>
          </w:p>
          <w:p w14:paraId="17AE1816" w14:textId="77777777" w:rsidR="00213E3F" w:rsidRPr="00AD6CDB" w:rsidRDefault="00213E3F" w:rsidP="00AD6CDB">
            <w:pPr>
              <w:jc w:val="right"/>
              <w:rPr>
                <w:rFonts w:cs="Arial"/>
                <w:color w:val="auto"/>
                <w:sz w:val="19"/>
                <w:szCs w:val="19"/>
              </w:rPr>
            </w:pPr>
            <w:r w:rsidRPr="00AD6CDB">
              <w:rPr>
                <w:rFonts w:cs="Arial"/>
                <w:color w:val="auto"/>
                <w:sz w:val="19"/>
                <w:szCs w:val="19"/>
              </w:rPr>
              <w:t>Reduction at the Murray Mouth due to CEW (Median salinity presented, PSU)</w:t>
            </w:r>
          </w:p>
          <w:p w14:paraId="0CDEC09D" w14:textId="77777777" w:rsidR="00213E3F" w:rsidRPr="00AD6CDB" w:rsidRDefault="00213E3F" w:rsidP="00AD6CDB">
            <w:pPr>
              <w:jc w:val="right"/>
              <w:rPr>
                <w:rFonts w:cs="Arial"/>
                <w:color w:val="auto"/>
                <w:sz w:val="19"/>
                <w:szCs w:val="19"/>
              </w:rPr>
            </w:pPr>
          </w:p>
        </w:tc>
        <w:tc>
          <w:tcPr>
            <w:tcW w:w="471" w:type="pct"/>
            <w:tcBorders>
              <w:top w:val="single" w:sz="4" w:space="0" w:color="auto"/>
              <w:left w:val="single" w:sz="4" w:space="0" w:color="auto"/>
              <w:bottom w:val="single" w:sz="4" w:space="0" w:color="auto"/>
              <w:right w:val="single" w:sz="4" w:space="0" w:color="auto"/>
            </w:tcBorders>
            <w:shd w:val="clear" w:color="auto" w:fill="70AD47" w:themeFill="accent6"/>
          </w:tcPr>
          <w:p w14:paraId="58900F7D" w14:textId="77777777" w:rsidR="00213E3F" w:rsidRPr="00AD6CDB" w:rsidRDefault="00213E3F" w:rsidP="00AD6CDB">
            <w:pPr>
              <w:jc w:val="left"/>
              <w:rPr>
                <w:rFonts w:cs="Arial"/>
                <w:color w:val="auto"/>
                <w:sz w:val="19"/>
                <w:szCs w:val="19"/>
              </w:rPr>
            </w:pPr>
            <w:r w:rsidRPr="00AD6CDB">
              <w:rPr>
                <w:rFonts w:cs="Arial"/>
                <w:color w:val="auto"/>
                <w:sz w:val="19"/>
                <w:szCs w:val="19"/>
              </w:rPr>
              <w:t xml:space="preserve">From 34.6 to 24.0 </w:t>
            </w:r>
          </w:p>
        </w:tc>
        <w:tc>
          <w:tcPr>
            <w:tcW w:w="471" w:type="pct"/>
            <w:tcBorders>
              <w:top w:val="single" w:sz="4" w:space="0" w:color="auto"/>
              <w:left w:val="single" w:sz="4" w:space="0" w:color="auto"/>
              <w:bottom w:val="single" w:sz="4" w:space="0" w:color="auto"/>
              <w:right w:val="single" w:sz="4" w:space="0" w:color="auto"/>
            </w:tcBorders>
            <w:shd w:val="clear" w:color="auto" w:fill="70AD47" w:themeFill="accent6"/>
          </w:tcPr>
          <w:p w14:paraId="29AF210D" w14:textId="77777777" w:rsidR="00213E3F" w:rsidRPr="00AD6CDB" w:rsidRDefault="00213E3F" w:rsidP="00AD6CDB">
            <w:pPr>
              <w:jc w:val="left"/>
              <w:rPr>
                <w:rFonts w:cs="Arial"/>
                <w:color w:val="auto"/>
                <w:sz w:val="19"/>
                <w:szCs w:val="19"/>
              </w:rPr>
            </w:pPr>
            <w:r w:rsidRPr="00AD6CDB">
              <w:rPr>
                <w:rFonts w:cs="Arial"/>
                <w:color w:val="auto"/>
                <w:sz w:val="19"/>
                <w:szCs w:val="19"/>
              </w:rPr>
              <w:t>From 35.1 to 29.7</w:t>
            </w:r>
          </w:p>
        </w:tc>
        <w:tc>
          <w:tcPr>
            <w:tcW w:w="471"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E93C61E" w14:textId="77777777" w:rsidR="00213E3F" w:rsidRPr="00AD6CDB" w:rsidRDefault="00213E3F" w:rsidP="00AD6CDB">
            <w:pPr>
              <w:jc w:val="left"/>
              <w:rPr>
                <w:rFonts w:cs="Arial"/>
                <w:color w:val="auto"/>
                <w:sz w:val="19"/>
                <w:szCs w:val="19"/>
              </w:rPr>
            </w:pPr>
            <w:r w:rsidRPr="00AD6CDB">
              <w:rPr>
                <w:rFonts w:cs="Arial"/>
                <w:color w:val="auto"/>
                <w:sz w:val="19"/>
                <w:szCs w:val="19"/>
              </w:rPr>
              <w:t>From 21.6 to 11.3</w:t>
            </w:r>
          </w:p>
        </w:tc>
        <w:tc>
          <w:tcPr>
            <w:tcW w:w="473" w:type="pct"/>
            <w:tcBorders>
              <w:top w:val="single" w:sz="4" w:space="0" w:color="auto"/>
              <w:left w:val="single" w:sz="4" w:space="0" w:color="auto"/>
              <w:bottom w:val="single" w:sz="4" w:space="0" w:color="auto"/>
              <w:right w:val="single" w:sz="4" w:space="0" w:color="auto"/>
            </w:tcBorders>
            <w:shd w:val="clear" w:color="auto" w:fill="70AD47" w:themeFill="accent6"/>
          </w:tcPr>
          <w:p w14:paraId="462430EF" w14:textId="77777777" w:rsidR="00213E3F" w:rsidRPr="00AD6CDB" w:rsidRDefault="00213E3F" w:rsidP="00AD6CDB">
            <w:pPr>
              <w:jc w:val="left"/>
              <w:rPr>
                <w:rFonts w:cs="Arial"/>
                <w:color w:val="auto"/>
                <w:sz w:val="19"/>
                <w:szCs w:val="19"/>
              </w:rPr>
            </w:pPr>
            <w:r w:rsidRPr="00AD6CDB">
              <w:rPr>
                <w:rFonts w:cs="Arial"/>
                <w:color w:val="auto"/>
                <w:sz w:val="19"/>
                <w:szCs w:val="19"/>
              </w:rPr>
              <w:t>From 34.4 to 26.2</w:t>
            </w:r>
          </w:p>
        </w:tc>
        <w:tc>
          <w:tcPr>
            <w:tcW w:w="473"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757617F6" w14:textId="14D49B3E" w:rsidR="00213E3F" w:rsidRPr="00AD6CDB" w:rsidRDefault="00213E3F" w:rsidP="00AD6CDB">
            <w:pPr>
              <w:jc w:val="left"/>
              <w:rPr>
                <w:rFonts w:cs="Arial"/>
                <w:color w:val="auto"/>
                <w:sz w:val="19"/>
                <w:szCs w:val="19"/>
              </w:rPr>
            </w:pPr>
            <w:r>
              <w:rPr>
                <w:rFonts w:cs="Arial"/>
                <w:color w:val="auto"/>
                <w:sz w:val="19"/>
                <w:szCs w:val="19"/>
              </w:rPr>
              <w:t>From 34.8 to 30.9</w:t>
            </w:r>
          </w:p>
        </w:tc>
        <w:tc>
          <w:tcPr>
            <w:tcW w:w="1150" w:type="pct"/>
            <w:tcBorders>
              <w:top w:val="single" w:sz="4" w:space="0" w:color="auto"/>
              <w:left w:val="single" w:sz="4" w:space="0" w:color="auto"/>
              <w:bottom w:val="single" w:sz="4" w:space="0" w:color="auto"/>
              <w:right w:val="single" w:sz="4" w:space="0" w:color="auto"/>
            </w:tcBorders>
            <w:shd w:val="clear" w:color="auto" w:fill="auto"/>
          </w:tcPr>
          <w:p w14:paraId="06A8AA74" w14:textId="074E33FE" w:rsidR="00213E3F" w:rsidRPr="00AD6CDB" w:rsidRDefault="008A3FB9" w:rsidP="00AD6CDB">
            <w:pPr>
              <w:jc w:val="left"/>
              <w:rPr>
                <w:rFonts w:cs="Arial"/>
                <w:color w:val="auto"/>
                <w:sz w:val="19"/>
                <w:szCs w:val="19"/>
              </w:rPr>
            </w:pPr>
            <w:r>
              <w:rPr>
                <w:rFonts w:cs="Arial"/>
                <w:color w:val="auto"/>
                <w:sz w:val="19"/>
                <w:szCs w:val="19"/>
              </w:rPr>
              <w:t>From X (without CEW) to X</w:t>
            </w:r>
            <w:r w:rsidR="00213E3F" w:rsidRPr="00AD6CDB">
              <w:rPr>
                <w:rFonts w:cs="Arial"/>
                <w:color w:val="auto"/>
                <w:sz w:val="19"/>
                <w:szCs w:val="19"/>
              </w:rPr>
              <w:t xml:space="preserve"> (with CEW)</w:t>
            </w:r>
          </w:p>
        </w:tc>
      </w:tr>
      <w:tr w:rsidR="00213E3F" w:rsidRPr="00AD6CDB" w14:paraId="274AB073" w14:textId="0F9FE81B" w:rsidTr="00A82171">
        <w:trPr>
          <w:cantSplit/>
          <w:trHeight w:val="20"/>
        </w:trPr>
        <w:tc>
          <w:tcPr>
            <w:tcW w:w="580" w:type="pct"/>
            <w:vMerge/>
            <w:tcBorders>
              <w:left w:val="single" w:sz="4" w:space="0" w:color="auto"/>
              <w:bottom w:val="single" w:sz="4" w:space="0" w:color="auto"/>
              <w:right w:val="single" w:sz="4" w:space="0" w:color="auto"/>
            </w:tcBorders>
          </w:tcPr>
          <w:p w14:paraId="762E1A6F" w14:textId="77777777" w:rsidR="00213E3F" w:rsidRPr="00AD6CDB" w:rsidRDefault="00213E3F" w:rsidP="00AD6CDB">
            <w:pPr>
              <w:jc w:val="left"/>
              <w:rPr>
                <w:sz w:val="19"/>
                <w:szCs w:val="19"/>
              </w:rPr>
            </w:pPr>
          </w:p>
        </w:tc>
        <w:tc>
          <w:tcPr>
            <w:tcW w:w="911" w:type="pct"/>
            <w:tcBorders>
              <w:top w:val="single" w:sz="4" w:space="0" w:color="auto"/>
              <w:left w:val="single" w:sz="4" w:space="0" w:color="auto"/>
              <w:bottom w:val="single" w:sz="4" w:space="0" w:color="auto"/>
              <w:right w:val="single" w:sz="4" w:space="0" w:color="auto"/>
            </w:tcBorders>
          </w:tcPr>
          <w:p w14:paraId="61B9095C" w14:textId="77777777" w:rsidR="00213E3F" w:rsidRPr="00AD6CDB" w:rsidRDefault="00213E3F" w:rsidP="00AD6CDB">
            <w:pPr>
              <w:jc w:val="right"/>
              <w:rPr>
                <w:rFonts w:cs="Arial"/>
                <w:color w:val="auto"/>
                <w:sz w:val="19"/>
                <w:szCs w:val="19"/>
              </w:rPr>
            </w:pPr>
            <w:r w:rsidRPr="00AD6CDB">
              <w:rPr>
                <w:rFonts w:cs="Arial"/>
                <w:color w:val="auto"/>
                <w:sz w:val="19"/>
                <w:szCs w:val="19"/>
              </w:rPr>
              <w:t>Transport?</w:t>
            </w:r>
          </w:p>
          <w:p w14:paraId="12A90423" w14:textId="77777777" w:rsidR="00213E3F" w:rsidRPr="00AD6CDB" w:rsidRDefault="00213E3F" w:rsidP="00AD6CDB">
            <w:pPr>
              <w:jc w:val="right"/>
              <w:rPr>
                <w:rFonts w:cs="Arial"/>
                <w:color w:val="auto"/>
                <w:sz w:val="19"/>
                <w:szCs w:val="19"/>
              </w:rPr>
            </w:pPr>
            <w:r w:rsidRPr="00AD6CDB">
              <w:rPr>
                <w:rFonts w:cs="Arial"/>
                <w:color w:val="auto"/>
                <w:sz w:val="19"/>
                <w:szCs w:val="19"/>
              </w:rPr>
              <w:t xml:space="preserve">Additional export over barrages due to CEW (tonnes salt per year) </w:t>
            </w:r>
          </w:p>
        </w:tc>
        <w:tc>
          <w:tcPr>
            <w:tcW w:w="471" w:type="pct"/>
            <w:tcBorders>
              <w:top w:val="single" w:sz="4" w:space="0" w:color="auto"/>
              <w:left w:val="single" w:sz="4" w:space="0" w:color="auto"/>
              <w:bottom w:val="single" w:sz="4" w:space="0" w:color="auto"/>
              <w:right w:val="single" w:sz="4" w:space="0" w:color="auto"/>
            </w:tcBorders>
            <w:shd w:val="clear" w:color="auto" w:fill="70AD47" w:themeFill="accent6"/>
          </w:tcPr>
          <w:p w14:paraId="791073E6" w14:textId="77777777" w:rsidR="00213E3F" w:rsidRPr="00AD6CDB" w:rsidRDefault="00213E3F" w:rsidP="00AD6CDB">
            <w:pPr>
              <w:jc w:val="left"/>
              <w:rPr>
                <w:rFonts w:cs="Arial"/>
                <w:color w:val="auto"/>
                <w:sz w:val="19"/>
                <w:szCs w:val="19"/>
              </w:rPr>
            </w:pPr>
            <w:r w:rsidRPr="00AD6CDB">
              <w:rPr>
                <w:rFonts w:cs="Arial"/>
                <w:color w:val="auto"/>
                <w:sz w:val="19"/>
                <w:szCs w:val="19"/>
              </w:rPr>
              <w:t>285,064</w:t>
            </w:r>
          </w:p>
        </w:tc>
        <w:tc>
          <w:tcPr>
            <w:tcW w:w="471" w:type="pct"/>
            <w:tcBorders>
              <w:top w:val="single" w:sz="4" w:space="0" w:color="auto"/>
              <w:left w:val="single" w:sz="4" w:space="0" w:color="auto"/>
              <w:bottom w:val="single" w:sz="4" w:space="0" w:color="auto"/>
              <w:right w:val="single" w:sz="4" w:space="0" w:color="auto"/>
            </w:tcBorders>
            <w:shd w:val="clear" w:color="auto" w:fill="70AD47" w:themeFill="accent6"/>
          </w:tcPr>
          <w:p w14:paraId="073B3FCF" w14:textId="77777777" w:rsidR="00213E3F" w:rsidRPr="00AD6CDB" w:rsidRDefault="00213E3F" w:rsidP="00AD6CDB">
            <w:pPr>
              <w:jc w:val="left"/>
              <w:rPr>
                <w:rFonts w:cs="Arial"/>
                <w:color w:val="auto"/>
                <w:sz w:val="19"/>
                <w:szCs w:val="19"/>
              </w:rPr>
            </w:pPr>
            <w:r w:rsidRPr="00AD6CDB">
              <w:rPr>
                <w:rFonts w:cs="Arial"/>
                <w:color w:val="auto"/>
                <w:sz w:val="19"/>
                <w:szCs w:val="19"/>
              </w:rPr>
              <w:t>251,632</w:t>
            </w:r>
          </w:p>
        </w:tc>
        <w:tc>
          <w:tcPr>
            <w:tcW w:w="471"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070BA86B" w14:textId="77777777" w:rsidR="00213E3F" w:rsidRPr="00AD6CDB" w:rsidRDefault="00213E3F" w:rsidP="00AD6CDB">
            <w:pPr>
              <w:jc w:val="left"/>
              <w:rPr>
                <w:rFonts w:cs="Arial"/>
                <w:color w:val="auto"/>
                <w:sz w:val="19"/>
                <w:szCs w:val="19"/>
              </w:rPr>
            </w:pPr>
            <w:r w:rsidRPr="00AD6CDB">
              <w:rPr>
                <w:rFonts w:cs="Arial"/>
                <w:color w:val="auto"/>
                <w:sz w:val="19"/>
                <w:szCs w:val="19"/>
              </w:rPr>
              <w:t>120,867</w:t>
            </w:r>
          </w:p>
        </w:tc>
        <w:tc>
          <w:tcPr>
            <w:tcW w:w="473" w:type="pct"/>
            <w:tcBorders>
              <w:top w:val="single" w:sz="4" w:space="0" w:color="auto"/>
              <w:left w:val="single" w:sz="4" w:space="0" w:color="auto"/>
              <w:bottom w:val="single" w:sz="4" w:space="0" w:color="auto"/>
              <w:right w:val="single" w:sz="4" w:space="0" w:color="auto"/>
            </w:tcBorders>
            <w:shd w:val="clear" w:color="auto" w:fill="70AD47" w:themeFill="accent6"/>
          </w:tcPr>
          <w:p w14:paraId="6548B788" w14:textId="77777777" w:rsidR="00213E3F" w:rsidRPr="00AD6CDB" w:rsidRDefault="00213E3F" w:rsidP="00AD6CDB">
            <w:pPr>
              <w:jc w:val="left"/>
              <w:rPr>
                <w:rFonts w:cs="Arial"/>
                <w:color w:val="auto"/>
                <w:sz w:val="19"/>
                <w:szCs w:val="19"/>
              </w:rPr>
            </w:pPr>
            <w:r w:rsidRPr="00AD6CDB">
              <w:rPr>
                <w:rFonts w:cs="Arial"/>
                <w:color w:val="auto"/>
                <w:sz w:val="19"/>
                <w:szCs w:val="19"/>
              </w:rPr>
              <w:t>240,722</w:t>
            </w:r>
          </w:p>
        </w:tc>
        <w:tc>
          <w:tcPr>
            <w:tcW w:w="473"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1B5D21F" w14:textId="77777777" w:rsidR="00213E3F" w:rsidRPr="00AD6CDB" w:rsidRDefault="00213E3F" w:rsidP="00AD6CDB">
            <w:pPr>
              <w:jc w:val="left"/>
              <w:rPr>
                <w:rFonts w:cs="Arial"/>
                <w:color w:val="auto"/>
                <w:sz w:val="19"/>
                <w:szCs w:val="19"/>
              </w:rPr>
            </w:pPr>
            <w:r w:rsidRPr="00AD6CDB">
              <w:rPr>
                <w:rFonts w:cs="Arial"/>
                <w:color w:val="auto"/>
                <w:sz w:val="19"/>
                <w:szCs w:val="19"/>
              </w:rPr>
              <w:t>160,897</w:t>
            </w:r>
          </w:p>
        </w:tc>
        <w:tc>
          <w:tcPr>
            <w:tcW w:w="1150" w:type="pct"/>
            <w:tcBorders>
              <w:top w:val="single" w:sz="4" w:space="0" w:color="auto"/>
              <w:left w:val="single" w:sz="4" w:space="0" w:color="auto"/>
              <w:bottom w:val="single" w:sz="4" w:space="0" w:color="auto"/>
              <w:right w:val="single" w:sz="4" w:space="0" w:color="auto"/>
            </w:tcBorders>
            <w:shd w:val="clear" w:color="auto" w:fill="auto"/>
          </w:tcPr>
          <w:p w14:paraId="0497FD9F" w14:textId="6F821990" w:rsidR="00213E3F" w:rsidRPr="00AD6CDB" w:rsidRDefault="00213E3F" w:rsidP="00AD6CDB">
            <w:pPr>
              <w:jc w:val="left"/>
              <w:rPr>
                <w:rFonts w:cs="Arial"/>
                <w:color w:val="auto"/>
                <w:sz w:val="19"/>
                <w:szCs w:val="19"/>
              </w:rPr>
            </w:pPr>
          </w:p>
        </w:tc>
      </w:tr>
      <w:tr w:rsidR="00213E3F" w:rsidRPr="00AD6CDB" w14:paraId="67873DDB" w14:textId="55E97DE0" w:rsidTr="00213E3F">
        <w:trPr>
          <w:cantSplit/>
          <w:trHeight w:val="20"/>
        </w:trPr>
        <w:tc>
          <w:tcPr>
            <w:tcW w:w="1491" w:type="pct"/>
            <w:gridSpan w:val="2"/>
            <w:tcBorders>
              <w:top w:val="single" w:sz="4" w:space="0" w:color="auto"/>
              <w:left w:val="single" w:sz="4" w:space="0" w:color="auto"/>
              <w:bottom w:val="single" w:sz="4" w:space="0" w:color="auto"/>
              <w:right w:val="single" w:sz="4" w:space="0" w:color="auto"/>
            </w:tcBorders>
          </w:tcPr>
          <w:p w14:paraId="776006AA" w14:textId="77777777" w:rsidR="00213E3F" w:rsidRPr="00AD6CDB" w:rsidRDefault="00213E3F" w:rsidP="00AD6CDB">
            <w:pPr>
              <w:jc w:val="left"/>
              <w:rPr>
                <w:sz w:val="19"/>
                <w:szCs w:val="19"/>
              </w:rPr>
            </w:pPr>
            <w:r w:rsidRPr="00AD6CDB">
              <w:rPr>
                <w:sz w:val="19"/>
                <w:szCs w:val="19"/>
              </w:rPr>
              <w:t>What did CEW contribute to the salinity regime?</w:t>
            </w:r>
          </w:p>
        </w:tc>
        <w:tc>
          <w:tcPr>
            <w:tcW w:w="3509" w:type="pct"/>
            <w:gridSpan w:val="6"/>
            <w:tcBorders>
              <w:top w:val="single" w:sz="4" w:space="0" w:color="auto"/>
              <w:left w:val="single" w:sz="4" w:space="0" w:color="auto"/>
              <w:bottom w:val="single" w:sz="4" w:space="0" w:color="auto"/>
              <w:right w:val="single" w:sz="4" w:space="0" w:color="auto"/>
            </w:tcBorders>
            <w:shd w:val="clear" w:color="auto" w:fill="70AD47" w:themeFill="accent6"/>
          </w:tcPr>
          <w:p w14:paraId="0C440DB5" w14:textId="77777777" w:rsidR="00213E3F" w:rsidRPr="00AD6CDB" w:rsidRDefault="00213E3F" w:rsidP="00AD6CDB">
            <w:pPr>
              <w:spacing w:line="240" w:lineRule="auto"/>
              <w:rPr>
                <w:sz w:val="19"/>
                <w:szCs w:val="19"/>
              </w:rPr>
            </w:pPr>
            <w:r w:rsidRPr="00AD6CDB">
              <w:rPr>
                <w:sz w:val="19"/>
                <w:szCs w:val="19"/>
              </w:rPr>
              <w:t>CEW reduced salinity in the Murray River Channel and Lower Lakes; increased salt export over the barrages; and reduced salt intrusion into the Murray Mouth from the ocean, which reduced salinity in the Coorong.</w:t>
            </w:r>
          </w:p>
          <w:p w14:paraId="29CEA2A3" w14:textId="77777777" w:rsidR="00213E3F" w:rsidRPr="00AD6CDB" w:rsidRDefault="00213E3F" w:rsidP="00AD6CDB">
            <w:pPr>
              <w:rPr>
                <w:sz w:val="19"/>
                <w:szCs w:val="19"/>
              </w:rPr>
            </w:pPr>
            <w:r w:rsidRPr="00AD6CDB">
              <w:rPr>
                <w:sz w:val="19"/>
                <w:szCs w:val="19"/>
              </w:rPr>
              <w:t>CEW has played a key role in salt export from the Basin, accounting for 64, 87, 69 and 70% of salt export, during the four years of low flow (2014-15, 2015-16, 2017-18 and 2018-19), respectively. In the low flow years, the total salt export ranged 228,293–446,855 tonnes, which is well below the Basin Plan target of 2 million tonnes of salt per year.</w:t>
            </w:r>
          </w:p>
          <w:p w14:paraId="798ECE4B" w14:textId="7741FE6F" w:rsidR="00213E3F" w:rsidRPr="00AD6CDB" w:rsidRDefault="00213E3F" w:rsidP="00AD6CDB">
            <w:pPr>
              <w:spacing w:line="240" w:lineRule="auto"/>
              <w:rPr>
                <w:sz w:val="19"/>
                <w:szCs w:val="19"/>
              </w:rPr>
            </w:pPr>
            <w:r w:rsidRPr="00AD6CDB">
              <w:rPr>
                <w:sz w:val="19"/>
                <w:szCs w:val="19"/>
              </w:rPr>
              <w:t>In the high flow year (2016-17), 1.5 million tonnes was exported and CEW contributed 8% (120,867 tonnes) of salt export.</w:t>
            </w:r>
          </w:p>
        </w:tc>
      </w:tr>
    </w:tbl>
    <w:p w14:paraId="00411CCC" w14:textId="77777777" w:rsidR="00AD6CDB" w:rsidRDefault="00AD6CDB" w:rsidP="00AD6CDB">
      <w:pPr>
        <w:spacing w:before="0" w:after="0" w:line="240" w:lineRule="auto"/>
        <w:jc w:val="left"/>
        <w:rPr>
          <w:color w:val="auto"/>
          <w:kern w:val="0"/>
          <w:sz w:val="19"/>
          <w:szCs w:val="19"/>
          <w:lang w:val="en-US" w:bidi="en-US"/>
        </w:rPr>
      </w:pPr>
    </w:p>
    <w:p w14:paraId="15E63456" w14:textId="77777777" w:rsidR="001A61F0" w:rsidRDefault="001A61F0" w:rsidP="00AD6CDB">
      <w:pPr>
        <w:spacing w:before="0" w:after="0" w:line="240" w:lineRule="auto"/>
        <w:jc w:val="left"/>
        <w:rPr>
          <w:color w:val="auto"/>
          <w:kern w:val="0"/>
          <w:sz w:val="19"/>
          <w:szCs w:val="19"/>
          <w:lang w:val="en-US" w:bidi="en-US"/>
        </w:rPr>
      </w:pPr>
    </w:p>
    <w:p w14:paraId="1443E38D" w14:textId="77777777" w:rsidR="001A61F0" w:rsidRDefault="001A61F0" w:rsidP="00AD6CDB">
      <w:pPr>
        <w:spacing w:before="0" w:after="0" w:line="240" w:lineRule="auto"/>
        <w:jc w:val="left"/>
        <w:rPr>
          <w:color w:val="auto"/>
          <w:kern w:val="0"/>
          <w:sz w:val="19"/>
          <w:szCs w:val="19"/>
          <w:lang w:val="en-US" w:bidi="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44"/>
        <w:gridCol w:w="1219"/>
        <w:gridCol w:w="1275"/>
        <w:gridCol w:w="1132"/>
        <w:gridCol w:w="1132"/>
        <w:gridCol w:w="992"/>
        <w:gridCol w:w="1138"/>
        <w:gridCol w:w="1084"/>
      </w:tblGrid>
      <w:tr w:rsidR="008A3FB9" w:rsidRPr="00AD6CDB" w14:paraId="625B623A" w14:textId="1DD974B2" w:rsidTr="008A3FB9">
        <w:trPr>
          <w:cantSplit/>
          <w:trHeight w:val="20"/>
          <w:tblHeader/>
        </w:trPr>
        <w:tc>
          <w:tcPr>
            <w:tcW w:w="1255" w:type="pct"/>
            <w:gridSpan w:val="2"/>
            <w:vMerge w:val="restart"/>
            <w:tcBorders>
              <w:top w:val="single" w:sz="4" w:space="0" w:color="auto"/>
              <w:left w:val="single" w:sz="4" w:space="0" w:color="auto"/>
              <w:right w:val="single" w:sz="4" w:space="0" w:color="auto"/>
            </w:tcBorders>
          </w:tcPr>
          <w:p w14:paraId="5CE1E585" w14:textId="77777777" w:rsidR="008A3FB9" w:rsidRPr="00AD6CDB" w:rsidRDefault="008A3FB9" w:rsidP="001A61F0">
            <w:pPr>
              <w:jc w:val="center"/>
              <w:rPr>
                <w:rFonts w:cs="Arial"/>
                <w:b/>
                <w:sz w:val="19"/>
                <w:szCs w:val="19"/>
              </w:rPr>
            </w:pPr>
            <w:r w:rsidRPr="00AD6CDB">
              <w:rPr>
                <w:rFonts w:cs="Arial"/>
                <w:b/>
                <w:sz w:val="19"/>
                <w:szCs w:val="19"/>
              </w:rPr>
              <w:lastRenderedPageBreak/>
              <w:t xml:space="preserve">CEWO evaluation questions </w:t>
            </w:r>
          </w:p>
        </w:tc>
        <w:tc>
          <w:tcPr>
            <w:tcW w:w="3745" w:type="pct"/>
            <w:gridSpan w:val="6"/>
            <w:tcBorders>
              <w:top w:val="single" w:sz="4" w:space="0" w:color="auto"/>
              <w:left w:val="single" w:sz="4" w:space="0" w:color="auto"/>
              <w:bottom w:val="single" w:sz="4" w:space="0" w:color="auto"/>
              <w:right w:val="single" w:sz="4" w:space="0" w:color="auto"/>
            </w:tcBorders>
            <w:vAlign w:val="bottom"/>
          </w:tcPr>
          <w:p w14:paraId="3A5E81F8" w14:textId="052B7795" w:rsidR="008A3FB9" w:rsidRPr="00AD6CDB" w:rsidRDefault="008A3FB9" w:rsidP="001A61F0">
            <w:pPr>
              <w:jc w:val="center"/>
              <w:rPr>
                <w:rFonts w:cs="Arial"/>
                <w:b/>
                <w:sz w:val="19"/>
                <w:szCs w:val="19"/>
              </w:rPr>
            </w:pPr>
            <w:r w:rsidRPr="00AD6CDB">
              <w:rPr>
                <w:rFonts w:cs="Arial"/>
                <w:b/>
                <w:sz w:val="19"/>
                <w:szCs w:val="19"/>
              </w:rPr>
              <w:t>Outcomes of CEW delivery</w:t>
            </w:r>
          </w:p>
        </w:tc>
      </w:tr>
      <w:tr w:rsidR="008A3FB9" w:rsidRPr="00AD6CDB" w14:paraId="4AEEE63A" w14:textId="56ACCE80" w:rsidTr="008A3FB9">
        <w:trPr>
          <w:cantSplit/>
          <w:trHeight w:val="20"/>
          <w:tblHeader/>
        </w:trPr>
        <w:tc>
          <w:tcPr>
            <w:tcW w:w="1255" w:type="pct"/>
            <w:gridSpan w:val="2"/>
            <w:vMerge/>
            <w:tcBorders>
              <w:left w:val="single" w:sz="4" w:space="0" w:color="auto"/>
              <w:bottom w:val="single" w:sz="4" w:space="0" w:color="auto"/>
              <w:right w:val="single" w:sz="4" w:space="0" w:color="auto"/>
            </w:tcBorders>
          </w:tcPr>
          <w:p w14:paraId="66D438C3" w14:textId="77777777" w:rsidR="008A3FB9" w:rsidRPr="00AD6CDB" w:rsidRDefault="008A3FB9" w:rsidP="001A61F0">
            <w:pPr>
              <w:jc w:val="center"/>
              <w:rPr>
                <w:rFonts w:cs="Arial"/>
                <w:b/>
                <w:sz w:val="19"/>
                <w:szCs w:val="19"/>
              </w:rPr>
            </w:pPr>
          </w:p>
        </w:tc>
        <w:tc>
          <w:tcPr>
            <w:tcW w:w="707" w:type="pct"/>
            <w:tcBorders>
              <w:top w:val="single" w:sz="4" w:space="0" w:color="auto"/>
              <w:left w:val="single" w:sz="4" w:space="0" w:color="auto"/>
              <w:bottom w:val="single" w:sz="4" w:space="0" w:color="auto"/>
            </w:tcBorders>
            <w:vAlign w:val="bottom"/>
          </w:tcPr>
          <w:p w14:paraId="76928E0B" w14:textId="77777777" w:rsidR="008A3FB9" w:rsidRPr="00AD6CDB" w:rsidRDefault="008A3FB9" w:rsidP="001A61F0">
            <w:pPr>
              <w:jc w:val="center"/>
              <w:rPr>
                <w:rFonts w:cs="Arial"/>
                <w:b/>
                <w:sz w:val="19"/>
                <w:szCs w:val="19"/>
              </w:rPr>
            </w:pPr>
            <w:r w:rsidRPr="00AD6CDB">
              <w:rPr>
                <w:rFonts w:cs="Arial"/>
                <w:b/>
                <w:sz w:val="19"/>
                <w:szCs w:val="19"/>
              </w:rPr>
              <w:t>2014-15</w:t>
            </w:r>
          </w:p>
        </w:tc>
        <w:tc>
          <w:tcPr>
            <w:tcW w:w="628" w:type="pct"/>
            <w:tcBorders>
              <w:top w:val="single" w:sz="4" w:space="0" w:color="auto"/>
              <w:bottom w:val="single" w:sz="4" w:space="0" w:color="auto"/>
            </w:tcBorders>
            <w:vAlign w:val="bottom"/>
          </w:tcPr>
          <w:p w14:paraId="6F6029D7" w14:textId="77777777" w:rsidR="008A3FB9" w:rsidRPr="00AD6CDB" w:rsidRDefault="008A3FB9" w:rsidP="001A61F0">
            <w:pPr>
              <w:jc w:val="center"/>
              <w:rPr>
                <w:rFonts w:cs="Arial"/>
                <w:b/>
                <w:sz w:val="19"/>
                <w:szCs w:val="19"/>
              </w:rPr>
            </w:pPr>
            <w:r w:rsidRPr="00AD6CDB">
              <w:rPr>
                <w:rFonts w:cs="Arial"/>
                <w:b/>
                <w:sz w:val="19"/>
                <w:szCs w:val="19"/>
              </w:rPr>
              <w:t>2015-16</w:t>
            </w:r>
          </w:p>
        </w:tc>
        <w:tc>
          <w:tcPr>
            <w:tcW w:w="628" w:type="pct"/>
            <w:tcBorders>
              <w:top w:val="single" w:sz="4" w:space="0" w:color="auto"/>
              <w:bottom w:val="single" w:sz="4" w:space="0" w:color="auto"/>
            </w:tcBorders>
            <w:vAlign w:val="bottom"/>
          </w:tcPr>
          <w:p w14:paraId="57320208" w14:textId="77777777" w:rsidR="008A3FB9" w:rsidRPr="00AD6CDB" w:rsidRDefault="008A3FB9" w:rsidP="001A61F0">
            <w:pPr>
              <w:jc w:val="center"/>
              <w:rPr>
                <w:rFonts w:cs="Arial"/>
                <w:b/>
                <w:sz w:val="19"/>
                <w:szCs w:val="19"/>
              </w:rPr>
            </w:pPr>
            <w:r w:rsidRPr="00AD6CDB">
              <w:rPr>
                <w:rFonts w:cs="Arial"/>
                <w:b/>
                <w:sz w:val="19"/>
                <w:szCs w:val="19"/>
              </w:rPr>
              <w:t>2016-17</w:t>
            </w:r>
          </w:p>
        </w:tc>
        <w:tc>
          <w:tcPr>
            <w:tcW w:w="550" w:type="pct"/>
            <w:tcBorders>
              <w:top w:val="single" w:sz="4" w:space="0" w:color="auto"/>
              <w:bottom w:val="single" w:sz="4" w:space="0" w:color="auto"/>
            </w:tcBorders>
            <w:vAlign w:val="bottom"/>
          </w:tcPr>
          <w:p w14:paraId="3484E086" w14:textId="77777777" w:rsidR="008A3FB9" w:rsidRPr="00AD6CDB" w:rsidRDefault="008A3FB9" w:rsidP="001A61F0">
            <w:pPr>
              <w:jc w:val="center"/>
              <w:rPr>
                <w:rFonts w:cs="Arial"/>
                <w:b/>
                <w:sz w:val="19"/>
                <w:szCs w:val="19"/>
              </w:rPr>
            </w:pPr>
            <w:r w:rsidRPr="00AD6CDB">
              <w:rPr>
                <w:rFonts w:cs="Arial"/>
                <w:b/>
                <w:sz w:val="19"/>
                <w:szCs w:val="19"/>
              </w:rPr>
              <w:t>2017-18</w:t>
            </w:r>
          </w:p>
        </w:tc>
        <w:tc>
          <w:tcPr>
            <w:tcW w:w="631" w:type="pct"/>
            <w:tcBorders>
              <w:top w:val="single" w:sz="4" w:space="0" w:color="auto"/>
              <w:bottom w:val="single" w:sz="4" w:space="0" w:color="auto"/>
            </w:tcBorders>
            <w:shd w:val="clear" w:color="auto" w:fill="auto"/>
            <w:vAlign w:val="bottom"/>
          </w:tcPr>
          <w:p w14:paraId="68A63291" w14:textId="77777777" w:rsidR="008A3FB9" w:rsidRPr="00AD6CDB" w:rsidRDefault="008A3FB9" w:rsidP="001A61F0">
            <w:pPr>
              <w:jc w:val="center"/>
              <w:rPr>
                <w:rFonts w:cs="Arial"/>
                <w:b/>
                <w:sz w:val="19"/>
                <w:szCs w:val="19"/>
              </w:rPr>
            </w:pPr>
            <w:r w:rsidRPr="00AD6CDB">
              <w:rPr>
                <w:rFonts w:cs="Arial"/>
                <w:b/>
                <w:sz w:val="19"/>
                <w:szCs w:val="19"/>
              </w:rPr>
              <w:t>2018-19</w:t>
            </w:r>
          </w:p>
        </w:tc>
        <w:tc>
          <w:tcPr>
            <w:tcW w:w="601" w:type="pct"/>
            <w:tcBorders>
              <w:top w:val="single" w:sz="4" w:space="0" w:color="auto"/>
              <w:bottom w:val="single" w:sz="4" w:space="0" w:color="auto"/>
            </w:tcBorders>
          </w:tcPr>
          <w:p w14:paraId="3E7AE250" w14:textId="780ECF9D" w:rsidR="008A3FB9" w:rsidRPr="00AD6CDB" w:rsidRDefault="008A3FB9" w:rsidP="001A61F0">
            <w:pPr>
              <w:jc w:val="center"/>
              <w:rPr>
                <w:rFonts w:cs="Arial"/>
                <w:b/>
                <w:sz w:val="19"/>
                <w:szCs w:val="19"/>
              </w:rPr>
            </w:pPr>
            <w:r>
              <w:rPr>
                <w:rFonts w:cs="Arial"/>
                <w:b/>
                <w:sz w:val="19"/>
                <w:szCs w:val="19"/>
              </w:rPr>
              <w:t>2019-20</w:t>
            </w:r>
          </w:p>
        </w:tc>
      </w:tr>
      <w:tr w:rsidR="008A3FB9" w:rsidRPr="00AD6CDB" w14:paraId="0C440C94" w14:textId="0B48DA6D" w:rsidTr="003C2220">
        <w:trPr>
          <w:cantSplit/>
          <w:trHeight w:val="20"/>
        </w:trPr>
        <w:tc>
          <w:tcPr>
            <w:tcW w:w="579" w:type="pct"/>
            <w:vMerge w:val="restart"/>
            <w:tcBorders>
              <w:top w:val="single" w:sz="4" w:space="0" w:color="auto"/>
              <w:left w:val="single" w:sz="4" w:space="0" w:color="auto"/>
              <w:right w:val="single" w:sz="4" w:space="0" w:color="auto"/>
            </w:tcBorders>
          </w:tcPr>
          <w:p w14:paraId="02B126E5" w14:textId="77777777" w:rsidR="008A3FB9" w:rsidRPr="00AD6CDB" w:rsidRDefault="008A3FB9" w:rsidP="001A61F0">
            <w:pPr>
              <w:jc w:val="left"/>
              <w:rPr>
                <w:color w:val="auto"/>
                <w:sz w:val="19"/>
                <w:szCs w:val="19"/>
              </w:rPr>
            </w:pPr>
            <w:r w:rsidRPr="00AD6CDB">
              <w:rPr>
                <w:sz w:val="19"/>
                <w:szCs w:val="19"/>
              </w:rPr>
              <w:t>What did CEW contribute to nutrient concentrations and transport?</w:t>
            </w:r>
          </w:p>
        </w:tc>
        <w:tc>
          <w:tcPr>
            <w:tcW w:w="676" w:type="pct"/>
            <w:vMerge w:val="restart"/>
            <w:tcBorders>
              <w:top w:val="single" w:sz="4" w:space="0" w:color="auto"/>
              <w:left w:val="single" w:sz="4" w:space="0" w:color="auto"/>
              <w:right w:val="single" w:sz="4" w:space="0" w:color="auto"/>
            </w:tcBorders>
          </w:tcPr>
          <w:p w14:paraId="612DD19E" w14:textId="77777777" w:rsidR="008A3FB9" w:rsidRPr="00AD6CDB" w:rsidRDefault="008A3FB9" w:rsidP="001A61F0">
            <w:pPr>
              <w:jc w:val="right"/>
              <w:rPr>
                <w:color w:val="auto"/>
                <w:sz w:val="19"/>
                <w:szCs w:val="19"/>
              </w:rPr>
            </w:pPr>
            <w:r w:rsidRPr="00AD6CDB">
              <w:rPr>
                <w:color w:val="auto"/>
                <w:sz w:val="19"/>
                <w:szCs w:val="19"/>
              </w:rPr>
              <w:t>Nitrogen concentrations?</w:t>
            </w:r>
          </w:p>
          <w:p w14:paraId="35CF949A" w14:textId="77777777" w:rsidR="008A3FB9" w:rsidRPr="00AD6CDB" w:rsidRDefault="008A3FB9" w:rsidP="001A61F0">
            <w:pPr>
              <w:jc w:val="right"/>
              <w:rPr>
                <w:color w:val="auto"/>
                <w:sz w:val="19"/>
                <w:szCs w:val="19"/>
              </w:rPr>
            </w:pPr>
            <w:r w:rsidRPr="00AD6CDB">
              <w:rPr>
                <w:rFonts w:cs="Arial"/>
                <w:color w:val="auto"/>
                <w:sz w:val="19"/>
                <w:szCs w:val="19"/>
              </w:rPr>
              <w:t>Reduction in Lake Alexandrina due to CEW (median TN, mg/L)</w:t>
            </w:r>
          </w:p>
        </w:tc>
        <w:tc>
          <w:tcPr>
            <w:tcW w:w="7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784B3F4" w14:textId="77777777" w:rsidR="008A3FB9" w:rsidRPr="00AD6CDB" w:rsidRDefault="008A3FB9" w:rsidP="001A61F0">
            <w:pPr>
              <w:jc w:val="left"/>
              <w:rPr>
                <w:color w:val="auto"/>
                <w:sz w:val="19"/>
                <w:szCs w:val="19"/>
                <w:highlight w:val="yellow"/>
              </w:rPr>
            </w:pPr>
            <w:r w:rsidRPr="00AD6CDB">
              <w:rPr>
                <w:color w:val="auto"/>
                <w:sz w:val="19"/>
                <w:szCs w:val="19"/>
              </w:rPr>
              <w:t>1.77 to 1.57</w:t>
            </w:r>
          </w:p>
        </w:tc>
        <w:tc>
          <w:tcPr>
            <w:tcW w:w="628"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F899F1" w14:textId="77777777" w:rsidR="008A3FB9" w:rsidRPr="00AD6CDB" w:rsidRDefault="008A3FB9" w:rsidP="001A61F0">
            <w:pPr>
              <w:jc w:val="left"/>
              <w:rPr>
                <w:color w:val="auto"/>
                <w:sz w:val="19"/>
                <w:szCs w:val="19"/>
                <w:highlight w:val="yellow"/>
              </w:rPr>
            </w:pPr>
            <w:r w:rsidRPr="00AD6CDB">
              <w:rPr>
                <w:color w:val="auto"/>
                <w:sz w:val="19"/>
                <w:szCs w:val="19"/>
              </w:rPr>
              <w:t>2.05 to 1.58</w:t>
            </w:r>
            <w:r w:rsidRPr="00AD6CDB" w:rsidDel="001B1136">
              <w:rPr>
                <w:color w:val="auto"/>
                <w:sz w:val="19"/>
                <w:szCs w:val="19"/>
              </w:rPr>
              <w:t xml:space="preserve"> </w:t>
            </w:r>
          </w:p>
        </w:tc>
        <w:tc>
          <w:tcPr>
            <w:tcW w:w="628"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368798" w14:textId="77777777" w:rsidR="008A3FB9" w:rsidRPr="00AD6CDB" w:rsidRDefault="008A3FB9" w:rsidP="001A61F0">
            <w:pPr>
              <w:jc w:val="left"/>
              <w:rPr>
                <w:color w:val="auto"/>
                <w:sz w:val="19"/>
                <w:szCs w:val="19"/>
                <w:highlight w:val="yellow"/>
              </w:rPr>
            </w:pPr>
            <w:r w:rsidRPr="00AD6CDB">
              <w:rPr>
                <w:color w:val="auto"/>
                <w:sz w:val="19"/>
                <w:szCs w:val="19"/>
              </w:rPr>
              <w:t>1.94 to 1.67</w:t>
            </w:r>
            <w:r w:rsidRPr="00AD6CDB" w:rsidDel="001B1136">
              <w:rPr>
                <w:color w:val="auto"/>
                <w:sz w:val="19"/>
                <w:szCs w:val="19"/>
              </w:rPr>
              <w:t xml:space="preserve"> </w:t>
            </w:r>
          </w:p>
        </w:tc>
        <w:tc>
          <w:tcPr>
            <w:tcW w:w="550"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FCB247" w14:textId="77777777" w:rsidR="008A3FB9" w:rsidRPr="00AD6CDB" w:rsidRDefault="008A3FB9" w:rsidP="001A61F0">
            <w:pPr>
              <w:jc w:val="left"/>
              <w:rPr>
                <w:color w:val="auto"/>
                <w:sz w:val="19"/>
                <w:szCs w:val="19"/>
                <w:highlight w:val="yellow"/>
              </w:rPr>
            </w:pPr>
            <w:r w:rsidRPr="00AD6CDB">
              <w:rPr>
                <w:color w:val="auto"/>
                <w:sz w:val="19"/>
                <w:szCs w:val="19"/>
              </w:rPr>
              <w:t>2.33 to 1.85</w:t>
            </w:r>
            <w:r w:rsidRPr="00AD6CDB" w:rsidDel="001B1136">
              <w:rPr>
                <w:color w:val="auto"/>
                <w:sz w:val="19"/>
                <w:szCs w:val="19"/>
              </w:rPr>
              <w:t xml:space="preserve"> </w:t>
            </w:r>
          </w:p>
        </w:tc>
        <w:tc>
          <w:tcPr>
            <w:tcW w:w="63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02263" w14:textId="77777777" w:rsidR="008A3FB9" w:rsidRPr="00AD6CDB" w:rsidRDefault="008A3FB9" w:rsidP="001A61F0">
            <w:pPr>
              <w:jc w:val="left"/>
              <w:rPr>
                <w:color w:val="auto"/>
                <w:sz w:val="19"/>
                <w:szCs w:val="19"/>
                <w:highlight w:val="yellow"/>
              </w:rPr>
            </w:pPr>
            <w:r w:rsidRPr="00AD6CDB">
              <w:rPr>
                <w:color w:val="auto"/>
                <w:sz w:val="19"/>
                <w:szCs w:val="19"/>
              </w:rPr>
              <w:t>2.78 to 1.95</w:t>
            </w:r>
            <w:r w:rsidRPr="00AD6CDB" w:rsidDel="001B1136">
              <w:rPr>
                <w:color w:val="auto"/>
                <w:sz w:val="19"/>
                <w:szCs w:val="19"/>
              </w:rPr>
              <w:t xml:space="preserve"> </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04F04664" w14:textId="3B0CA949" w:rsidR="008A3FB9" w:rsidRPr="00AD6CDB" w:rsidRDefault="008A3FB9" w:rsidP="001A61F0">
            <w:pPr>
              <w:jc w:val="left"/>
              <w:rPr>
                <w:color w:val="auto"/>
                <w:sz w:val="19"/>
                <w:szCs w:val="19"/>
              </w:rPr>
            </w:pPr>
          </w:p>
        </w:tc>
      </w:tr>
      <w:tr w:rsidR="008A3FB9" w:rsidRPr="00AD6CDB" w14:paraId="69D1529A" w14:textId="10C9260D" w:rsidTr="008A3FB9">
        <w:trPr>
          <w:cantSplit/>
          <w:trHeight w:val="20"/>
        </w:trPr>
        <w:tc>
          <w:tcPr>
            <w:tcW w:w="579" w:type="pct"/>
            <w:vMerge/>
            <w:tcBorders>
              <w:left w:val="single" w:sz="4" w:space="0" w:color="auto"/>
              <w:right w:val="single" w:sz="4" w:space="0" w:color="auto"/>
            </w:tcBorders>
          </w:tcPr>
          <w:p w14:paraId="29A350B9" w14:textId="77777777" w:rsidR="008A3FB9" w:rsidRPr="00AD6CDB" w:rsidRDefault="008A3FB9" w:rsidP="001A61F0">
            <w:pPr>
              <w:jc w:val="left"/>
              <w:rPr>
                <w:sz w:val="19"/>
                <w:szCs w:val="19"/>
              </w:rPr>
            </w:pPr>
          </w:p>
        </w:tc>
        <w:tc>
          <w:tcPr>
            <w:tcW w:w="676" w:type="pct"/>
            <w:vMerge/>
            <w:tcBorders>
              <w:left w:val="single" w:sz="4" w:space="0" w:color="auto"/>
              <w:right w:val="single" w:sz="4" w:space="0" w:color="auto"/>
            </w:tcBorders>
          </w:tcPr>
          <w:p w14:paraId="795CA391" w14:textId="77777777" w:rsidR="008A3FB9" w:rsidRPr="00AD6CDB" w:rsidRDefault="008A3FB9" w:rsidP="001A61F0">
            <w:pPr>
              <w:jc w:val="right"/>
              <w:rPr>
                <w:color w:val="auto"/>
                <w:sz w:val="19"/>
                <w:szCs w:val="19"/>
              </w:rPr>
            </w:pPr>
          </w:p>
        </w:tc>
        <w:tc>
          <w:tcPr>
            <w:tcW w:w="3745" w:type="pct"/>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C56B49" w14:textId="089CF182" w:rsidR="008A3FB9" w:rsidRPr="00AD6CDB" w:rsidRDefault="008A3FB9" w:rsidP="001A61F0">
            <w:pPr>
              <w:jc w:val="left"/>
              <w:rPr>
                <w:sz w:val="19"/>
                <w:szCs w:val="19"/>
              </w:rPr>
            </w:pPr>
            <w:r w:rsidRPr="00AD6CDB">
              <w:rPr>
                <w:sz w:val="19"/>
                <w:szCs w:val="19"/>
              </w:rPr>
              <w:t>CEW played a negligible/minor role in reducing nitrogen concentrations from 2014</w:t>
            </w:r>
            <w:r w:rsidRPr="00AD6CDB">
              <w:rPr>
                <w:sz w:val="19"/>
                <w:szCs w:val="19"/>
              </w:rPr>
              <w:sym w:font="Symbol" w:char="F02D"/>
            </w:r>
            <w:r w:rsidRPr="00AD6CDB">
              <w:rPr>
                <w:sz w:val="19"/>
                <w:szCs w:val="19"/>
              </w:rPr>
              <w:t>2019. It is not determined whether the levels of change are biologically important.</w:t>
            </w:r>
          </w:p>
        </w:tc>
      </w:tr>
      <w:tr w:rsidR="008A3FB9" w:rsidRPr="00AD6CDB" w14:paraId="0FB383C9" w14:textId="23B18997" w:rsidTr="003C2220">
        <w:trPr>
          <w:cantSplit/>
          <w:trHeight w:val="20"/>
        </w:trPr>
        <w:tc>
          <w:tcPr>
            <w:tcW w:w="579" w:type="pct"/>
            <w:vMerge/>
            <w:tcBorders>
              <w:left w:val="single" w:sz="4" w:space="0" w:color="auto"/>
              <w:right w:val="single" w:sz="4" w:space="0" w:color="auto"/>
            </w:tcBorders>
          </w:tcPr>
          <w:p w14:paraId="1E5ADC34" w14:textId="77777777" w:rsidR="008A3FB9" w:rsidRPr="00AD6CDB" w:rsidRDefault="008A3FB9" w:rsidP="001A61F0">
            <w:pPr>
              <w:jc w:val="left"/>
              <w:rPr>
                <w:sz w:val="19"/>
                <w:szCs w:val="19"/>
              </w:rPr>
            </w:pPr>
          </w:p>
        </w:tc>
        <w:tc>
          <w:tcPr>
            <w:tcW w:w="676" w:type="pct"/>
            <w:vMerge w:val="restart"/>
            <w:tcBorders>
              <w:left w:val="single" w:sz="4" w:space="0" w:color="auto"/>
              <w:right w:val="single" w:sz="4" w:space="0" w:color="auto"/>
            </w:tcBorders>
          </w:tcPr>
          <w:p w14:paraId="1EBE6CD7" w14:textId="77777777" w:rsidR="008A3FB9" w:rsidRPr="00AD6CDB" w:rsidRDefault="008A3FB9" w:rsidP="001A61F0">
            <w:pPr>
              <w:jc w:val="right"/>
              <w:rPr>
                <w:color w:val="auto"/>
                <w:sz w:val="19"/>
                <w:szCs w:val="19"/>
              </w:rPr>
            </w:pPr>
            <w:r w:rsidRPr="00AD6CDB">
              <w:rPr>
                <w:color w:val="auto"/>
                <w:sz w:val="19"/>
                <w:szCs w:val="19"/>
              </w:rPr>
              <w:t>Transport?</w:t>
            </w:r>
          </w:p>
          <w:p w14:paraId="0A62458E" w14:textId="77777777" w:rsidR="008A3FB9" w:rsidRPr="00AD6CDB" w:rsidRDefault="008A3FB9" w:rsidP="001A61F0">
            <w:pPr>
              <w:jc w:val="right"/>
              <w:rPr>
                <w:color w:val="auto"/>
                <w:sz w:val="19"/>
                <w:szCs w:val="19"/>
              </w:rPr>
            </w:pPr>
            <w:r w:rsidRPr="00AD6CDB">
              <w:rPr>
                <w:rFonts w:cs="Arial"/>
                <w:color w:val="auto"/>
                <w:sz w:val="19"/>
                <w:szCs w:val="19"/>
              </w:rPr>
              <w:t>Export over barrages due to CEW (tonnes)</w:t>
            </w:r>
          </w:p>
        </w:tc>
        <w:tc>
          <w:tcPr>
            <w:tcW w:w="7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7131D11" w14:textId="77777777" w:rsidR="008A3FB9" w:rsidRPr="00AD6CDB" w:rsidRDefault="008A3FB9" w:rsidP="001A61F0">
            <w:pPr>
              <w:jc w:val="left"/>
              <w:rPr>
                <w:color w:val="auto"/>
                <w:sz w:val="19"/>
                <w:szCs w:val="19"/>
              </w:rPr>
            </w:pPr>
            <w:r w:rsidRPr="00AD6CDB">
              <w:rPr>
                <w:color w:val="auto"/>
                <w:sz w:val="19"/>
                <w:szCs w:val="19"/>
              </w:rPr>
              <w:t>609</w:t>
            </w:r>
          </w:p>
        </w:tc>
        <w:tc>
          <w:tcPr>
            <w:tcW w:w="628"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4F1621" w14:textId="77777777" w:rsidR="008A3FB9" w:rsidRPr="00AD6CDB" w:rsidRDefault="008A3FB9" w:rsidP="001A61F0">
            <w:pPr>
              <w:jc w:val="left"/>
              <w:rPr>
                <w:color w:val="auto"/>
                <w:sz w:val="19"/>
                <w:szCs w:val="19"/>
              </w:rPr>
            </w:pPr>
            <w:r w:rsidRPr="00AD6CDB">
              <w:rPr>
                <w:color w:val="auto"/>
                <w:sz w:val="19"/>
                <w:szCs w:val="19"/>
              </w:rPr>
              <w:t>1,007</w:t>
            </w:r>
          </w:p>
        </w:tc>
        <w:tc>
          <w:tcPr>
            <w:tcW w:w="628"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C10BAB0" w14:textId="77777777" w:rsidR="008A3FB9" w:rsidRPr="00AD6CDB" w:rsidRDefault="008A3FB9" w:rsidP="001A61F0">
            <w:pPr>
              <w:jc w:val="left"/>
              <w:rPr>
                <w:color w:val="auto"/>
                <w:sz w:val="19"/>
                <w:szCs w:val="19"/>
              </w:rPr>
            </w:pPr>
            <w:r w:rsidRPr="00AD6CDB">
              <w:rPr>
                <w:color w:val="auto"/>
                <w:sz w:val="19"/>
                <w:szCs w:val="19"/>
              </w:rPr>
              <w:t>123</w:t>
            </w:r>
          </w:p>
        </w:tc>
        <w:tc>
          <w:tcPr>
            <w:tcW w:w="550"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D6F5D0" w14:textId="77777777" w:rsidR="008A3FB9" w:rsidRPr="00AD6CDB" w:rsidRDefault="008A3FB9" w:rsidP="001A61F0">
            <w:pPr>
              <w:jc w:val="left"/>
              <w:rPr>
                <w:color w:val="auto"/>
                <w:sz w:val="19"/>
                <w:szCs w:val="19"/>
              </w:rPr>
            </w:pPr>
            <w:r w:rsidRPr="00AD6CDB">
              <w:rPr>
                <w:color w:val="auto"/>
                <w:sz w:val="19"/>
                <w:szCs w:val="19"/>
              </w:rPr>
              <w:t>1,508</w:t>
            </w:r>
          </w:p>
        </w:tc>
        <w:tc>
          <w:tcPr>
            <w:tcW w:w="63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A0FA69" w14:textId="77777777" w:rsidR="008A3FB9" w:rsidRPr="00AD6CDB" w:rsidRDefault="008A3FB9" w:rsidP="001A61F0">
            <w:pPr>
              <w:jc w:val="left"/>
              <w:rPr>
                <w:color w:val="auto"/>
                <w:sz w:val="19"/>
                <w:szCs w:val="19"/>
              </w:rPr>
            </w:pPr>
            <w:r w:rsidRPr="00AD6CDB">
              <w:rPr>
                <w:color w:val="auto"/>
                <w:sz w:val="19"/>
                <w:szCs w:val="19"/>
              </w:rPr>
              <w:t>816</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6CF836ED" w14:textId="77777777" w:rsidR="008A3FB9" w:rsidRPr="00AD6CDB" w:rsidRDefault="008A3FB9" w:rsidP="001A61F0">
            <w:pPr>
              <w:jc w:val="left"/>
              <w:rPr>
                <w:color w:val="auto"/>
                <w:sz w:val="19"/>
                <w:szCs w:val="19"/>
              </w:rPr>
            </w:pPr>
          </w:p>
        </w:tc>
      </w:tr>
      <w:tr w:rsidR="008A3FB9" w:rsidRPr="00AD6CDB" w14:paraId="3C4E1F76" w14:textId="09601078" w:rsidTr="008A3FB9">
        <w:trPr>
          <w:cantSplit/>
          <w:trHeight w:val="20"/>
        </w:trPr>
        <w:tc>
          <w:tcPr>
            <w:tcW w:w="579" w:type="pct"/>
            <w:vMerge/>
            <w:tcBorders>
              <w:left w:val="single" w:sz="4" w:space="0" w:color="auto"/>
              <w:right w:val="single" w:sz="4" w:space="0" w:color="auto"/>
            </w:tcBorders>
          </w:tcPr>
          <w:p w14:paraId="74D3703C" w14:textId="77777777" w:rsidR="008A3FB9" w:rsidRPr="00AD6CDB" w:rsidRDefault="008A3FB9" w:rsidP="001A61F0">
            <w:pPr>
              <w:jc w:val="left"/>
              <w:rPr>
                <w:sz w:val="19"/>
                <w:szCs w:val="19"/>
              </w:rPr>
            </w:pPr>
          </w:p>
        </w:tc>
        <w:tc>
          <w:tcPr>
            <w:tcW w:w="676" w:type="pct"/>
            <w:vMerge/>
            <w:tcBorders>
              <w:left w:val="single" w:sz="4" w:space="0" w:color="auto"/>
              <w:right w:val="single" w:sz="4" w:space="0" w:color="auto"/>
            </w:tcBorders>
          </w:tcPr>
          <w:p w14:paraId="6E85B32B" w14:textId="77777777" w:rsidR="008A3FB9" w:rsidRPr="00AD6CDB" w:rsidRDefault="008A3FB9" w:rsidP="001A61F0">
            <w:pPr>
              <w:jc w:val="right"/>
              <w:rPr>
                <w:color w:val="auto"/>
                <w:sz w:val="19"/>
                <w:szCs w:val="19"/>
              </w:rPr>
            </w:pPr>
          </w:p>
        </w:tc>
        <w:tc>
          <w:tcPr>
            <w:tcW w:w="3745" w:type="pct"/>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8C5BB66" w14:textId="77777777" w:rsidR="008A3FB9" w:rsidRPr="00AD6CDB" w:rsidRDefault="008A3FB9" w:rsidP="001A61F0">
            <w:pPr>
              <w:jc w:val="left"/>
              <w:rPr>
                <w:sz w:val="19"/>
                <w:szCs w:val="19"/>
              </w:rPr>
            </w:pPr>
            <w:r w:rsidRPr="00AD6CDB">
              <w:rPr>
                <w:sz w:val="19"/>
                <w:szCs w:val="19"/>
              </w:rPr>
              <w:t>CEW increased nitrogen export as nitrogen load was largely a function of flow volume.</w:t>
            </w:r>
          </w:p>
          <w:p w14:paraId="45649480" w14:textId="77777777" w:rsidR="008A3FB9" w:rsidRPr="00AD6CDB" w:rsidRDefault="008A3FB9" w:rsidP="001A61F0">
            <w:pPr>
              <w:jc w:val="left"/>
              <w:rPr>
                <w:sz w:val="19"/>
                <w:szCs w:val="19"/>
              </w:rPr>
            </w:pPr>
          </w:p>
        </w:tc>
      </w:tr>
      <w:tr w:rsidR="008A3FB9" w:rsidRPr="00AD6CDB" w14:paraId="6EA47150" w14:textId="3EA1C239" w:rsidTr="003C2220">
        <w:trPr>
          <w:cantSplit/>
          <w:trHeight w:val="20"/>
        </w:trPr>
        <w:tc>
          <w:tcPr>
            <w:tcW w:w="579" w:type="pct"/>
            <w:vMerge/>
            <w:tcBorders>
              <w:left w:val="single" w:sz="4" w:space="0" w:color="auto"/>
              <w:right w:val="single" w:sz="4" w:space="0" w:color="auto"/>
            </w:tcBorders>
          </w:tcPr>
          <w:p w14:paraId="1C19D30D" w14:textId="77777777" w:rsidR="008A3FB9" w:rsidRPr="00AD6CDB" w:rsidRDefault="008A3FB9" w:rsidP="001A61F0">
            <w:pPr>
              <w:jc w:val="left"/>
              <w:rPr>
                <w:sz w:val="19"/>
                <w:szCs w:val="19"/>
              </w:rPr>
            </w:pPr>
          </w:p>
        </w:tc>
        <w:tc>
          <w:tcPr>
            <w:tcW w:w="676" w:type="pct"/>
            <w:vMerge w:val="restart"/>
            <w:tcBorders>
              <w:top w:val="single" w:sz="4" w:space="0" w:color="auto"/>
              <w:left w:val="single" w:sz="4" w:space="0" w:color="auto"/>
              <w:right w:val="single" w:sz="4" w:space="0" w:color="auto"/>
            </w:tcBorders>
          </w:tcPr>
          <w:p w14:paraId="25C263C1" w14:textId="77777777" w:rsidR="008A3FB9" w:rsidRPr="00AD6CDB" w:rsidRDefault="008A3FB9" w:rsidP="001A61F0">
            <w:pPr>
              <w:jc w:val="right"/>
              <w:rPr>
                <w:color w:val="auto"/>
                <w:sz w:val="19"/>
                <w:szCs w:val="19"/>
              </w:rPr>
            </w:pPr>
            <w:r w:rsidRPr="00AD6CDB">
              <w:rPr>
                <w:color w:val="auto"/>
                <w:sz w:val="19"/>
                <w:szCs w:val="19"/>
              </w:rPr>
              <w:t>Phosphorus concentrations?</w:t>
            </w:r>
          </w:p>
          <w:p w14:paraId="2D79A846" w14:textId="77777777" w:rsidR="008A3FB9" w:rsidRPr="00AD6CDB" w:rsidRDefault="008A3FB9" w:rsidP="001A61F0">
            <w:pPr>
              <w:jc w:val="right"/>
              <w:rPr>
                <w:color w:val="auto"/>
                <w:sz w:val="19"/>
                <w:szCs w:val="19"/>
              </w:rPr>
            </w:pPr>
            <w:r w:rsidRPr="00AD6CDB">
              <w:rPr>
                <w:rFonts w:cs="Arial"/>
                <w:color w:val="auto"/>
                <w:sz w:val="19"/>
                <w:szCs w:val="19"/>
              </w:rPr>
              <w:t>Reduction in Lake Alexandrina due to CEW (median TP, mg/L)</w:t>
            </w:r>
          </w:p>
        </w:tc>
        <w:tc>
          <w:tcPr>
            <w:tcW w:w="707"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2F395202" w14:textId="77777777" w:rsidR="008A3FB9" w:rsidRPr="00AD6CDB" w:rsidRDefault="008A3FB9" w:rsidP="001A61F0">
            <w:pPr>
              <w:jc w:val="left"/>
              <w:rPr>
                <w:color w:val="auto"/>
                <w:sz w:val="19"/>
                <w:szCs w:val="19"/>
              </w:rPr>
            </w:pPr>
            <w:r w:rsidRPr="00AD6CDB">
              <w:rPr>
                <w:color w:val="auto"/>
                <w:sz w:val="19"/>
                <w:szCs w:val="19"/>
              </w:rPr>
              <w:t>0.166 to 0.146</w:t>
            </w:r>
          </w:p>
        </w:tc>
        <w:tc>
          <w:tcPr>
            <w:tcW w:w="628"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450BE2A1" w14:textId="77777777" w:rsidR="008A3FB9" w:rsidRPr="00AD6CDB" w:rsidRDefault="008A3FB9" w:rsidP="001A61F0">
            <w:pPr>
              <w:jc w:val="left"/>
              <w:rPr>
                <w:color w:val="auto"/>
                <w:sz w:val="19"/>
                <w:szCs w:val="19"/>
              </w:rPr>
            </w:pPr>
            <w:r w:rsidRPr="00AD6CDB">
              <w:rPr>
                <w:color w:val="auto"/>
                <w:sz w:val="19"/>
                <w:szCs w:val="19"/>
              </w:rPr>
              <w:t>0.192 to 0.144</w:t>
            </w:r>
          </w:p>
        </w:tc>
        <w:tc>
          <w:tcPr>
            <w:tcW w:w="628"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74021466" w14:textId="77777777" w:rsidR="008A3FB9" w:rsidRPr="00AD6CDB" w:rsidRDefault="008A3FB9" w:rsidP="001A61F0">
            <w:pPr>
              <w:jc w:val="left"/>
              <w:rPr>
                <w:color w:val="auto"/>
                <w:sz w:val="19"/>
                <w:szCs w:val="19"/>
              </w:rPr>
            </w:pPr>
            <w:r w:rsidRPr="00AD6CDB">
              <w:rPr>
                <w:color w:val="auto"/>
                <w:sz w:val="19"/>
                <w:szCs w:val="19"/>
              </w:rPr>
              <w:t>0.182 to 0.162</w:t>
            </w:r>
          </w:p>
        </w:tc>
        <w:tc>
          <w:tcPr>
            <w:tcW w:w="550"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0ED58C10" w14:textId="77777777" w:rsidR="008A3FB9" w:rsidRPr="00AD6CDB" w:rsidRDefault="008A3FB9" w:rsidP="001A61F0">
            <w:pPr>
              <w:jc w:val="left"/>
              <w:rPr>
                <w:color w:val="auto"/>
                <w:sz w:val="19"/>
                <w:szCs w:val="19"/>
              </w:rPr>
            </w:pPr>
            <w:r w:rsidRPr="00AD6CDB">
              <w:rPr>
                <w:color w:val="auto"/>
                <w:sz w:val="19"/>
                <w:szCs w:val="19"/>
              </w:rPr>
              <w:t>0.224 to 0.174</w:t>
            </w:r>
          </w:p>
        </w:tc>
        <w:tc>
          <w:tcPr>
            <w:tcW w:w="631"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16AF0CB" w14:textId="77777777" w:rsidR="008A3FB9" w:rsidRPr="00AD6CDB" w:rsidRDefault="008A3FB9" w:rsidP="001A61F0">
            <w:pPr>
              <w:jc w:val="left"/>
              <w:rPr>
                <w:color w:val="auto"/>
                <w:sz w:val="19"/>
                <w:szCs w:val="19"/>
              </w:rPr>
            </w:pPr>
            <w:r w:rsidRPr="00AD6CDB">
              <w:rPr>
                <w:color w:val="auto"/>
                <w:sz w:val="19"/>
                <w:szCs w:val="19"/>
              </w:rPr>
              <w:t>0.282 to 0.194</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5EA4E8BC" w14:textId="77777777" w:rsidR="008A3FB9" w:rsidRPr="00AD6CDB" w:rsidRDefault="008A3FB9" w:rsidP="001A61F0">
            <w:pPr>
              <w:jc w:val="left"/>
              <w:rPr>
                <w:color w:val="auto"/>
                <w:sz w:val="19"/>
                <w:szCs w:val="19"/>
              </w:rPr>
            </w:pPr>
          </w:p>
        </w:tc>
      </w:tr>
      <w:tr w:rsidR="008A3FB9" w:rsidRPr="00AD6CDB" w14:paraId="221E1E05" w14:textId="778160F1" w:rsidTr="008A3FB9">
        <w:trPr>
          <w:cantSplit/>
          <w:trHeight w:val="20"/>
        </w:trPr>
        <w:tc>
          <w:tcPr>
            <w:tcW w:w="579" w:type="pct"/>
            <w:vMerge/>
            <w:tcBorders>
              <w:left w:val="single" w:sz="4" w:space="0" w:color="auto"/>
              <w:right w:val="single" w:sz="4" w:space="0" w:color="auto"/>
            </w:tcBorders>
          </w:tcPr>
          <w:p w14:paraId="359BF489" w14:textId="77777777" w:rsidR="008A3FB9" w:rsidRPr="00AD6CDB" w:rsidRDefault="008A3FB9" w:rsidP="001A61F0">
            <w:pPr>
              <w:jc w:val="left"/>
              <w:rPr>
                <w:sz w:val="19"/>
                <w:szCs w:val="19"/>
              </w:rPr>
            </w:pPr>
          </w:p>
        </w:tc>
        <w:tc>
          <w:tcPr>
            <w:tcW w:w="676" w:type="pct"/>
            <w:vMerge/>
            <w:tcBorders>
              <w:left w:val="single" w:sz="4" w:space="0" w:color="auto"/>
              <w:right w:val="single" w:sz="4" w:space="0" w:color="auto"/>
            </w:tcBorders>
          </w:tcPr>
          <w:p w14:paraId="3B0109F4" w14:textId="77777777" w:rsidR="008A3FB9" w:rsidRPr="00AD6CDB" w:rsidRDefault="008A3FB9" w:rsidP="001A61F0">
            <w:pPr>
              <w:jc w:val="right"/>
              <w:rPr>
                <w:color w:val="auto"/>
                <w:sz w:val="19"/>
                <w:szCs w:val="19"/>
              </w:rPr>
            </w:pPr>
          </w:p>
        </w:tc>
        <w:tc>
          <w:tcPr>
            <w:tcW w:w="3745" w:type="pct"/>
            <w:gridSpan w:val="6"/>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970E5ED" w14:textId="5FD15AD3" w:rsidR="008A3FB9" w:rsidRPr="00AD6CDB" w:rsidRDefault="008A3FB9" w:rsidP="001A61F0">
            <w:pPr>
              <w:jc w:val="left"/>
              <w:rPr>
                <w:sz w:val="19"/>
                <w:szCs w:val="19"/>
              </w:rPr>
            </w:pPr>
            <w:r w:rsidRPr="00AD6CDB">
              <w:rPr>
                <w:sz w:val="19"/>
                <w:szCs w:val="19"/>
              </w:rPr>
              <w:t>CEW played a minor role in altering phosphorus concentrations from 2014</w:t>
            </w:r>
            <w:r w:rsidRPr="00AD6CDB">
              <w:rPr>
                <w:sz w:val="19"/>
                <w:szCs w:val="19"/>
              </w:rPr>
              <w:sym w:font="Symbol" w:char="F02D"/>
            </w:r>
            <w:r w:rsidRPr="00AD6CDB">
              <w:rPr>
                <w:sz w:val="19"/>
                <w:szCs w:val="19"/>
              </w:rPr>
              <w:t>2019. Lake Alexander normally acts as a sink for phosphorus. As the nutrient concentrations are reasonably high, a reduction acts to reduce the risk of problematic algal blooms.</w:t>
            </w:r>
          </w:p>
        </w:tc>
      </w:tr>
      <w:tr w:rsidR="008A3FB9" w:rsidRPr="00AD6CDB" w14:paraId="1D712375" w14:textId="3B318FFC" w:rsidTr="003C2220">
        <w:trPr>
          <w:cantSplit/>
          <w:trHeight w:val="20"/>
        </w:trPr>
        <w:tc>
          <w:tcPr>
            <w:tcW w:w="579" w:type="pct"/>
            <w:vMerge/>
            <w:tcBorders>
              <w:left w:val="single" w:sz="4" w:space="0" w:color="auto"/>
              <w:right w:val="single" w:sz="4" w:space="0" w:color="auto"/>
            </w:tcBorders>
          </w:tcPr>
          <w:p w14:paraId="78726368" w14:textId="77777777" w:rsidR="008A3FB9" w:rsidRPr="00AD6CDB" w:rsidRDefault="008A3FB9" w:rsidP="001A61F0">
            <w:pPr>
              <w:jc w:val="left"/>
              <w:rPr>
                <w:sz w:val="19"/>
                <w:szCs w:val="19"/>
              </w:rPr>
            </w:pPr>
          </w:p>
        </w:tc>
        <w:tc>
          <w:tcPr>
            <w:tcW w:w="676" w:type="pct"/>
            <w:vMerge w:val="restart"/>
            <w:tcBorders>
              <w:left w:val="single" w:sz="4" w:space="0" w:color="auto"/>
              <w:right w:val="single" w:sz="4" w:space="0" w:color="auto"/>
            </w:tcBorders>
          </w:tcPr>
          <w:p w14:paraId="575C7275" w14:textId="77777777" w:rsidR="008A3FB9" w:rsidRPr="00AD6CDB" w:rsidRDefault="008A3FB9" w:rsidP="001A61F0">
            <w:pPr>
              <w:jc w:val="right"/>
              <w:rPr>
                <w:color w:val="auto"/>
                <w:sz w:val="19"/>
                <w:szCs w:val="19"/>
              </w:rPr>
            </w:pPr>
            <w:r w:rsidRPr="00AD6CDB">
              <w:rPr>
                <w:color w:val="auto"/>
                <w:sz w:val="19"/>
                <w:szCs w:val="19"/>
              </w:rPr>
              <w:t>Transport?</w:t>
            </w:r>
          </w:p>
          <w:p w14:paraId="109FDF14" w14:textId="77777777" w:rsidR="008A3FB9" w:rsidRPr="00AD6CDB" w:rsidRDefault="008A3FB9" w:rsidP="001A61F0">
            <w:pPr>
              <w:jc w:val="right"/>
              <w:rPr>
                <w:color w:val="auto"/>
                <w:sz w:val="19"/>
                <w:szCs w:val="19"/>
              </w:rPr>
            </w:pPr>
            <w:r w:rsidRPr="00AD6CDB">
              <w:rPr>
                <w:rFonts w:cs="Arial"/>
                <w:color w:val="auto"/>
                <w:sz w:val="19"/>
                <w:szCs w:val="19"/>
              </w:rPr>
              <w:t>Export over barrages due to CEW (tonnes)</w:t>
            </w:r>
          </w:p>
        </w:tc>
        <w:tc>
          <w:tcPr>
            <w:tcW w:w="707"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03DBD4F" w14:textId="77777777" w:rsidR="008A3FB9" w:rsidRPr="00AD6CDB" w:rsidRDefault="008A3FB9" w:rsidP="001A61F0">
            <w:pPr>
              <w:jc w:val="left"/>
              <w:rPr>
                <w:color w:val="auto"/>
                <w:sz w:val="19"/>
                <w:szCs w:val="19"/>
              </w:rPr>
            </w:pPr>
            <w:r w:rsidRPr="00AD6CDB">
              <w:rPr>
                <w:color w:val="auto"/>
                <w:sz w:val="19"/>
                <w:szCs w:val="19"/>
              </w:rPr>
              <w:t>54</w:t>
            </w:r>
          </w:p>
        </w:tc>
        <w:tc>
          <w:tcPr>
            <w:tcW w:w="628"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B945EA2" w14:textId="77777777" w:rsidR="008A3FB9" w:rsidRPr="00AD6CDB" w:rsidRDefault="008A3FB9" w:rsidP="001A61F0">
            <w:pPr>
              <w:jc w:val="left"/>
              <w:rPr>
                <w:color w:val="auto"/>
                <w:sz w:val="19"/>
                <w:szCs w:val="19"/>
              </w:rPr>
            </w:pPr>
            <w:r w:rsidRPr="00AD6CDB">
              <w:rPr>
                <w:color w:val="auto"/>
                <w:sz w:val="19"/>
                <w:szCs w:val="19"/>
              </w:rPr>
              <w:t>90</w:t>
            </w:r>
          </w:p>
        </w:tc>
        <w:tc>
          <w:tcPr>
            <w:tcW w:w="628"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45FF4C03" w14:textId="77777777" w:rsidR="008A3FB9" w:rsidRPr="00AD6CDB" w:rsidRDefault="008A3FB9" w:rsidP="001A61F0">
            <w:pPr>
              <w:jc w:val="left"/>
              <w:rPr>
                <w:color w:val="auto"/>
                <w:sz w:val="19"/>
                <w:szCs w:val="19"/>
              </w:rPr>
            </w:pPr>
            <w:r w:rsidRPr="00AD6CDB">
              <w:rPr>
                <w:color w:val="auto"/>
                <w:sz w:val="19"/>
                <w:szCs w:val="19"/>
              </w:rPr>
              <w:t>11</w:t>
            </w:r>
          </w:p>
        </w:tc>
        <w:tc>
          <w:tcPr>
            <w:tcW w:w="550"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6E13DCCA" w14:textId="77777777" w:rsidR="008A3FB9" w:rsidRPr="00AD6CDB" w:rsidRDefault="008A3FB9" w:rsidP="001A61F0">
            <w:pPr>
              <w:jc w:val="left"/>
              <w:rPr>
                <w:color w:val="auto"/>
                <w:sz w:val="19"/>
                <w:szCs w:val="19"/>
              </w:rPr>
            </w:pPr>
            <w:r w:rsidRPr="00AD6CDB">
              <w:rPr>
                <w:color w:val="auto"/>
                <w:sz w:val="19"/>
                <w:szCs w:val="19"/>
              </w:rPr>
              <w:t>137</w:t>
            </w:r>
          </w:p>
        </w:tc>
        <w:tc>
          <w:tcPr>
            <w:tcW w:w="631"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0B0A1916" w14:textId="77777777" w:rsidR="008A3FB9" w:rsidRPr="00AD6CDB" w:rsidRDefault="008A3FB9" w:rsidP="001A61F0">
            <w:pPr>
              <w:jc w:val="left"/>
              <w:rPr>
                <w:color w:val="auto"/>
                <w:sz w:val="19"/>
                <w:szCs w:val="19"/>
              </w:rPr>
            </w:pPr>
            <w:r w:rsidRPr="00AD6CDB">
              <w:rPr>
                <w:color w:val="auto"/>
                <w:sz w:val="19"/>
                <w:szCs w:val="19"/>
              </w:rPr>
              <w:t>77</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776D9D0C" w14:textId="77777777" w:rsidR="008A3FB9" w:rsidRPr="00AD6CDB" w:rsidRDefault="008A3FB9" w:rsidP="001A61F0">
            <w:pPr>
              <w:jc w:val="left"/>
              <w:rPr>
                <w:color w:val="auto"/>
                <w:sz w:val="19"/>
                <w:szCs w:val="19"/>
              </w:rPr>
            </w:pPr>
          </w:p>
        </w:tc>
      </w:tr>
      <w:tr w:rsidR="008A3FB9" w:rsidRPr="00AD6CDB" w14:paraId="618A8E77" w14:textId="432EC1C8" w:rsidTr="008A3FB9">
        <w:trPr>
          <w:cantSplit/>
          <w:trHeight w:val="20"/>
        </w:trPr>
        <w:tc>
          <w:tcPr>
            <w:tcW w:w="579" w:type="pct"/>
            <w:vMerge/>
            <w:tcBorders>
              <w:left w:val="single" w:sz="4" w:space="0" w:color="auto"/>
              <w:right w:val="single" w:sz="4" w:space="0" w:color="auto"/>
            </w:tcBorders>
          </w:tcPr>
          <w:p w14:paraId="1869F767" w14:textId="77777777" w:rsidR="008A3FB9" w:rsidRPr="00AD6CDB" w:rsidRDefault="008A3FB9" w:rsidP="001A61F0">
            <w:pPr>
              <w:jc w:val="left"/>
              <w:rPr>
                <w:sz w:val="19"/>
                <w:szCs w:val="19"/>
              </w:rPr>
            </w:pPr>
          </w:p>
        </w:tc>
        <w:tc>
          <w:tcPr>
            <w:tcW w:w="676" w:type="pct"/>
            <w:vMerge/>
            <w:tcBorders>
              <w:left w:val="single" w:sz="4" w:space="0" w:color="auto"/>
              <w:right w:val="single" w:sz="4" w:space="0" w:color="auto"/>
            </w:tcBorders>
          </w:tcPr>
          <w:p w14:paraId="3444F13A" w14:textId="77777777" w:rsidR="008A3FB9" w:rsidRPr="00AD6CDB" w:rsidRDefault="008A3FB9" w:rsidP="001A61F0">
            <w:pPr>
              <w:jc w:val="left"/>
              <w:rPr>
                <w:color w:val="auto"/>
                <w:sz w:val="19"/>
                <w:szCs w:val="19"/>
              </w:rPr>
            </w:pPr>
          </w:p>
        </w:tc>
        <w:tc>
          <w:tcPr>
            <w:tcW w:w="3745" w:type="pct"/>
            <w:gridSpan w:val="6"/>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73CCE933" w14:textId="0481CD37" w:rsidR="008A3FB9" w:rsidRPr="00AD6CDB" w:rsidRDefault="008A3FB9" w:rsidP="001A61F0">
            <w:pPr>
              <w:jc w:val="left"/>
              <w:rPr>
                <w:sz w:val="19"/>
                <w:szCs w:val="19"/>
              </w:rPr>
            </w:pPr>
            <w:r w:rsidRPr="00AD6CDB">
              <w:rPr>
                <w:sz w:val="19"/>
                <w:szCs w:val="19"/>
              </w:rPr>
              <w:t>CEW increased phosphorus export as phosphate load was largely a function of flow volume.</w:t>
            </w:r>
          </w:p>
        </w:tc>
      </w:tr>
    </w:tbl>
    <w:p w14:paraId="27D5FBCF" w14:textId="27B68CE2" w:rsidR="00706E61" w:rsidRDefault="00706E61" w:rsidP="00AD6CDB">
      <w:pPr>
        <w:spacing w:before="0" w:after="0" w:line="240" w:lineRule="auto"/>
        <w:jc w:val="left"/>
        <w:rPr>
          <w:color w:val="auto"/>
          <w:kern w:val="0"/>
          <w:sz w:val="19"/>
          <w:szCs w:val="19"/>
          <w:lang w:val="en-US" w:bidi="en-US"/>
        </w:rPr>
      </w:pPr>
    </w:p>
    <w:p w14:paraId="2147790B" w14:textId="77777777" w:rsidR="00706E61" w:rsidRDefault="00706E61">
      <w:pPr>
        <w:spacing w:before="0" w:after="160" w:line="259" w:lineRule="auto"/>
        <w:jc w:val="left"/>
        <w:rPr>
          <w:color w:val="auto"/>
          <w:kern w:val="0"/>
          <w:sz w:val="19"/>
          <w:szCs w:val="19"/>
          <w:lang w:val="en-US" w:bidi="en-US"/>
        </w:rPr>
      </w:pPr>
      <w:r>
        <w:rPr>
          <w:color w:val="auto"/>
          <w:kern w:val="0"/>
          <w:sz w:val="19"/>
          <w:szCs w:val="19"/>
          <w:lang w:val="en-US" w:bidi="en-US"/>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46"/>
        <w:gridCol w:w="1643"/>
        <w:gridCol w:w="851"/>
        <w:gridCol w:w="849"/>
        <w:gridCol w:w="849"/>
        <w:gridCol w:w="851"/>
        <w:gridCol w:w="853"/>
        <w:gridCol w:w="2074"/>
      </w:tblGrid>
      <w:tr w:rsidR="009F75C1" w:rsidRPr="00AD6CDB" w14:paraId="15CF20D4" w14:textId="569A89E0" w:rsidTr="009F75C1">
        <w:trPr>
          <w:cantSplit/>
          <w:trHeight w:val="20"/>
          <w:tblHeader/>
        </w:trPr>
        <w:tc>
          <w:tcPr>
            <w:tcW w:w="1491" w:type="pct"/>
            <w:gridSpan w:val="2"/>
            <w:vMerge w:val="restart"/>
            <w:tcBorders>
              <w:top w:val="single" w:sz="4" w:space="0" w:color="auto"/>
              <w:left w:val="single" w:sz="4" w:space="0" w:color="auto"/>
              <w:right w:val="single" w:sz="4" w:space="0" w:color="auto"/>
            </w:tcBorders>
          </w:tcPr>
          <w:p w14:paraId="709F5EF5" w14:textId="77777777" w:rsidR="009F75C1" w:rsidRPr="00AD6CDB" w:rsidRDefault="009F75C1" w:rsidP="003000CE">
            <w:pPr>
              <w:jc w:val="center"/>
              <w:rPr>
                <w:rFonts w:cs="Arial"/>
                <w:b/>
                <w:sz w:val="19"/>
                <w:szCs w:val="19"/>
              </w:rPr>
            </w:pPr>
            <w:r w:rsidRPr="00AD6CDB">
              <w:rPr>
                <w:rFonts w:cs="Arial"/>
                <w:b/>
                <w:sz w:val="19"/>
                <w:szCs w:val="19"/>
              </w:rPr>
              <w:lastRenderedPageBreak/>
              <w:t xml:space="preserve">CEWO evaluation questions </w:t>
            </w:r>
          </w:p>
        </w:tc>
        <w:tc>
          <w:tcPr>
            <w:tcW w:w="3509" w:type="pct"/>
            <w:gridSpan w:val="6"/>
            <w:tcBorders>
              <w:top w:val="single" w:sz="4" w:space="0" w:color="auto"/>
              <w:left w:val="single" w:sz="4" w:space="0" w:color="auto"/>
              <w:bottom w:val="single" w:sz="4" w:space="0" w:color="auto"/>
              <w:right w:val="single" w:sz="4" w:space="0" w:color="auto"/>
            </w:tcBorders>
            <w:vAlign w:val="bottom"/>
          </w:tcPr>
          <w:p w14:paraId="01A84D37" w14:textId="0B494350" w:rsidR="009F75C1" w:rsidRPr="00AD6CDB" w:rsidRDefault="009F75C1" w:rsidP="003000CE">
            <w:pPr>
              <w:jc w:val="center"/>
              <w:rPr>
                <w:rFonts w:cs="Arial"/>
                <w:b/>
                <w:sz w:val="19"/>
                <w:szCs w:val="19"/>
              </w:rPr>
            </w:pPr>
            <w:r w:rsidRPr="00AD6CDB">
              <w:rPr>
                <w:rFonts w:cs="Arial"/>
                <w:b/>
                <w:sz w:val="19"/>
                <w:szCs w:val="19"/>
              </w:rPr>
              <w:t>Outcomes of CEW delivery</w:t>
            </w:r>
          </w:p>
        </w:tc>
      </w:tr>
      <w:tr w:rsidR="009F75C1" w:rsidRPr="00AD6CDB" w14:paraId="1CA32405" w14:textId="30A6ED9B" w:rsidTr="009F75C1">
        <w:trPr>
          <w:cantSplit/>
          <w:trHeight w:val="20"/>
          <w:tblHeader/>
        </w:trPr>
        <w:tc>
          <w:tcPr>
            <w:tcW w:w="1491" w:type="pct"/>
            <w:gridSpan w:val="2"/>
            <w:vMerge/>
            <w:tcBorders>
              <w:left w:val="single" w:sz="4" w:space="0" w:color="auto"/>
              <w:bottom w:val="single" w:sz="4" w:space="0" w:color="auto"/>
              <w:right w:val="single" w:sz="4" w:space="0" w:color="auto"/>
            </w:tcBorders>
          </w:tcPr>
          <w:p w14:paraId="462B18B7" w14:textId="77777777" w:rsidR="009F75C1" w:rsidRPr="00AD6CDB" w:rsidRDefault="009F75C1" w:rsidP="003000CE">
            <w:pPr>
              <w:jc w:val="center"/>
              <w:rPr>
                <w:rFonts w:cs="Arial"/>
                <w:b/>
                <w:sz w:val="19"/>
                <w:szCs w:val="19"/>
              </w:rPr>
            </w:pPr>
          </w:p>
        </w:tc>
        <w:tc>
          <w:tcPr>
            <w:tcW w:w="472" w:type="pct"/>
            <w:tcBorders>
              <w:top w:val="single" w:sz="4" w:space="0" w:color="auto"/>
              <w:left w:val="single" w:sz="4" w:space="0" w:color="auto"/>
              <w:bottom w:val="single" w:sz="4" w:space="0" w:color="auto"/>
            </w:tcBorders>
            <w:vAlign w:val="bottom"/>
          </w:tcPr>
          <w:p w14:paraId="7E600B0E" w14:textId="77777777" w:rsidR="009F75C1" w:rsidRPr="00AD6CDB" w:rsidRDefault="009F75C1" w:rsidP="003000CE">
            <w:pPr>
              <w:jc w:val="center"/>
              <w:rPr>
                <w:rFonts w:cs="Arial"/>
                <w:b/>
                <w:sz w:val="19"/>
                <w:szCs w:val="19"/>
              </w:rPr>
            </w:pPr>
            <w:r w:rsidRPr="00AD6CDB">
              <w:rPr>
                <w:rFonts w:cs="Arial"/>
                <w:b/>
                <w:sz w:val="19"/>
                <w:szCs w:val="19"/>
              </w:rPr>
              <w:t>2014-15</w:t>
            </w:r>
          </w:p>
        </w:tc>
        <w:tc>
          <w:tcPr>
            <w:tcW w:w="471" w:type="pct"/>
            <w:tcBorders>
              <w:top w:val="single" w:sz="4" w:space="0" w:color="auto"/>
              <w:bottom w:val="single" w:sz="4" w:space="0" w:color="auto"/>
            </w:tcBorders>
            <w:vAlign w:val="bottom"/>
          </w:tcPr>
          <w:p w14:paraId="45950B7A" w14:textId="77777777" w:rsidR="009F75C1" w:rsidRPr="00AD6CDB" w:rsidRDefault="009F75C1" w:rsidP="003000CE">
            <w:pPr>
              <w:jc w:val="center"/>
              <w:rPr>
                <w:rFonts w:cs="Arial"/>
                <w:b/>
                <w:sz w:val="19"/>
                <w:szCs w:val="19"/>
              </w:rPr>
            </w:pPr>
            <w:r w:rsidRPr="00AD6CDB">
              <w:rPr>
                <w:rFonts w:cs="Arial"/>
                <w:b/>
                <w:sz w:val="19"/>
                <w:szCs w:val="19"/>
              </w:rPr>
              <w:t>2015-16</w:t>
            </w:r>
          </w:p>
        </w:tc>
        <w:tc>
          <w:tcPr>
            <w:tcW w:w="471" w:type="pct"/>
            <w:tcBorders>
              <w:top w:val="single" w:sz="4" w:space="0" w:color="auto"/>
              <w:bottom w:val="single" w:sz="4" w:space="0" w:color="auto"/>
            </w:tcBorders>
            <w:vAlign w:val="bottom"/>
          </w:tcPr>
          <w:p w14:paraId="01E616AC" w14:textId="77777777" w:rsidR="009F75C1" w:rsidRPr="00AD6CDB" w:rsidRDefault="009F75C1" w:rsidP="003000CE">
            <w:pPr>
              <w:jc w:val="center"/>
              <w:rPr>
                <w:rFonts w:cs="Arial"/>
                <w:b/>
                <w:sz w:val="19"/>
                <w:szCs w:val="19"/>
              </w:rPr>
            </w:pPr>
            <w:r w:rsidRPr="00AD6CDB">
              <w:rPr>
                <w:rFonts w:cs="Arial"/>
                <w:b/>
                <w:sz w:val="19"/>
                <w:szCs w:val="19"/>
              </w:rPr>
              <w:t>2016-17</w:t>
            </w:r>
          </w:p>
        </w:tc>
        <w:tc>
          <w:tcPr>
            <w:tcW w:w="472" w:type="pct"/>
            <w:tcBorders>
              <w:top w:val="single" w:sz="4" w:space="0" w:color="auto"/>
              <w:bottom w:val="single" w:sz="4" w:space="0" w:color="auto"/>
            </w:tcBorders>
            <w:vAlign w:val="bottom"/>
          </w:tcPr>
          <w:p w14:paraId="730085AB" w14:textId="77777777" w:rsidR="009F75C1" w:rsidRPr="00AD6CDB" w:rsidRDefault="009F75C1" w:rsidP="003000CE">
            <w:pPr>
              <w:jc w:val="center"/>
              <w:rPr>
                <w:rFonts w:cs="Arial"/>
                <w:b/>
                <w:sz w:val="19"/>
                <w:szCs w:val="19"/>
              </w:rPr>
            </w:pPr>
            <w:r w:rsidRPr="00AD6CDB">
              <w:rPr>
                <w:rFonts w:cs="Arial"/>
                <w:b/>
                <w:sz w:val="19"/>
                <w:szCs w:val="19"/>
              </w:rPr>
              <w:t>2017-18</w:t>
            </w:r>
          </w:p>
        </w:tc>
        <w:tc>
          <w:tcPr>
            <w:tcW w:w="473" w:type="pct"/>
            <w:tcBorders>
              <w:top w:val="single" w:sz="4" w:space="0" w:color="auto"/>
              <w:bottom w:val="single" w:sz="4" w:space="0" w:color="auto"/>
            </w:tcBorders>
            <w:shd w:val="clear" w:color="auto" w:fill="auto"/>
            <w:vAlign w:val="bottom"/>
          </w:tcPr>
          <w:p w14:paraId="7614F25F" w14:textId="77777777" w:rsidR="009F75C1" w:rsidRPr="00AD6CDB" w:rsidRDefault="009F75C1" w:rsidP="003000CE">
            <w:pPr>
              <w:jc w:val="center"/>
              <w:rPr>
                <w:rFonts w:cs="Arial"/>
                <w:b/>
                <w:sz w:val="19"/>
                <w:szCs w:val="19"/>
              </w:rPr>
            </w:pPr>
            <w:r w:rsidRPr="00AD6CDB">
              <w:rPr>
                <w:rFonts w:cs="Arial"/>
                <w:b/>
                <w:sz w:val="19"/>
                <w:szCs w:val="19"/>
              </w:rPr>
              <w:t>2018-19</w:t>
            </w:r>
          </w:p>
        </w:tc>
        <w:tc>
          <w:tcPr>
            <w:tcW w:w="1150" w:type="pct"/>
            <w:tcBorders>
              <w:top w:val="single" w:sz="4" w:space="0" w:color="auto"/>
              <w:bottom w:val="single" w:sz="4" w:space="0" w:color="auto"/>
            </w:tcBorders>
          </w:tcPr>
          <w:p w14:paraId="0EF616C0" w14:textId="612D55D0" w:rsidR="009F75C1" w:rsidRPr="00AD6CDB" w:rsidRDefault="009F75C1" w:rsidP="003000CE">
            <w:pPr>
              <w:jc w:val="center"/>
              <w:rPr>
                <w:rFonts w:cs="Arial"/>
                <w:b/>
                <w:sz w:val="19"/>
                <w:szCs w:val="19"/>
              </w:rPr>
            </w:pPr>
            <w:r>
              <w:rPr>
                <w:rFonts w:cs="Arial"/>
                <w:b/>
                <w:sz w:val="19"/>
                <w:szCs w:val="19"/>
              </w:rPr>
              <w:t>2019-20</w:t>
            </w:r>
          </w:p>
        </w:tc>
      </w:tr>
      <w:tr w:rsidR="009F75C1" w:rsidRPr="00AD6CDB" w14:paraId="01B8656C" w14:textId="11D36EA6" w:rsidTr="009F75C1">
        <w:trPr>
          <w:cantSplit/>
          <w:trHeight w:val="20"/>
        </w:trPr>
        <w:tc>
          <w:tcPr>
            <w:tcW w:w="580" w:type="pct"/>
            <w:vMerge w:val="restart"/>
            <w:tcBorders>
              <w:left w:val="single" w:sz="4" w:space="0" w:color="auto"/>
              <w:right w:val="single" w:sz="4" w:space="0" w:color="auto"/>
            </w:tcBorders>
          </w:tcPr>
          <w:p w14:paraId="22CD8077" w14:textId="7A7E042D" w:rsidR="009F75C1" w:rsidRPr="00AD6CDB" w:rsidRDefault="009F75C1" w:rsidP="003000CE">
            <w:pPr>
              <w:jc w:val="left"/>
              <w:rPr>
                <w:sz w:val="19"/>
                <w:szCs w:val="19"/>
              </w:rPr>
            </w:pPr>
            <w:r w:rsidRPr="00AD6CDB">
              <w:rPr>
                <w:sz w:val="19"/>
                <w:szCs w:val="19"/>
              </w:rPr>
              <w:t>What did CEW contribute to nutrient concentrations and transport?</w:t>
            </w:r>
          </w:p>
        </w:tc>
        <w:tc>
          <w:tcPr>
            <w:tcW w:w="911" w:type="pct"/>
            <w:vMerge w:val="restart"/>
            <w:tcBorders>
              <w:top w:val="single" w:sz="4" w:space="0" w:color="auto"/>
              <w:left w:val="single" w:sz="4" w:space="0" w:color="auto"/>
              <w:right w:val="single" w:sz="4" w:space="0" w:color="auto"/>
            </w:tcBorders>
          </w:tcPr>
          <w:p w14:paraId="40C627BA" w14:textId="77777777" w:rsidR="009F75C1" w:rsidRPr="00AD6CDB" w:rsidRDefault="009F75C1" w:rsidP="003000CE">
            <w:pPr>
              <w:jc w:val="right"/>
              <w:rPr>
                <w:color w:val="auto"/>
                <w:sz w:val="19"/>
                <w:szCs w:val="19"/>
              </w:rPr>
            </w:pPr>
            <w:r w:rsidRPr="00AD6CDB">
              <w:rPr>
                <w:color w:val="auto"/>
                <w:sz w:val="19"/>
                <w:szCs w:val="19"/>
              </w:rPr>
              <w:t>Silica concentrations?</w:t>
            </w:r>
          </w:p>
          <w:p w14:paraId="0CEEE3E3" w14:textId="77777777" w:rsidR="009F75C1" w:rsidRPr="00AD6CDB" w:rsidRDefault="009F75C1" w:rsidP="003000CE">
            <w:pPr>
              <w:jc w:val="right"/>
              <w:rPr>
                <w:color w:val="auto"/>
                <w:sz w:val="19"/>
                <w:szCs w:val="19"/>
              </w:rPr>
            </w:pPr>
            <w:r w:rsidRPr="00AD6CDB">
              <w:rPr>
                <w:rFonts w:cs="Arial"/>
                <w:color w:val="auto"/>
                <w:sz w:val="19"/>
                <w:szCs w:val="19"/>
              </w:rPr>
              <w:t>Reduction in Lake Alexandrina due to CEW (mg/L)</w:t>
            </w:r>
          </w:p>
        </w:tc>
        <w:tc>
          <w:tcPr>
            <w:tcW w:w="472"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A942B9" w14:textId="77777777" w:rsidR="009F75C1" w:rsidRPr="00AD6CDB" w:rsidRDefault="009F75C1" w:rsidP="003000CE">
            <w:pPr>
              <w:jc w:val="left"/>
              <w:rPr>
                <w:color w:val="auto"/>
                <w:sz w:val="19"/>
                <w:szCs w:val="19"/>
              </w:rPr>
            </w:pPr>
            <w:r w:rsidRPr="00AD6CDB">
              <w:rPr>
                <w:color w:val="auto"/>
                <w:sz w:val="19"/>
                <w:szCs w:val="19"/>
              </w:rPr>
              <w:t>11.5 to 9.52</w:t>
            </w:r>
          </w:p>
        </w:tc>
        <w:tc>
          <w:tcPr>
            <w:tcW w:w="47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718314" w14:textId="77777777" w:rsidR="009F75C1" w:rsidRPr="00AD6CDB" w:rsidRDefault="009F75C1" w:rsidP="003000CE">
            <w:pPr>
              <w:jc w:val="left"/>
              <w:rPr>
                <w:color w:val="auto"/>
                <w:sz w:val="19"/>
                <w:szCs w:val="19"/>
              </w:rPr>
            </w:pPr>
            <w:r w:rsidRPr="00AD6CDB">
              <w:rPr>
                <w:color w:val="auto"/>
                <w:sz w:val="19"/>
                <w:szCs w:val="19"/>
              </w:rPr>
              <w:t>19.7 to 11.4</w:t>
            </w:r>
          </w:p>
        </w:tc>
        <w:tc>
          <w:tcPr>
            <w:tcW w:w="47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BE883B" w14:textId="77777777" w:rsidR="009F75C1" w:rsidRPr="00AD6CDB" w:rsidRDefault="009F75C1" w:rsidP="003000CE">
            <w:pPr>
              <w:jc w:val="left"/>
              <w:rPr>
                <w:color w:val="auto"/>
                <w:sz w:val="19"/>
                <w:szCs w:val="19"/>
              </w:rPr>
            </w:pPr>
            <w:r w:rsidRPr="00AD6CDB">
              <w:rPr>
                <w:color w:val="auto"/>
                <w:sz w:val="19"/>
                <w:szCs w:val="19"/>
              </w:rPr>
              <w:t>15.3 to 12.5</w:t>
            </w:r>
          </w:p>
        </w:tc>
        <w:tc>
          <w:tcPr>
            <w:tcW w:w="472"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7D23D7" w14:textId="77777777" w:rsidR="009F75C1" w:rsidRPr="00AD6CDB" w:rsidRDefault="009F75C1" w:rsidP="003000CE">
            <w:pPr>
              <w:jc w:val="left"/>
              <w:rPr>
                <w:color w:val="auto"/>
                <w:sz w:val="19"/>
                <w:szCs w:val="19"/>
              </w:rPr>
            </w:pPr>
            <w:r w:rsidRPr="00AD6CDB">
              <w:rPr>
                <w:color w:val="auto"/>
                <w:sz w:val="19"/>
                <w:szCs w:val="19"/>
              </w:rPr>
              <w:t>17.8 to 11.6</w:t>
            </w:r>
          </w:p>
        </w:tc>
        <w:tc>
          <w:tcPr>
            <w:tcW w:w="47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D4B1DE" w14:textId="77777777" w:rsidR="009F75C1" w:rsidRPr="00AD6CDB" w:rsidRDefault="009F75C1" w:rsidP="003000CE">
            <w:pPr>
              <w:jc w:val="left"/>
              <w:rPr>
                <w:color w:val="auto"/>
                <w:sz w:val="19"/>
                <w:szCs w:val="19"/>
              </w:rPr>
            </w:pPr>
            <w:r w:rsidRPr="00AD6CDB">
              <w:rPr>
                <w:color w:val="auto"/>
                <w:sz w:val="19"/>
                <w:szCs w:val="19"/>
              </w:rPr>
              <w:t>24.8 to 15.1</w:t>
            </w:r>
          </w:p>
        </w:tc>
        <w:tc>
          <w:tcPr>
            <w:tcW w:w="1150" w:type="pct"/>
            <w:tcBorders>
              <w:top w:val="single" w:sz="4" w:space="0" w:color="auto"/>
              <w:left w:val="single" w:sz="4" w:space="0" w:color="auto"/>
              <w:bottom w:val="single" w:sz="4" w:space="0" w:color="auto"/>
              <w:right w:val="single" w:sz="4" w:space="0" w:color="auto"/>
            </w:tcBorders>
            <w:shd w:val="clear" w:color="auto" w:fill="auto"/>
          </w:tcPr>
          <w:p w14:paraId="77489C8C" w14:textId="77777777" w:rsidR="009F75C1" w:rsidRPr="00AD6CDB" w:rsidRDefault="009F75C1" w:rsidP="003000CE">
            <w:pPr>
              <w:jc w:val="left"/>
              <w:rPr>
                <w:color w:val="auto"/>
                <w:sz w:val="19"/>
                <w:szCs w:val="19"/>
              </w:rPr>
            </w:pPr>
          </w:p>
        </w:tc>
      </w:tr>
      <w:tr w:rsidR="009F75C1" w:rsidRPr="00AD6CDB" w14:paraId="0BD1AE29" w14:textId="37AA9EEF" w:rsidTr="009F75C1">
        <w:trPr>
          <w:cantSplit/>
          <w:trHeight w:val="20"/>
        </w:trPr>
        <w:tc>
          <w:tcPr>
            <w:tcW w:w="580" w:type="pct"/>
            <w:vMerge/>
            <w:tcBorders>
              <w:left w:val="single" w:sz="4" w:space="0" w:color="auto"/>
              <w:right w:val="single" w:sz="4" w:space="0" w:color="auto"/>
            </w:tcBorders>
          </w:tcPr>
          <w:p w14:paraId="1A17968F" w14:textId="77777777" w:rsidR="009F75C1" w:rsidRPr="00AD6CDB" w:rsidRDefault="009F75C1" w:rsidP="003000CE">
            <w:pPr>
              <w:jc w:val="left"/>
              <w:rPr>
                <w:sz w:val="19"/>
                <w:szCs w:val="19"/>
              </w:rPr>
            </w:pPr>
          </w:p>
        </w:tc>
        <w:tc>
          <w:tcPr>
            <w:tcW w:w="911" w:type="pct"/>
            <w:vMerge/>
            <w:tcBorders>
              <w:left w:val="single" w:sz="4" w:space="0" w:color="auto"/>
              <w:right w:val="single" w:sz="4" w:space="0" w:color="auto"/>
            </w:tcBorders>
          </w:tcPr>
          <w:p w14:paraId="15F7B9E1" w14:textId="77777777" w:rsidR="009F75C1" w:rsidRPr="00AD6CDB" w:rsidRDefault="009F75C1" w:rsidP="003000CE">
            <w:pPr>
              <w:jc w:val="left"/>
              <w:rPr>
                <w:color w:val="auto"/>
                <w:sz w:val="19"/>
                <w:szCs w:val="19"/>
              </w:rPr>
            </w:pPr>
          </w:p>
        </w:tc>
        <w:tc>
          <w:tcPr>
            <w:tcW w:w="3509" w:type="pct"/>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A000A1" w14:textId="3E4617B0" w:rsidR="009F75C1" w:rsidRPr="00AD6CDB" w:rsidRDefault="009F75C1" w:rsidP="003000CE">
            <w:pPr>
              <w:jc w:val="left"/>
              <w:rPr>
                <w:sz w:val="19"/>
                <w:szCs w:val="19"/>
              </w:rPr>
            </w:pPr>
            <w:r w:rsidRPr="00AD6CDB">
              <w:rPr>
                <w:sz w:val="19"/>
                <w:szCs w:val="19"/>
              </w:rPr>
              <w:t>CEW played a negligible/minor role in altering silica concentrations but it is not determined whether the levels of change in silica are biologically important.</w:t>
            </w:r>
          </w:p>
        </w:tc>
      </w:tr>
      <w:tr w:rsidR="009F75C1" w:rsidRPr="00AD6CDB" w14:paraId="6B0642FC" w14:textId="4044F71B" w:rsidTr="009F75C1">
        <w:trPr>
          <w:cantSplit/>
          <w:trHeight w:val="20"/>
        </w:trPr>
        <w:tc>
          <w:tcPr>
            <w:tcW w:w="580" w:type="pct"/>
            <w:vMerge/>
            <w:tcBorders>
              <w:left w:val="single" w:sz="4" w:space="0" w:color="auto"/>
              <w:right w:val="single" w:sz="4" w:space="0" w:color="auto"/>
            </w:tcBorders>
          </w:tcPr>
          <w:p w14:paraId="061314BE" w14:textId="77777777" w:rsidR="009F75C1" w:rsidRPr="00AD6CDB" w:rsidRDefault="009F75C1" w:rsidP="003000CE">
            <w:pPr>
              <w:jc w:val="left"/>
              <w:rPr>
                <w:sz w:val="19"/>
                <w:szCs w:val="19"/>
              </w:rPr>
            </w:pPr>
          </w:p>
        </w:tc>
        <w:tc>
          <w:tcPr>
            <w:tcW w:w="911" w:type="pct"/>
            <w:vMerge w:val="restart"/>
            <w:tcBorders>
              <w:left w:val="single" w:sz="4" w:space="0" w:color="auto"/>
              <w:right w:val="single" w:sz="4" w:space="0" w:color="auto"/>
            </w:tcBorders>
          </w:tcPr>
          <w:p w14:paraId="250F7931" w14:textId="77777777" w:rsidR="009F75C1" w:rsidRPr="00AD6CDB" w:rsidRDefault="009F75C1" w:rsidP="003000CE">
            <w:pPr>
              <w:jc w:val="right"/>
              <w:rPr>
                <w:color w:val="auto"/>
                <w:sz w:val="19"/>
                <w:szCs w:val="19"/>
              </w:rPr>
            </w:pPr>
            <w:r w:rsidRPr="00AD6CDB">
              <w:rPr>
                <w:color w:val="auto"/>
                <w:sz w:val="19"/>
                <w:szCs w:val="19"/>
              </w:rPr>
              <w:t>Transport?</w:t>
            </w:r>
          </w:p>
          <w:p w14:paraId="5DA9212B" w14:textId="77777777" w:rsidR="009F75C1" w:rsidRPr="00AD6CDB" w:rsidRDefault="009F75C1" w:rsidP="003000CE">
            <w:pPr>
              <w:jc w:val="right"/>
              <w:rPr>
                <w:color w:val="auto"/>
                <w:sz w:val="19"/>
                <w:szCs w:val="19"/>
              </w:rPr>
            </w:pPr>
            <w:r w:rsidRPr="00AD6CDB">
              <w:rPr>
                <w:rFonts w:cs="Arial"/>
                <w:color w:val="auto"/>
                <w:sz w:val="19"/>
                <w:szCs w:val="19"/>
              </w:rPr>
              <w:t>Export over barrages due to CEW (tonnes)</w:t>
            </w:r>
          </w:p>
        </w:tc>
        <w:tc>
          <w:tcPr>
            <w:tcW w:w="472"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C6A5CB1" w14:textId="77777777" w:rsidR="009F75C1" w:rsidRPr="00AD6CDB" w:rsidRDefault="009F75C1" w:rsidP="003000CE">
            <w:pPr>
              <w:jc w:val="left"/>
              <w:rPr>
                <w:color w:val="auto"/>
                <w:sz w:val="19"/>
                <w:szCs w:val="19"/>
              </w:rPr>
            </w:pPr>
            <w:r w:rsidRPr="00AD6CDB">
              <w:rPr>
                <w:color w:val="auto"/>
                <w:sz w:val="19"/>
                <w:szCs w:val="19"/>
              </w:rPr>
              <w:t>3,551</w:t>
            </w:r>
          </w:p>
        </w:tc>
        <w:tc>
          <w:tcPr>
            <w:tcW w:w="47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772C59F" w14:textId="77777777" w:rsidR="009F75C1" w:rsidRPr="00AD6CDB" w:rsidRDefault="009F75C1" w:rsidP="003000CE">
            <w:pPr>
              <w:jc w:val="left"/>
              <w:rPr>
                <w:color w:val="auto"/>
                <w:sz w:val="19"/>
                <w:szCs w:val="19"/>
              </w:rPr>
            </w:pPr>
            <w:r w:rsidRPr="00AD6CDB">
              <w:rPr>
                <w:color w:val="auto"/>
                <w:sz w:val="19"/>
                <w:szCs w:val="19"/>
              </w:rPr>
              <w:t>6,836</w:t>
            </w:r>
          </w:p>
        </w:tc>
        <w:tc>
          <w:tcPr>
            <w:tcW w:w="47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143E00" w14:textId="77777777" w:rsidR="009F75C1" w:rsidRPr="00AD6CDB" w:rsidRDefault="009F75C1" w:rsidP="003000CE">
            <w:pPr>
              <w:jc w:val="left"/>
              <w:rPr>
                <w:color w:val="auto"/>
                <w:sz w:val="19"/>
                <w:szCs w:val="19"/>
              </w:rPr>
            </w:pPr>
            <w:r w:rsidRPr="00AD6CDB">
              <w:rPr>
                <w:color w:val="auto"/>
                <w:sz w:val="19"/>
                <w:szCs w:val="19"/>
              </w:rPr>
              <w:t>0</w:t>
            </w:r>
          </w:p>
        </w:tc>
        <w:tc>
          <w:tcPr>
            <w:tcW w:w="472"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9B6CA7" w14:textId="77777777" w:rsidR="009F75C1" w:rsidRPr="00AD6CDB" w:rsidRDefault="009F75C1" w:rsidP="003000CE">
            <w:pPr>
              <w:jc w:val="left"/>
              <w:rPr>
                <w:color w:val="auto"/>
                <w:sz w:val="19"/>
                <w:szCs w:val="19"/>
              </w:rPr>
            </w:pPr>
            <w:r w:rsidRPr="00AD6CDB">
              <w:rPr>
                <w:color w:val="auto"/>
                <w:sz w:val="19"/>
                <w:szCs w:val="19"/>
              </w:rPr>
              <w:t>8,787</w:t>
            </w:r>
          </w:p>
        </w:tc>
        <w:tc>
          <w:tcPr>
            <w:tcW w:w="47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A416AA" w14:textId="77777777" w:rsidR="009F75C1" w:rsidRPr="00AD6CDB" w:rsidRDefault="009F75C1" w:rsidP="003000CE">
            <w:pPr>
              <w:jc w:val="left"/>
              <w:rPr>
                <w:color w:val="auto"/>
                <w:sz w:val="19"/>
                <w:szCs w:val="19"/>
              </w:rPr>
            </w:pPr>
            <w:r w:rsidRPr="00AD6CDB">
              <w:rPr>
                <w:color w:val="auto"/>
                <w:sz w:val="19"/>
                <w:szCs w:val="19"/>
              </w:rPr>
              <w:t>5,469</w:t>
            </w:r>
          </w:p>
        </w:tc>
        <w:tc>
          <w:tcPr>
            <w:tcW w:w="1150" w:type="pct"/>
            <w:tcBorders>
              <w:top w:val="single" w:sz="4" w:space="0" w:color="auto"/>
              <w:left w:val="single" w:sz="4" w:space="0" w:color="auto"/>
              <w:bottom w:val="single" w:sz="4" w:space="0" w:color="auto"/>
              <w:right w:val="single" w:sz="4" w:space="0" w:color="auto"/>
            </w:tcBorders>
            <w:shd w:val="clear" w:color="auto" w:fill="auto"/>
          </w:tcPr>
          <w:p w14:paraId="30C89FC0" w14:textId="77777777" w:rsidR="009F75C1" w:rsidRPr="00AD6CDB" w:rsidRDefault="009F75C1" w:rsidP="003000CE">
            <w:pPr>
              <w:jc w:val="left"/>
              <w:rPr>
                <w:color w:val="auto"/>
                <w:sz w:val="19"/>
                <w:szCs w:val="19"/>
              </w:rPr>
            </w:pPr>
          </w:p>
        </w:tc>
      </w:tr>
      <w:tr w:rsidR="009F75C1" w:rsidRPr="00AD6CDB" w14:paraId="42873519" w14:textId="1BA55388" w:rsidTr="009F75C1">
        <w:trPr>
          <w:cantSplit/>
          <w:trHeight w:val="20"/>
        </w:trPr>
        <w:tc>
          <w:tcPr>
            <w:tcW w:w="580" w:type="pct"/>
            <w:vMerge/>
            <w:tcBorders>
              <w:left w:val="single" w:sz="4" w:space="0" w:color="auto"/>
              <w:right w:val="single" w:sz="4" w:space="0" w:color="auto"/>
            </w:tcBorders>
          </w:tcPr>
          <w:p w14:paraId="6A44A578" w14:textId="77777777" w:rsidR="009F75C1" w:rsidRPr="00AD6CDB" w:rsidRDefault="009F75C1" w:rsidP="003000CE">
            <w:pPr>
              <w:jc w:val="left"/>
              <w:rPr>
                <w:sz w:val="19"/>
                <w:szCs w:val="19"/>
              </w:rPr>
            </w:pPr>
          </w:p>
        </w:tc>
        <w:tc>
          <w:tcPr>
            <w:tcW w:w="911" w:type="pct"/>
            <w:vMerge/>
            <w:tcBorders>
              <w:left w:val="single" w:sz="4" w:space="0" w:color="auto"/>
              <w:right w:val="single" w:sz="4" w:space="0" w:color="auto"/>
            </w:tcBorders>
          </w:tcPr>
          <w:p w14:paraId="668CEA65" w14:textId="77777777" w:rsidR="009F75C1" w:rsidRPr="00AD6CDB" w:rsidRDefault="009F75C1" w:rsidP="003000CE">
            <w:pPr>
              <w:jc w:val="left"/>
              <w:rPr>
                <w:color w:val="auto"/>
                <w:sz w:val="19"/>
                <w:szCs w:val="19"/>
              </w:rPr>
            </w:pPr>
          </w:p>
        </w:tc>
        <w:tc>
          <w:tcPr>
            <w:tcW w:w="3509" w:type="pct"/>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1ED0CE" w14:textId="77777777" w:rsidR="009F75C1" w:rsidRPr="00AD6CDB" w:rsidRDefault="009F75C1" w:rsidP="003000CE">
            <w:pPr>
              <w:jc w:val="left"/>
              <w:rPr>
                <w:sz w:val="19"/>
                <w:szCs w:val="19"/>
              </w:rPr>
            </w:pPr>
            <w:r w:rsidRPr="00AD6CDB">
              <w:rPr>
                <w:sz w:val="19"/>
                <w:szCs w:val="19"/>
              </w:rPr>
              <w:t xml:space="preserve">CEW increased silica export as silica load was largely a function of flow volume. </w:t>
            </w:r>
          </w:p>
          <w:p w14:paraId="30824686" w14:textId="4E3D1CC4" w:rsidR="009F75C1" w:rsidRPr="00AD6CDB" w:rsidRDefault="009F75C1" w:rsidP="003000CE">
            <w:pPr>
              <w:jc w:val="left"/>
              <w:rPr>
                <w:sz w:val="19"/>
                <w:szCs w:val="19"/>
              </w:rPr>
            </w:pPr>
            <w:r w:rsidRPr="00AD6CDB">
              <w:rPr>
                <w:sz w:val="19"/>
                <w:szCs w:val="19"/>
              </w:rPr>
              <w:t>2016-17 was a flood year and so the silica export that year may be a function of the concentrations used to model. Total silica export was 70,207 tonnes, although not attributed to CEW.</w:t>
            </w:r>
          </w:p>
        </w:tc>
      </w:tr>
      <w:tr w:rsidR="009F75C1" w:rsidRPr="00AD6CDB" w14:paraId="559BB93B" w14:textId="10D84C6A" w:rsidTr="009F75C1">
        <w:trPr>
          <w:cantSplit/>
          <w:trHeight w:val="20"/>
        </w:trPr>
        <w:tc>
          <w:tcPr>
            <w:tcW w:w="580" w:type="pct"/>
            <w:vMerge w:val="restart"/>
            <w:tcBorders>
              <w:top w:val="single" w:sz="4" w:space="0" w:color="auto"/>
              <w:left w:val="single" w:sz="4" w:space="0" w:color="auto"/>
              <w:right w:val="single" w:sz="4" w:space="0" w:color="auto"/>
            </w:tcBorders>
          </w:tcPr>
          <w:p w14:paraId="580CC970" w14:textId="77777777" w:rsidR="009F75C1" w:rsidRPr="00AD6CDB" w:rsidRDefault="009F75C1" w:rsidP="003000CE">
            <w:pPr>
              <w:jc w:val="left"/>
              <w:rPr>
                <w:color w:val="auto"/>
                <w:sz w:val="19"/>
                <w:szCs w:val="19"/>
              </w:rPr>
            </w:pPr>
            <w:r w:rsidRPr="00AD6CDB">
              <w:rPr>
                <w:sz w:val="19"/>
                <w:szCs w:val="19"/>
              </w:rPr>
              <w:t>What did CEW contribute to phytoplankton:</w:t>
            </w:r>
          </w:p>
        </w:tc>
        <w:tc>
          <w:tcPr>
            <w:tcW w:w="911" w:type="pct"/>
            <w:vMerge w:val="restart"/>
            <w:tcBorders>
              <w:top w:val="single" w:sz="4" w:space="0" w:color="auto"/>
              <w:left w:val="single" w:sz="4" w:space="0" w:color="auto"/>
              <w:right w:val="single" w:sz="4" w:space="0" w:color="auto"/>
            </w:tcBorders>
          </w:tcPr>
          <w:p w14:paraId="7D98A0DB" w14:textId="77777777" w:rsidR="009F75C1" w:rsidRPr="00AD6CDB" w:rsidRDefault="009F75C1" w:rsidP="003000CE">
            <w:pPr>
              <w:jc w:val="right"/>
              <w:rPr>
                <w:color w:val="auto"/>
                <w:sz w:val="19"/>
                <w:szCs w:val="19"/>
              </w:rPr>
            </w:pPr>
            <w:r w:rsidRPr="00AD6CDB">
              <w:rPr>
                <w:color w:val="auto"/>
                <w:sz w:val="19"/>
                <w:szCs w:val="19"/>
              </w:rPr>
              <w:t>Concentrations?</w:t>
            </w:r>
          </w:p>
          <w:p w14:paraId="635FE339" w14:textId="77777777" w:rsidR="009F75C1" w:rsidRPr="00AD6CDB" w:rsidRDefault="009F75C1" w:rsidP="003000CE">
            <w:pPr>
              <w:jc w:val="right"/>
              <w:rPr>
                <w:color w:val="auto"/>
                <w:sz w:val="19"/>
                <w:szCs w:val="19"/>
              </w:rPr>
            </w:pPr>
            <w:r w:rsidRPr="00AD6CDB">
              <w:rPr>
                <w:rFonts w:cs="Arial"/>
                <w:color w:val="auto"/>
                <w:sz w:val="19"/>
                <w:szCs w:val="19"/>
              </w:rPr>
              <w:t>Change in Lake Alexandrina due to CEW (mg/L)</w:t>
            </w:r>
          </w:p>
        </w:tc>
        <w:tc>
          <w:tcPr>
            <w:tcW w:w="472"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709CF0AC" w14:textId="77777777" w:rsidR="009F75C1" w:rsidRPr="00AD6CDB" w:rsidRDefault="009F75C1" w:rsidP="003000CE">
            <w:pPr>
              <w:jc w:val="left"/>
              <w:rPr>
                <w:color w:val="auto"/>
                <w:sz w:val="19"/>
                <w:szCs w:val="19"/>
              </w:rPr>
            </w:pPr>
            <w:r w:rsidRPr="00AD6CDB">
              <w:rPr>
                <w:color w:val="auto"/>
                <w:sz w:val="19"/>
                <w:szCs w:val="19"/>
              </w:rPr>
              <w:t>12.5 to 13.8</w:t>
            </w:r>
          </w:p>
        </w:tc>
        <w:tc>
          <w:tcPr>
            <w:tcW w:w="471"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4FC9F710" w14:textId="77777777" w:rsidR="009F75C1" w:rsidRPr="00AD6CDB" w:rsidRDefault="009F75C1" w:rsidP="003000CE">
            <w:pPr>
              <w:jc w:val="left"/>
              <w:rPr>
                <w:color w:val="auto"/>
                <w:sz w:val="19"/>
                <w:szCs w:val="19"/>
              </w:rPr>
            </w:pPr>
            <w:r w:rsidRPr="00AD6CDB">
              <w:rPr>
                <w:color w:val="auto"/>
                <w:sz w:val="19"/>
                <w:szCs w:val="19"/>
              </w:rPr>
              <w:t>9.50 to 10.7</w:t>
            </w:r>
          </w:p>
        </w:tc>
        <w:tc>
          <w:tcPr>
            <w:tcW w:w="471"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1217EEF7" w14:textId="77777777" w:rsidR="009F75C1" w:rsidRPr="00AD6CDB" w:rsidRDefault="009F75C1" w:rsidP="003000CE">
            <w:pPr>
              <w:jc w:val="left"/>
              <w:rPr>
                <w:color w:val="auto"/>
                <w:sz w:val="19"/>
                <w:szCs w:val="19"/>
              </w:rPr>
            </w:pPr>
            <w:r w:rsidRPr="00AD6CDB">
              <w:rPr>
                <w:color w:val="auto"/>
                <w:sz w:val="19"/>
                <w:szCs w:val="19"/>
              </w:rPr>
              <w:t>23.9 to 23.9</w:t>
            </w:r>
          </w:p>
        </w:tc>
        <w:tc>
          <w:tcPr>
            <w:tcW w:w="472"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3B373E84" w14:textId="77777777" w:rsidR="009F75C1" w:rsidRPr="00AD6CDB" w:rsidRDefault="009F75C1" w:rsidP="003000CE">
            <w:pPr>
              <w:jc w:val="left"/>
              <w:rPr>
                <w:color w:val="auto"/>
                <w:sz w:val="19"/>
                <w:szCs w:val="19"/>
              </w:rPr>
            </w:pPr>
            <w:r w:rsidRPr="00AD6CDB">
              <w:rPr>
                <w:color w:val="auto"/>
                <w:sz w:val="19"/>
                <w:szCs w:val="19"/>
              </w:rPr>
              <w:t>15.4 to 14.2</w:t>
            </w:r>
          </w:p>
        </w:tc>
        <w:tc>
          <w:tcPr>
            <w:tcW w:w="473"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51661E0D" w14:textId="77777777" w:rsidR="009F75C1" w:rsidRPr="00AD6CDB" w:rsidRDefault="009F75C1" w:rsidP="003000CE">
            <w:pPr>
              <w:jc w:val="left"/>
              <w:rPr>
                <w:color w:val="auto"/>
                <w:sz w:val="19"/>
                <w:szCs w:val="19"/>
              </w:rPr>
            </w:pPr>
            <w:r w:rsidRPr="00AD6CDB">
              <w:rPr>
                <w:color w:val="auto"/>
                <w:sz w:val="19"/>
                <w:szCs w:val="19"/>
              </w:rPr>
              <w:t>10.8 to 9.02</w:t>
            </w:r>
          </w:p>
        </w:tc>
        <w:tc>
          <w:tcPr>
            <w:tcW w:w="1150" w:type="pct"/>
            <w:tcBorders>
              <w:top w:val="single" w:sz="4" w:space="0" w:color="auto"/>
              <w:left w:val="single" w:sz="4" w:space="0" w:color="auto"/>
              <w:bottom w:val="single" w:sz="4" w:space="0" w:color="auto"/>
              <w:right w:val="single" w:sz="4" w:space="0" w:color="auto"/>
            </w:tcBorders>
            <w:shd w:val="clear" w:color="auto" w:fill="auto"/>
          </w:tcPr>
          <w:p w14:paraId="54F827CB" w14:textId="77777777" w:rsidR="009F75C1" w:rsidRPr="00AD6CDB" w:rsidRDefault="009F75C1" w:rsidP="003000CE">
            <w:pPr>
              <w:jc w:val="left"/>
              <w:rPr>
                <w:color w:val="auto"/>
                <w:sz w:val="19"/>
                <w:szCs w:val="19"/>
              </w:rPr>
            </w:pPr>
          </w:p>
        </w:tc>
      </w:tr>
      <w:tr w:rsidR="009F75C1" w:rsidRPr="00AD6CDB" w14:paraId="1133E61B" w14:textId="4F1B73CE" w:rsidTr="009F75C1">
        <w:trPr>
          <w:cantSplit/>
          <w:trHeight w:val="20"/>
        </w:trPr>
        <w:tc>
          <w:tcPr>
            <w:tcW w:w="580" w:type="pct"/>
            <w:vMerge/>
            <w:tcBorders>
              <w:left w:val="single" w:sz="4" w:space="0" w:color="auto"/>
              <w:right w:val="single" w:sz="4" w:space="0" w:color="auto"/>
            </w:tcBorders>
          </w:tcPr>
          <w:p w14:paraId="521DE479" w14:textId="77777777" w:rsidR="009F75C1" w:rsidRPr="00AD6CDB" w:rsidRDefault="009F75C1" w:rsidP="003000CE">
            <w:pPr>
              <w:jc w:val="left"/>
              <w:rPr>
                <w:sz w:val="19"/>
                <w:szCs w:val="19"/>
              </w:rPr>
            </w:pPr>
          </w:p>
        </w:tc>
        <w:tc>
          <w:tcPr>
            <w:tcW w:w="911" w:type="pct"/>
            <w:vMerge/>
            <w:tcBorders>
              <w:left w:val="single" w:sz="4" w:space="0" w:color="auto"/>
              <w:right w:val="single" w:sz="4" w:space="0" w:color="auto"/>
            </w:tcBorders>
          </w:tcPr>
          <w:p w14:paraId="5FD2E034" w14:textId="77777777" w:rsidR="009F75C1" w:rsidRPr="00AD6CDB" w:rsidRDefault="009F75C1" w:rsidP="003000CE">
            <w:pPr>
              <w:jc w:val="right"/>
              <w:rPr>
                <w:sz w:val="19"/>
                <w:szCs w:val="19"/>
              </w:rPr>
            </w:pPr>
          </w:p>
        </w:tc>
        <w:tc>
          <w:tcPr>
            <w:tcW w:w="3509" w:type="pct"/>
            <w:gridSpan w:val="6"/>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B36969A" w14:textId="62B0EDFD" w:rsidR="009F75C1" w:rsidRPr="00AD6CDB" w:rsidRDefault="009F75C1" w:rsidP="003000CE">
            <w:pPr>
              <w:jc w:val="left"/>
              <w:rPr>
                <w:sz w:val="19"/>
                <w:szCs w:val="19"/>
              </w:rPr>
            </w:pPr>
            <w:r w:rsidRPr="00AD6CDB">
              <w:rPr>
                <w:sz w:val="19"/>
                <w:szCs w:val="19"/>
              </w:rPr>
              <w:t>CEW played a negligible role in altering chlorophyll concentrations from 2014</w:t>
            </w:r>
            <w:r w:rsidRPr="00AD6CDB">
              <w:rPr>
                <w:sz w:val="19"/>
                <w:szCs w:val="19"/>
              </w:rPr>
              <w:sym w:font="Symbol" w:char="F02D"/>
            </w:r>
            <w:r w:rsidRPr="00AD6CDB">
              <w:rPr>
                <w:sz w:val="19"/>
                <w:szCs w:val="19"/>
              </w:rPr>
              <w:t xml:space="preserve">2019. At different flows, different phytoplankton species will dominate; higher flow conditions will reduce the risk of cyanobacteria blooms and promote the diatom </w:t>
            </w:r>
            <w:r w:rsidRPr="00AD6CDB">
              <w:rPr>
                <w:i/>
                <w:sz w:val="19"/>
                <w:szCs w:val="19"/>
              </w:rPr>
              <w:t>Aulacoseira</w:t>
            </w:r>
            <w:r w:rsidRPr="00AD6CDB">
              <w:rPr>
                <w:sz w:val="19"/>
                <w:szCs w:val="19"/>
              </w:rPr>
              <w:t>, which are a nutritious food source to support the riverine food web.</w:t>
            </w:r>
          </w:p>
        </w:tc>
      </w:tr>
      <w:tr w:rsidR="009F75C1" w:rsidRPr="00AD6CDB" w14:paraId="06C59053" w14:textId="283C79F3" w:rsidTr="009F75C1">
        <w:trPr>
          <w:cantSplit/>
          <w:trHeight w:val="20"/>
        </w:trPr>
        <w:tc>
          <w:tcPr>
            <w:tcW w:w="580" w:type="pct"/>
            <w:vMerge/>
            <w:tcBorders>
              <w:left w:val="single" w:sz="4" w:space="0" w:color="auto"/>
              <w:right w:val="single" w:sz="4" w:space="0" w:color="auto"/>
            </w:tcBorders>
          </w:tcPr>
          <w:p w14:paraId="0F0F46FE" w14:textId="77777777" w:rsidR="009F75C1" w:rsidRPr="00AD6CDB" w:rsidRDefault="009F75C1" w:rsidP="003000CE">
            <w:pPr>
              <w:jc w:val="left"/>
              <w:rPr>
                <w:sz w:val="19"/>
                <w:szCs w:val="19"/>
              </w:rPr>
            </w:pPr>
          </w:p>
        </w:tc>
        <w:tc>
          <w:tcPr>
            <w:tcW w:w="911" w:type="pct"/>
            <w:vMerge w:val="restart"/>
            <w:tcBorders>
              <w:top w:val="single" w:sz="4" w:space="0" w:color="auto"/>
              <w:left w:val="single" w:sz="4" w:space="0" w:color="auto"/>
              <w:right w:val="single" w:sz="4" w:space="0" w:color="auto"/>
            </w:tcBorders>
          </w:tcPr>
          <w:p w14:paraId="5823460E" w14:textId="77777777" w:rsidR="009F75C1" w:rsidRPr="00AD6CDB" w:rsidRDefault="009F75C1" w:rsidP="003000CE">
            <w:pPr>
              <w:jc w:val="right"/>
              <w:rPr>
                <w:sz w:val="19"/>
                <w:szCs w:val="19"/>
              </w:rPr>
            </w:pPr>
            <w:r w:rsidRPr="00AD6CDB">
              <w:rPr>
                <w:sz w:val="19"/>
                <w:szCs w:val="19"/>
              </w:rPr>
              <w:t>Transport?</w:t>
            </w:r>
          </w:p>
          <w:p w14:paraId="5C436160" w14:textId="77777777" w:rsidR="009F75C1" w:rsidRPr="00AD6CDB" w:rsidRDefault="009F75C1" w:rsidP="003000CE">
            <w:pPr>
              <w:jc w:val="right"/>
              <w:rPr>
                <w:sz w:val="19"/>
                <w:szCs w:val="19"/>
              </w:rPr>
            </w:pPr>
            <w:r w:rsidRPr="00AD6CDB">
              <w:rPr>
                <w:rFonts w:cs="Arial"/>
                <w:color w:val="auto"/>
                <w:sz w:val="19"/>
                <w:szCs w:val="19"/>
              </w:rPr>
              <w:t>Export over barrages due to CEW (tonnes)</w:t>
            </w:r>
          </w:p>
        </w:tc>
        <w:tc>
          <w:tcPr>
            <w:tcW w:w="472"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1FFB74FF" w14:textId="77777777" w:rsidR="009F75C1" w:rsidRPr="00AD6CDB" w:rsidRDefault="009F75C1" w:rsidP="003000CE">
            <w:pPr>
              <w:jc w:val="left"/>
              <w:rPr>
                <w:color w:val="auto"/>
                <w:sz w:val="19"/>
                <w:szCs w:val="19"/>
              </w:rPr>
            </w:pPr>
            <w:r w:rsidRPr="00AD6CDB">
              <w:rPr>
                <w:color w:val="auto"/>
                <w:sz w:val="19"/>
                <w:szCs w:val="19"/>
              </w:rPr>
              <w:t>8</w:t>
            </w:r>
          </w:p>
        </w:tc>
        <w:tc>
          <w:tcPr>
            <w:tcW w:w="471"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0CC41B4E" w14:textId="77777777" w:rsidR="009F75C1" w:rsidRPr="00AD6CDB" w:rsidRDefault="009F75C1" w:rsidP="003000CE">
            <w:pPr>
              <w:jc w:val="left"/>
              <w:rPr>
                <w:color w:val="auto"/>
                <w:sz w:val="19"/>
                <w:szCs w:val="19"/>
              </w:rPr>
            </w:pPr>
            <w:r w:rsidRPr="00AD6CDB">
              <w:rPr>
                <w:color w:val="auto"/>
                <w:sz w:val="19"/>
                <w:szCs w:val="19"/>
              </w:rPr>
              <w:t>6</w:t>
            </w:r>
          </w:p>
        </w:tc>
        <w:tc>
          <w:tcPr>
            <w:tcW w:w="471"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5A582972" w14:textId="77777777" w:rsidR="009F75C1" w:rsidRPr="00AD6CDB" w:rsidRDefault="009F75C1" w:rsidP="003000CE">
            <w:pPr>
              <w:jc w:val="left"/>
              <w:rPr>
                <w:color w:val="auto"/>
                <w:sz w:val="19"/>
                <w:szCs w:val="19"/>
              </w:rPr>
            </w:pPr>
            <w:r w:rsidRPr="00AD6CDB">
              <w:rPr>
                <w:color w:val="auto"/>
                <w:sz w:val="19"/>
                <w:szCs w:val="19"/>
              </w:rPr>
              <w:t>14</w:t>
            </w:r>
          </w:p>
        </w:tc>
        <w:tc>
          <w:tcPr>
            <w:tcW w:w="472"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033AD767" w14:textId="77777777" w:rsidR="009F75C1" w:rsidRPr="00AD6CDB" w:rsidRDefault="009F75C1" w:rsidP="003000CE">
            <w:pPr>
              <w:jc w:val="left"/>
              <w:rPr>
                <w:color w:val="auto"/>
                <w:sz w:val="19"/>
                <w:szCs w:val="19"/>
              </w:rPr>
            </w:pPr>
            <w:r w:rsidRPr="00AD6CDB">
              <w:rPr>
                <w:color w:val="auto"/>
                <w:sz w:val="19"/>
                <w:szCs w:val="19"/>
              </w:rPr>
              <w:t>12</w:t>
            </w:r>
          </w:p>
        </w:tc>
        <w:tc>
          <w:tcPr>
            <w:tcW w:w="473"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03664DDC" w14:textId="77777777" w:rsidR="009F75C1" w:rsidRPr="00AD6CDB" w:rsidRDefault="009F75C1" w:rsidP="003000CE">
            <w:pPr>
              <w:jc w:val="left"/>
              <w:rPr>
                <w:color w:val="auto"/>
                <w:sz w:val="19"/>
                <w:szCs w:val="19"/>
              </w:rPr>
            </w:pPr>
            <w:r w:rsidRPr="00AD6CDB">
              <w:rPr>
                <w:color w:val="auto"/>
                <w:sz w:val="19"/>
                <w:szCs w:val="19"/>
              </w:rPr>
              <w:t>6</w:t>
            </w:r>
          </w:p>
        </w:tc>
        <w:tc>
          <w:tcPr>
            <w:tcW w:w="1150" w:type="pct"/>
            <w:tcBorders>
              <w:top w:val="single" w:sz="4" w:space="0" w:color="auto"/>
              <w:left w:val="single" w:sz="4" w:space="0" w:color="auto"/>
              <w:bottom w:val="single" w:sz="4" w:space="0" w:color="auto"/>
              <w:right w:val="single" w:sz="4" w:space="0" w:color="auto"/>
            </w:tcBorders>
            <w:shd w:val="clear" w:color="auto" w:fill="auto"/>
          </w:tcPr>
          <w:p w14:paraId="331F1740" w14:textId="77777777" w:rsidR="009F75C1" w:rsidRPr="00AD6CDB" w:rsidRDefault="009F75C1" w:rsidP="003000CE">
            <w:pPr>
              <w:jc w:val="left"/>
              <w:rPr>
                <w:color w:val="auto"/>
                <w:sz w:val="19"/>
                <w:szCs w:val="19"/>
              </w:rPr>
            </w:pPr>
          </w:p>
        </w:tc>
      </w:tr>
      <w:tr w:rsidR="009F75C1" w:rsidRPr="00AD6CDB" w14:paraId="304E194A" w14:textId="4ACBC006" w:rsidTr="009F75C1">
        <w:trPr>
          <w:cantSplit/>
          <w:trHeight w:val="20"/>
        </w:trPr>
        <w:tc>
          <w:tcPr>
            <w:tcW w:w="580" w:type="pct"/>
            <w:vMerge/>
            <w:tcBorders>
              <w:left w:val="single" w:sz="4" w:space="0" w:color="auto"/>
              <w:bottom w:val="single" w:sz="4" w:space="0" w:color="auto"/>
              <w:right w:val="single" w:sz="4" w:space="0" w:color="auto"/>
            </w:tcBorders>
          </w:tcPr>
          <w:p w14:paraId="643E6861" w14:textId="77777777" w:rsidR="009F75C1" w:rsidRPr="00AD6CDB" w:rsidRDefault="009F75C1" w:rsidP="003000CE">
            <w:pPr>
              <w:jc w:val="left"/>
              <w:rPr>
                <w:sz w:val="19"/>
                <w:szCs w:val="19"/>
              </w:rPr>
            </w:pPr>
          </w:p>
        </w:tc>
        <w:tc>
          <w:tcPr>
            <w:tcW w:w="911" w:type="pct"/>
            <w:vMerge/>
            <w:tcBorders>
              <w:left w:val="single" w:sz="4" w:space="0" w:color="auto"/>
              <w:bottom w:val="single" w:sz="4" w:space="0" w:color="auto"/>
              <w:right w:val="single" w:sz="4" w:space="0" w:color="auto"/>
            </w:tcBorders>
          </w:tcPr>
          <w:p w14:paraId="49373093" w14:textId="77777777" w:rsidR="009F75C1" w:rsidRPr="00AD6CDB" w:rsidRDefault="009F75C1" w:rsidP="003000CE">
            <w:pPr>
              <w:jc w:val="left"/>
              <w:rPr>
                <w:sz w:val="19"/>
                <w:szCs w:val="19"/>
              </w:rPr>
            </w:pPr>
          </w:p>
        </w:tc>
        <w:tc>
          <w:tcPr>
            <w:tcW w:w="3509" w:type="pct"/>
            <w:gridSpan w:val="6"/>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059294DA" w14:textId="0576AF5B" w:rsidR="009F75C1" w:rsidRPr="00AD6CDB" w:rsidRDefault="009F75C1" w:rsidP="003000CE">
            <w:pPr>
              <w:jc w:val="left"/>
              <w:rPr>
                <w:sz w:val="19"/>
                <w:szCs w:val="19"/>
              </w:rPr>
            </w:pPr>
            <w:r w:rsidRPr="00AD6CDB">
              <w:rPr>
                <w:sz w:val="19"/>
                <w:szCs w:val="19"/>
              </w:rPr>
              <w:t>CEW increased phytoplankton export as chlorophyll load was a function of flow volume.</w:t>
            </w:r>
          </w:p>
        </w:tc>
      </w:tr>
      <w:tr w:rsidR="009F75C1" w:rsidRPr="00AD6CDB" w14:paraId="05CD0EB5" w14:textId="63652D89" w:rsidTr="009F75C1">
        <w:trPr>
          <w:cantSplit/>
          <w:trHeight w:val="1628"/>
        </w:trPr>
        <w:tc>
          <w:tcPr>
            <w:tcW w:w="1491" w:type="pct"/>
            <w:gridSpan w:val="2"/>
            <w:tcBorders>
              <w:top w:val="single" w:sz="4" w:space="0" w:color="auto"/>
              <w:left w:val="single" w:sz="4" w:space="0" w:color="auto"/>
              <w:right w:val="single" w:sz="4" w:space="0" w:color="auto"/>
            </w:tcBorders>
          </w:tcPr>
          <w:p w14:paraId="3F2CFD1B" w14:textId="3FA71502" w:rsidR="009F75C1" w:rsidRPr="00AD6CDB" w:rsidRDefault="009F75C1" w:rsidP="00751CF2">
            <w:pPr>
              <w:jc w:val="left"/>
              <w:rPr>
                <w:color w:val="auto"/>
                <w:sz w:val="19"/>
                <w:szCs w:val="19"/>
              </w:rPr>
            </w:pPr>
            <w:commentRangeStart w:id="151"/>
            <w:r w:rsidRPr="00AD6CDB">
              <w:rPr>
                <w:sz w:val="19"/>
                <w:szCs w:val="19"/>
              </w:rPr>
              <w:t xml:space="preserve">What did CEW contribute to </w:t>
            </w:r>
            <w:r w:rsidRPr="00751CF2">
              <w:rPr>
                <w:sz w:val="19"/>
                <w:szCs w:val="19"/>
              </w:rPr>
              <w:t xml:space="preserve">improving </w:t>
            </w:r>
            <w:r w:rsidRPr="00751CF2">
              <w:rPr>
                <w:i/>
                <w:sz w:val="19"/>
                <w:szCs w:val="19"/>
              </w:rPr>
              <w:t>Ruppia tuberosa</w:t>
            </w:r>
            <w:r>
              <w:rPr>
                <w:sz w:val="19"/>
                <w:szCs w:val="19"/>
              </w:rPr>
              <w:t xml:space="preserve"> habitat in the Coorong</w:t>
            </w:r>
            <w:r w:rsidRPr="00AD6CDB">
              <w:rPr>
                <w:sz w:val="19"/>
                <w:szCs w:val="19"/>
              </w:rPr>
              <w:t xml:space="preserve">? </w:t>
            </w:r>
            <w:commentRangeEnd w:id="151"/>
            <w:r>
              <w:rPr>
                <w:rStyle w:val="CommentReference"/>
              </w:rPr>
              <w:commentReference w:id="151"/>
            </w:r>
          </w:p>
        </w:tc>
        <w:tc>
          <w:tcPr>
            <w:tcW w:w="2359" w:type="pct"/>
            <w:gridSpan w:val="5"/>
            <w:tcBorders>
              <w:top w:val="single" w:sz="4" w:space="0" w:color="auto"/>
              <w:left w:val="single" w:sz="4" w:space="0" w:color="auto"/>
              <w:right w:val="single" w:sz="4" w:space="0" w:color="auto"/>
            </w:tcBorders>
            <w:shd w:val="clear" w:color="auto" w:fill="D9D9D9" w:themeFill="background1" w:themeFillShade="D9"/>
          </w:tcPr>
          <w:p w14:paraId="3BF6CAC0" w14:textId="782960F6" w:rsidR="009F75C1" w:rsidRPr="00AD6CDB" w:rsidRDefault="009F75C1" w:rsidP="003000CE">
            <w:pPr>
              <w:jc w:val="left"/>
              <w:rPr>
                <w:color w:val="auto"/>
                <w:sz w:val="19"/>
                <w:szCs w:val="19"/>
              </w:rPr>
            </w:pPr>
          </w:p>
        </w:tc>
        <w:tc>
          <w:tcPr>
            <w:tcW w:w="1150" w:type="pct"/>
            <w:tcBorders>
              <w:top w:val="single" w:sz="4" w:space="0" w:color="auto"/>
              <w:left w:val="single" w:sz="4" w:space="0" w:color="auto"/>
              <w:right w:val="single" w:sz="4" w:space="0" w:color="auto"/>
            </w:tcBorders>
          </w:tcPr>
          <w:p w14:paraId="3B90BF68" w14:textId="77777777" w:rsidR="009F75C1" w:rsidRPr="00AD6CDB" w:rsidDel="00751CF2" w:rsidRDefault="009F75C1" w:rsidP="003000CE">
            <w:pPr>
              <w:jc w:val="left"/>
              <w:rPr>
                <w:sz w:val="19"/>
                <w:szCs w:val="19"/>
              </w:rPr>
            </w:pPr>
          </w:p>
        </w:tc>
      </w:tr>
      <w:tr w:rsidR="009F75C1" w:rsidRPr="00AD6CDB" w14:paraId="06A9958E" w14:textId="3B0BBC11" w:rsidTr="009F75C1">
        <w:trPr>
          <w:cantSplit/>
          <w:trHeight w:val="2970"/>
        </w:trPr>
        <w:tc>
          <w:tcPr>
            <w:tcW w:w="1491" w:type="pct"/>
            <w:gridSpan w:val="2"/>
            <w:tcBorders>
              <w:top w:val="single" w:sz="4" w:space="0" w:color="auto"/>
              <w:left w:val="single" w:sz="4" w:space="0" w:color="auto"/>
              <w:bottom w:val="single" w:sz="4" w:space="0" w:color="auto"/>
              <w:right w:val="single" w:sz="4" w:space="0" w:color="auto"/>
            </w:tcBorders>
          </w:tcPr>
          <w:p w14:paraId="26B9D8E6" w14:textId="34675821" w:rsidR="009F75C1" w:rsidRPr="00AD6CDB" w:rsidRDefault="009F75C1" w:rsidP="00751CF2">
            <w:pPr>
              <w:jc w:val="left"/>
              <w:rPr>
                <w:color w:val="auto"/>
                <w:sz w:val="19"/>
                <w:szCs w:val="19"/>
              </w:rPr>
            </w:pPr>
            <w:r w:rsidRPr="00AD6CDB">
              <w:rPr>
                <w:sz w:val="19"/>
                <w:szCs w:val="19"/>
              </w:rPr>
              <w:lastRenderedPageBreak/>
              <w:t xml:space="preserve">What did CEW contribute to </w:t>
            </w:r>
            <w:r>
              <w:rPr>
                <w:sz w:val="19"/>
                <w:szCs w:val="19"/>
              </w:rPr>
              <w:t xml:space="preserve">improving fish habitat </w:t>
            </w:r>
            <w:r w:rsidRPr="00515593">
              <w:rPr>
                <w:sz w:val="19"/>
                <w:szCs w:val="19"/>
              </w:rPr>
              <w:t>in the Coorong</w:t>
            </w:r>
            <w:r>
              <w:rPr>
                <w:sz w:val="19"/>
                <w:szCs w:val="19"/>
              </w:rPr>
              <w:t>?</w:t>
            </w:r>
          </w:p>
        </w:tc>
        <w:tc>
          <w:tcPr>
            <w:tcW w:w="2359" w:type="pct"/>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0C0F09" w14:textId="1A3363C8" w:rsidR="009F75C1" w:rsidRPr="00AD6CDB" w:rsidRDefault="009F75C1" w:rsidP="00B6050B">
            <w:pPr>
              <w:jc w:val="left"/>
              <w:rPr>
                <w:color w:val="auto"/>
                <w:sz w:val="19"/>
                <w:szCs w:val="19"/>
              </w:rPr>
            </w:pPr>
          </w:p>
        </w:tc>
        <w:tc>
          <w:tcPr>
            <w:tcW w:w="1150" w:type="pct"/>
            <w:tcBorders>
              <w:top w:val="single" w:sz="4" w:space="0" w:color="auto"/>
              <w:left w:val="single" w:sz="4" w:space="0" w:color="auto"/>
              <w:bottom w:val="single" w:sz="4" w:space="0" w:color="auto"/>
              <w:right w:val="single" w:sz="4" w:space="0" w:color="auto"/>
            </w:tcBorders>
          </w:tcPr>
          <w:p w14:paraId="4C3AB65C" w14:textId="77777777" w:rsidR="009F75C1" w:rsidRPr="00AD6CDB" w:rsidDel="00751CF2" w:rsidRDefault="009F75C1" w:rsidP="003000CE">
            <w:pPr>
              <w:jc w:val="left"/>
              <w:rPr>
                <w:sz w:val="19"/>
                <w:szCs w:val="19"/>
              </w:rPr>
            </w:pPr>
          </w:p>
        </w:tc>
      </w:tr>
    </w:tbl>
    <w:p w14:paraId="521706E7" w14:textId="7562D57D" w:rsidR="001A61F0" w:rsidRDefault="001A61F0" w:rsidP="00AD6CDB">
      <w:pPr>
        <w:spacing w:before="0" w:after="0" w:line="240" w:lineRule="auto"/>
        <w:jc w:val="left"/>
        <w:rPr>
          <w:color w:val="auto"/>
          <w:kern w:val="0"/>
          <w:sz w:val="19"/>
          <w:szCs w:val="19"/>
          <w:lang w:val="en-US" w:bidi="en-US"/>
        </w:rPr>
      </w:pPr>
    </w:p>
    <w:p w14:paraId="63430C4A" w14:textId="2CB90C3B" w:rsidR="00AD6CDB" w:rsidRPr="00AD6CDB" w:rsidRDefault="00AD6CDB" w:rsidP="00AD6CDB">
      <w:pPr>
        <w:spacing w:before="0" w:after="0" w:line="240" w:lineRule="auto"/>
        <w:jc w:val="left"/>
        <w:rPr>
          <w:color w:val="auto"/>
          <w:kern w:val="0"/>
          <w:sz w:val="19"/>
          <w:szCs w:val="19"/>
          <w:lang w:val="en-US" w:bidi="en-US"/>
        </w:rPr>
      </w:pPr>
      <w:r w:rsidRPr="00AD6CDB">
        <w:rPr>
          <w:color w:val="auto"/>
          <w:kern w:val="0"/>
          <w:sz w:val="19"/>
          <w:szCs w:val="19"/>
          <w:lang w:val="en-US" w:bidi="en-US"/>
        </w:rPr>
        <w:t>Contribution (to what extent CEW contributed towards the outcome, with the significance of the outcome considered):</w:t>
      </w:r>
    </w:p>
    <w:tbl>
      <w:tblPr>
        <w:tblW w:w="7278" w:type="dxa"/>
        <w:tblLook w:val="04A0" w:firstRow="1" w:lastRow="0" w:firstColumn="1" w:lastColumn="0" w:noHBand="0" w:noVBand="1"/>
      </w:tblPr>
      <w:tblGrid>
        <w:gridCol w:w="222"/>
        <w:gridCol w:w="1066"/>
        <w:gridCol w:w="222"/>
        <w:gridCol w:w="1069"/>
        <w:gridCol w:w="222"/>
        <w:gridCol w:w="1704"/>
        <w:gridCol w:w="222"/>
        <w:gridCol w:w="727"/>
        <w:gridCol w:w="222"/>
        <w:gridCol w:w="1144"/>
        <w:gridCol w:w="222"/>
        <w:gridCol w:w="1210"/>
      </w:tblGrid>
      <w:tr w:rsidR="00AD6CDB" w:rsidRPr="00AD6CDB" w14:paraId="50759CF9" w14:textId="77777777" w:rsidTr="00BF0490">
        <w:tc>
          <w:tcPr>
            <w:tcW w:w="222" w:type="dxa"/>
            <w:shd w:val="clear" w:color="auto" w:fill="D9D9D9" w:themeFill="background1" w:themeFillShade="D9"/>
          </w:tcPr>
          <w:p w14:paraId="1E3B5857" w14:textId="77777777" w:rsidR="00AD6CDB" w:rsidRPr="00AD6CDB" w:rsidRDefault="00AD6CDB" w:rsidP="00AD6CDB">
            <w:pPr>
              <w:contextualSpacing/>
              <w:rPr>
                <w:sz w:val="19"/>
                <w:szCs w:val="19"/>
              </w:rPr>
            </w:pPr>
          </w:p>
        </w:tc>
        <w:tc>
          <w:tcPr>
            <w:tcW w:w="1066" w:type="dxa"/>
            <w:vAlign w:val="center"/>
          </w:tcPr>
          <w:p w14:paraId="65B8B2D5" w14:textId="77777777" w:rsidR="00AD6CDB" w:rsidRPr="00AD6CDB" w:rsidRDefault="00AD6CDB" w:rsidP="00AD6CDB">
            <w:pPr>
              <w:contextualSpacing/>
              <w:rPr>
                <w:sz w:val="19"/>
                <w:szCs w:val="19"/>
              </w:rPr>
            </w:pPr>
            <w:r w:rsidRPr="00AD6CDB">
              <w:rPr>
                <w:sz w:val="19"/>
                <w:szCs w:val="19"/>
              </w:rPr>
              <w:t>Unknown</w:t>
            </w:r>
          </w:p>
        </w:tc>
        <w:tc>
          <w:tcPr>
            <w:tcW w:w="222" w:type="dxa"/>
            <w:shd w:val="clear" w:color="auto" w:fill="FF0000"/>
            <w:vAlign w:val="center"/>
          </w:tcPr>
          <w:p w14:paraId="79B17C2D" w14:textId="77777777" w:rsidR="00AD6CDB" w:rsidRPr="00AD6CDB" w:rsidRDefault="00AD6CDB" w:rsidP="00AD6CDB">
            <w:pPr>
              <w:contextualSpacing/>
              <w:rPr>
                <w:sz w:val="19"/>
                <w:szCs w:val="19"/>
              </w:rPr>
            </w:pPr>
          </w:p>
        </w:tc>
        <w:tc>
          <w:tcPr>
            <w:tcW w:w="1069" w:type="dxa"/>
            <w:vAlign w:val="center"/>
          </w:tcPr>
          <w:p w14:paraId="28F5D2A5" w14:textId="77777777" w:rsidR="00AD6CDB" w:rsidRPr="00AD6CDB" w:rsidRDefault="00AD6CDB" w:rsidP="00AD6CDB">
            <w:pPr>
              <w:contextualSpacing/>
              <w:rPr>
                <w:sz w:val="19"/>
                <w:szCs w:val="19"/>
              </w:rPr>
            </w:pPr>
            <w:r w:rsidRPr="00AD6CDB">
              <w:rPr>
                <w:sz w:val="19"/>
                <w:szCs w:val="19"/>
              </w:rPr>
              <w:t>Negative</w:t>
            </w:r>
          </w:p>
        </w:tc>
        <w:tc>
          <w:tcPr>
            <w:tcW w:w="222" w:type="dxa"/>
            <w:shd w:val="clear" w:color="auto" w:fill="E2EFD9" w:themeFill="accent6" w:themeFillTint="33"/>
            <w:vAlign w:val="center"/>
          </w:tcPr>
          <w:p w14:paraId="799EC700" w14:textId="77777777" w:rsidR="00AD6CDB" w:rsidRPr="00AD6CDB" w:rsidRDefault="00AD6CDB" w:rsidP="00AD6CDB">
            <w:pPr>
              <w:contextualSpacing/>
              <w:rPr>
                <w:sz w:val="19"/>
                <w:szCs w:val="19"/>
              </w:rPr>
            </w:pPr>
          </w:p>
        </w:tc>
        <w:tc>
          <w:tcPr>
            <w:tcW w:w="1704" w:type="dxa"/>
            <w:vAlign w:val="center"/>
          </w:tcPr>
          <w:p w14:paraId="5B453AA4" w14:textId="77777777" w:rsidR="00AD6CDB" w:rsidRPr="00AD6CDB" w:rsidRDefault="00AD6CDB" w:rsidP="00AD6CDB">
            <w:pPr>
              <w:contextualSpacing/>
              <w:rPr>
                <w:sz w:val="19"/>
                <w:szCs w:val="19"/>
              </w:rPr>
            </w:pPr>
            <w:r w:rsidRPr="00AD6CDB">
              <w:rPr>
                <w:sz w:val="19"/>
                <w:szCs w:val="19"/>
              </w:rPr>
              <w:t>None/negligible</w:t>
            </w:r>
          </w:p>
        </w:tc>
        <w:tc>
          <w:tcPr>
            <w:tcW w:w="222" w:type="dxa"/>
            <w:shd w:val="clear" w:color="auto" w:fill="A8D08D" w:themeFill="accent6" w:themeFillTint="99"/>
            <w:vAlign w:val="center"/>
          </w:tcPr>
          <w:p w14:paraId="09E7984C" w14:textId="77777777" w:rsidR="00AD6CDB" w:rsidRPr="00AD6CDB" w:rsidRDefault="00AD6CDB" w:rsidP="00AD6CDB">
            <w:pPr>
              <w:contextualSpacing/>
              <w:rPr>
                <w:sz w:val="19"/>
                <w:szCs w:val="19"/>
              </w:rPr>
            </w:pPr>
          </w:p>
        </w:tc>
        <w:tc>
          <w:tcPr>
            <w:tcW w:w="727" w:type="dxa"/>
            <w:vAlign w:val="center"/>
          </w:tcPr>
          <w:p w14:paraId="14CA529C" w14:textId="77777777" w:rsidR="00AD6CDB" w:rsidRPr="00AD6CDB" w:rsidRDefault="00AD6CDB" w:rsidP="00AD6CDB">
            <w:pPr>
              <w:contextualSpacing/>
              <w:rPr>
                <w:sz w:val="19"/>
                <w:szCs w:val="19"/>
              </w:rPr>
            </w:pPr>
            <w:r w:rsidRPr="00AD6CDB">
              <w:rPr>
                <w:sz w:val="19"/>
                <w:szCs w:val="19"/>
              </w:rPr>
              <w:t>Minor</w:t>
            </w:r>
          </w:p>
        </w:tc>
        <w:tc>
          <w:tcPr>
            <w:tcW w:w="222" w:type="dxa"/>
            <w:shd w:val="clear" w:color="auto" w:fill="70AD47" w:themeFill="accent6"/>
            <w:vAlign w:val="center"/>
          </w:tcPr>
          <w:p w14:paraId="30CFEA96" w14:textId="77777777" w:rsidR="00AD6CDB" w:rsidRPr="00AD6CDB" w:rsidRDefault="00AD6CDB" w:rsidP="00AD6CDB">
            <w:pPr>
              <w:contextualSpacing/>
              <w:rPr>
                <w:sz w:val="19"/>
                <w:szCs w:val="19"/>
              </w:rPr>
            </w:pPr>
          </w:p>
        </w:tc>
        <w:tc>
          <w:tcPr>
            <w:tcW w:w="1144" w:type="dxa"/>
            <w:vAlign w:val="center"/>
          </w:tcPr>
          <w:p w14:paraId="33675402" w14:textId="77777777" w:rsidR="00AD6CDB" w:rsidRPr="00AD6CDB" w:rsidRDefault="00AD6CDB" w:rsidP="00AD6CDB">
            <w:pPr>
              <w:contextualSpacing/>
              <w:rPr>
                <w:sz w:val="19"/>
                <w:szCs w:val="19"/>
              </w:rPr>
            </w:pPr>
            <w:r w:rsidRPr="00AD6CDB">
              <w:rPr>
                <w:sz w:val="19"/>
                <w:szCs w:val="19"/>
              </w:rPr>
              <w:t>Moderate</w:t>
            </w:r>
          </w:p>
        </w:tc>
        <w:tc>
          <w:tcPr>
            <w:tcW w:w="222" w:type="dxa"/>
            <w:shd w:val="clear" w:color="auto" w:fill="5B9BD5" w:themeFill="accent1"/>
          </w:tcPr>
          <w:p w14:paraId="1E0EB090" w14:textId="77777777" w:rsidR="00AD6CDB" w:rsidRPr="00AD6CDB" w:rsidRDefault="00AD6CDB" w:rsidP="00AD6CDB">
            <w:pPr>
              <w:contextualSpacing/>
              <w:rPr>
                <w:sz w:val="19"/>
                <w:szCs w:val="19"/>
              </w:rPr>
            </w:pPr>
          </w:p>
        </w:tc>
        <w:tc>
          <w:tcPr>
            <w:tcW w:w="236" w:type="dxa"/>
            <w:vAlign w:val="center"/>
          </w:tcPr>
          <w:p w14:paraId="34984401" w14:textId="77777777" w:rsidR="00AD6CDB" w:rsidRPr="00AD6CDB" w:rsidRDefault="00AD6CDB" w:rsidP="00AD6CDB">
            <w:pPr>
              <w:contextualSpacing/>
              <w:jc w:val="left"/>
              <w:rPr>
                <w:sz w:val="19"/>
                <w:szCs w:val="19"/>
              </w:rPr>
            </w:pPr>
            <w:r w:rsidRPr="00AD6CDB">
              <w:rPr>
                <w:sz w:val="19"/>
                <w:szCs w:val="19"/>
              </w:rPr>
              <w:t>Substantial</w:t>
            </w:r>
          </w:p>
        </w:tc>
      </w:tr>
    </w:tbl>
    <w:p w14:paraId="2C0AAEE4" w14:textId="77777777" w:rsidR="00AF70C9" w:rsidRDefault="00AF70C9" w:rsidP="00AF70C9"/>
    <w:p w14:paraId="07D3AF88" w14:textId="6E490424" w:rsidR="00D10CC0" w:rsidRPr="00E35C12" w:rsidRDefault="00D10CC0" w:rsidP="00D10CC0">
      <w:pPr>
        <w:pStyle w:val="Heading3"/>
      </w:pPr>
      <w:r w:rsidRPr="00E35C12">
        <w:t>Discussion</w:t>
      </w:r>
    </w:p>
    <w:p w14:paraId="5F01AE66" w14:textId="77777777" w:rsidR="00D10CC0" w:rsidRPr="00632176" w:rsidRDefault="00D10CC0" w:rsidP="00D10CC0">
      <w:pPr>
        <w:rPr>
          <w:i/>
          <w:u w:val="single"/>
        </w:rPr>
      </w:pPr>
      <w:r w:rsidRPr="00632176">
        <w:rPr>
          <w:i/>
          <w:u w:val="single"/>
        </w:rPr>
        <w:t>Salinity</w:t>
      </w:r>
    </w:p>
    <w:p w14:paraId="7770F31B" w14:textId="2169E61B" w:rsidR="001A0D24" w:rsidRPr="00632176" w:rsidRDefault="001A0D24" w:rsidP="001A0D24">
      <w:r>
        <w:t>E</w:t>
      </w:r>
      <w:r w:rsidRPr="00632176">
        <w:t xml:space="preserve">nvironmental water </w:t>
      </w:r>
      <w:r>
        <w:t xml:space="preserve">has </w:t>
      </w:r>
      <w:r w:rsidRPr="00632176">
        <w:t xml:space="preserve">diluted salt in the LMR channel (Wellington), Lake Alexandrina and the Coorong </w:t>
      </w:r>
      <w:r w:rsidR="00BC32C4">
        <w:t>(</w:t>
      </w:r>
      <w:r w:rsidRPr="00632176">
        <w:t>the Murray Mouth</w:t>
      </w:r>
      <w:r w:rsidR="00BC32C4">
        <w:t>)</w:t>
      </w:r>
      <w:r w:rsidRPr="00632176">
        <w:t xml:space="preserve">. The salinity was </w:t>
      </w:r>
      <w:r>
        <w:t xml:space="preserve">maintained </w:t>
      </w:r>
      <w:r w:rsidRPr="00632176">
        <w:t>well within the range required for potable water in the river and lake</w:t>
      </w:r>
      <w:r w:rsidR="00912F92">
        <w:t xml:space="preserve"> over the last five years</w:t>
      </w:r>
      <w:r w:rsidRPr="00632176">
        <w:t xml:space="preserve">, but water was about 10% fresher with the environmental flows. The median salinity in the Murray Mouth in 2018-19 was 30.9 </w:t>
      </w:r>
      <w:r>
        <w:t>PSU</w:t>
      </w:r>
      <w:r w:rsidRPr="00632176">
        <w:t xml:space="preserve">, which was similar </w:t>
      </w:r>
      <w:r>
        <w:t xml:space="preserve">to </w:t>
      </w:r>
      <w:r w:rsidRPr="00632176">
        <w:t>2017-18 (median salinity 26.20 PSU) but higher than in 2016-17</w:t>
      </w:r>
      <w:r w:rsidR="0026312A">
        <w:t xml:space="preserve"> (</w:t>
      </w:r>
      <w:r w:rsidR="0026312A" w:rsidRPr="00632176">
        <w:t>12.97 PSU</w:t>
      </w:r>
      <w:r w:rsidR="0026312A">
        <w:t>)</w:t>
      </w:r>
      <w:r w:rsidRPr="00632176">
        <w:t>, where flow into South Australia peaked at 94,600 ML/d. Nevertheless, Commonwealth environmental water created fresher</w:t>
      </w:r>
      <w:r>
        <w:t xml:space="preserve"> conditions</w:t>
      </w:r>
      <w:r w:rsidRPr="00632176">
        <w:t xml:space="preserve"> at the Murray Mouth in 2018-19</w:t>
      </w:r>
      <w:r>
        <w:t>,</w:t>
      </w:r>
      <w:r w:rsidRPr="00632176">
        <w:t xml:space="preserve"> compared to without environmental water.</w:t>
      </w:r>
    </w:p>
    <w:p w14:paraId="4C9F33CE" w14:textId="7747A4D3" w:rsidR="00D10CC0" w:rsidRPr="00632176" w:rsidRDefault="001A0D24" w:rsidP="001A0D24">
      <w:r w:rsidRPr="00632176">
        <w:t xml:space="preserve">Salinity in the Coorong is </w:t>
      </w:r>
      <w:r w:rsidR="00BC32C4">
        <w:t xml:space="preserve">primarily </w:t>
      </w:r>
      <w:r w:rsidRPr="00632176">
        <w:t>a function of riverine inflows and tidal movement. When barrage flows are low, seawater enters the Murray Mouth and salt can accumulate in the Coorong. The relatively low flows in 201</w:t>
      </w:r>
      <w:r>
        <w:t>4</w:t>
      </w:r>
      <w:r w:rsidR="00497DD8">
        <w:t>–20</w:t>
      </w:r>
      <w:r w:rsidRPr="00632176">
        <w:t>1</w:t>
      </w:r>
      <w:r w:rsidR="00497DD8">
        <w:t>7</w:t>
      </w:r>
      <w:r w:rsidRPr="00632176">
        <w:t xml:space="preserve"> and 201</w:t>
      </w:r>
      <w:r w:rsidR="00BC32C4">
        <w:t>8</w:t>
      </w:r>
      <w:r w:rsidRPr="00632176">
        <w:t xml:space="preserve">-19 meant that there was considerable import of salt (i.e. 527,042 tonnes in 2017-18 and 2.98 million tonnes in 2018-19) from the sea to the Coorong. </w:t>
      </w:r>
      <w:r>
        <w:t>E</w:t>
      </w:r>
      <w:r w:rsidRPr="00632176">
        <w:t>nvironmental water play</w:t>
      </w:r>
      <w:r w:rsidR="0026312A">
        <w:t>ed</w:t>
      </w:r>
      <w:r w:rsidRPr="00632176">
        <w:t xml:space="preserve"> a key role in reducing salt </w:t>
      </w:r>
      <w:r w:rsidR="00912F92">
        <w:t>im</w:t>
      </w:r>
      <w:r w:rsidRPr="00632176">
        <w:t>port into the Coorong. Without environmental water, the net import of salt would have been 6.1 million tonnes in 2017-18 and 5.4 million tonnes in 2018-19. During the Millennium Drought, and particularly in 2008 and 2009</w:t>
      </w:r>
      <w:r>
        <w:t>,</w:t>
      </w:r>
      <w:r w:rsidRPr="00632176">
        <w:t xml:space="preserve"> the import of salt into the Coorong resulted in salinity in the South Lagoon that was five times seawater salinity, and demise of much of the aquatic life</w:t>
      </w:r>
      <w:r w:rsidR="00912F92">
        <w:t xml:space="preserve"> (Brookes </w:t>
      </w:r>
      <w:r w:rsidR="00912F92" w:rsidRPr="00912F92">
        <w:rPr>
          <w:i/>
        </w:rPr>
        <w:t>et al.</w:t>
      </w:r>
      <w:r w:rsidR="00912F92">
        <w:t xml:space="preserve"> 2009)</w:t>
      </w:r>
      <w:r w:rsidRPr="00632176">
        <w:t xml:space="preserve">. </w:t>
      </w:r>
      <w:r>
        <w:t>E</w:t>
      </w:r>
      <w:r w:rsidRPr="00632176">
        <w:t xml:space="preserve">nvironmental water provides freshening flows but also acts to inhibit seawater intrusions, thereby maintaining more appropriate salinity conditions in </w:t>
      </w:r>
      <w:r w:rsidR="00B30019" w:rsidRPr="00632176">
        <w:t>the Coorong.</w:t>
      </w:r>
      <w:r w:rsidR="00B30019">
        <w:t xml:space="preserve"> </w:t>
      </w:r>
      <w:r w:rsidR="00B30019" w:rsidRPr="00B30019">
        <w:rPr>
          <w:szCs w:val="21"/>
        </w:rPr>
        <w:t>Without the environmental water there would have been an additional 20 million tonnes of salt enter the Coorong over the period 2014</w:t>
      </w:r>
      <w:r w:rsidR="00B30019">
        <w:rPr>
          <w:szCs w:val="21"/>
        </w:rPr>
        <w:t>–</w:t>
      </w:r>
      <w:r w:rsidR="00B30019" w:rsidRPr="00B30019">
        <w:rPr>
          <w:szCs w:val="21"/>
        </w:rPr>
        <w:t>2019.</w:t>
      </w:r>
    </w:p>
    <w:p w14:paraId="129354A8" w14:textId="29F8FD44" w:rsidR="00D10CC0" w:rsidRPr="00632176" w:rsidRDefault="00ED6E78" w:rsidP="00D10CC0">
      <w:pPr>
        <w:rPr>
          <w:i/>
          <w:u w:val="single"/>
        </w:rPr>
      </w:pPr>
      <w:r>
        <w:rPr>
          <w:i/>
          <w:u w:val="single"/>
        </w:rPr>
        <w:t xml:space="preserve">Dissolved </w:t>
      </w:r>
      <w:r w:rsidR="00D10CC0" w:rsidRPr="00632176">
        <w:rPr>
          <w:i/>
          <w:u w:val="single"/>
        </w:rPr>
        <w:t>Nutrients</w:t>
      </w:r>
    </w:p>
    <w:p w14:paraId="1ABEE186" w14:textId="7F86F70F" w:rsidR="001A0D24" w:rsidRPr="00632176" w:rsidRDefault="001A0D24" w:rsidP="001A0D24">
      <w:r w:rsidRPr="00632176">
        <w:lastRenderedPageBreak/>
        <w:t xml:space="preserve">Environmental water contributed to the transport of nutrients, but this was primarily due to </w:t>
      </w:r>
      <w:r w:rsidR="00635C29" w:rsidRPr="00632176">
        <w:t xml:space="preserve">additional </w:t>
      </w:r>
      <w:r w:rsidR="00635C29">
        <w:t xml:space="preserve">volume </w:t>
      </w:r>
      <w:r w:rsidR="00635C29" w:rsidRPr="00632176">
        <w:t xml:space="preserve">not </w:t>
      </w:r>
      <w:r w:rsidRPr="00632176">
        <w:t xml:space="preserve">a change in the nutrient concentrations. It </w:t>
      </w:r>
      <w:r w:rsidR="006262A1">
        <w:t xml:space="preserve">was </w:t>
      </w:r>
      <w:r w:rsidRPr="00632176">
        <w:t>evident that environmental flows contribute</w:t>
      </w:r>
      <w:r w:rsidR="006262A1">
        <w:t>d</w:t>
      </w:r>
      <w:r w:rsidRPr="00632176">
        <w:t xml:space="preserve"> a considerable load of nutrients to the Murray Mouth. From this evidence, it can be concluded that </w:t>
      </w:r>
      <w:r w:rsidR="00AD0913">
        <w:t xml:space="preserve">over the last 5 years </w:t>
      </w:r>
      <w:r w:rsidRPr="00632176">
        <w:t xml:space="preserve">environmental flows </w:t>
      </w:r>
      <w:r w:rsidR="00B746FF">
        <w:t>were</w:t>
      </w:r>
      <w:r w:rsidRPr="00632176">
        <w:t xml:space="preserve"> a key driver in promoting estuarine productivity. The particulate nutrient load was much higher than the dissolved fractions. </w:t>
      </w:r>
      <w:r>
        <w:t>E</w:t>
      </w:r>
      <w:r w:rsidRPr="00632176">
        <w:t xml:space="preserve">nvironmental water </w:t>
      </w:r>
      <w:r w:rsidR="006262A1">
        <w:t xml:space="preserve">was </w:t>
      </w:r>
      <w:r w:rsidRPr="00632176">
        <w:t xml:space="preserve">responsible for </w:t>
      </w:r>
      <w:r>
        <w:t xml:space="preserve">a large proportion of the </w:t>
      </w:r>
      <w:r w:rsidR="007F688C">
        <w:t xml:space="preserve">particulate organic </w:t>
      </w:r>
      <w:r>
        <w:t xml:space="preserve">nutrient </w:t>
      </w:r>
      <w:r w:rsidRPr="00632176">
        <w:t xml:space="preserve">load </w:t>
      </w:r>
      <w:r>
        <w:t xml:space="preserve">over the barrages </w:t>
      </w:r>
      <w:r w:rsidR="007F688C">
        <w:t xml:space="preserve">with </w:t>
      </w:r>
      <w:r w:rsidRPr="00632176">
        <w:t xml:space="preserve">Commonwealth environmental water </w:t>
      </w:r>
      <w:r w:rsidR="007F688C">
        <w:t>accounting for</w:t>
      </w:r>
      <w:r w:rsidR="00497DD8">
        <w:t xml:space="preserve"> </w:t>
      </w:r>
      <w:r w:rsidRPr="00632176">
        <w:t>approximately 67%</w:t>
      </w:r>
      <w:r w:rsidR="00497DD8">
        <w:t xml:space="preserve"> in 2018-19</w:t>
      </w:r>
      <w:r w:rsidR="00FB7872">
        <w:t>.</w:t>
      </w:r>
      <w:r w:rsidRPr="00632176">
        <w:t xml:space="preserve"> If there was no environmental water</w:t>
      </w:r>
      <w:r w:rsidR="007F688C">
        <w:t>,</w:t>
      </w:r>
      <w:r>
        <w:t xml:space="preserve"> </w:t>
      </w:r>
      <w:r w:rsidRPr="00632176">
        <w:t xml:space="preserve">the </w:t>
      </w:r>
      <w:r>
        <w:t xml:space="preserve">nutrient </w:t>
      </w:r>
      <w:r w:rsidRPr="00632176">
        <w:t xml:space="preserve">load </w:t>
      </w:r>
      <w:r>
        <w:t xml:space="preserve">over the barrages </w:t>
      </w:r>
      <w:r w:rsidRPr="00632176">
        <w:t>would have been zero</w:t>
      </w:r>
      <w:r>
        <w:t>.</w:t>
      </w:r>
      <w:r w:rsidRPr="00632176">
        <w:t xml:space="preserve"> </w:t>
      </w:r>
    </w:p>
    <w:p w14:paraId="6FDB5AC0" w14:textId="77777777" w:rsidR="00D10CC0" w:rsidRPr="00632176" w:rsidRDefault="00D10CC0" w:rsidP="00D10CC0">
      <w:pPr>
        <w:rPr>
          <w:i/>
          <w:u w:val="single"/>
        </w:rPr>
      </w:pPr>
      <w:r w:rsidRPr="00632176">
        <w:rPr>
          <w:i/>
          <w:u w:val="single"/>
        </w:rPr>
        <w:t>Chlorophyll a</w:t>
      </w:r>
    </w:p>
    <w:p w14:paraId="72F01317" w14:textId="0EE17B54" w:rsidR="00C64292" w:rsidRDefault="001A0D24" w:rsidP="00C64292">
      <w:r w:rsidRPr="00632176">
        <w:t xml:space="preserve">Chlorophyll </w:t>
      </w:r>
      <w:r w:rsidRPr="007F688C">
        <w:rPr>
          <w:i/>
        </w:rPr>
        <w:t>a</w:t>
      </w:r>
      <w:r w:rsidRPr="00632176">
        <w:t xml:space="preserve"> is a photosynthetic pigment that is ubiquitous in the phytoplankton, so is often used as a measure of the relative size of the phytoplankton community. A considerable amount of the total organic nutrients is likely to be bound within phytoplankton, and so the chlorophyll loads reflect the loads of particulate organic nitrogen and phosphorus. Chlorophyll export can be interpreted as a transfer of food resources from one site to another. As flow in 2017-18 and </w:t>
      </w:r>
      <w:r w:rsidR="007F688C">
        <w:t>2018-</w:t>
      </w:r>
      <w:r w:rsidRPr="00632176">
        <w:t>19 was low</w:t>
      </w:r>
      <w:r>
        <w:t>,</w:t>
      </w:r>
      <w:r w:rsidRPr="00632176">
        <w:t xml:space="preserve"> there </w:t>
      </w:r>
      <w:r w:rsidR="007F688C">
        <w:t>was</w:t>
      </w:r>
      <w:r w:rsidRPr="00632176">
        <w:t xml:space="preserve"> limited transfer o</w:t>
      </w:r>
      <w:r>
        <w:t>f</w:t>
      </w:r>
      <w:r w:rsidRPr="00632176">
        <w:t xml:space="preserve"> food from the river to the Coorong and coastal environments. During the high flow of 2016-17</w:t>
      </w:r>
      <w:r>
        <w:t>,</w:t>
      </w:r>
      <w:r w:rsidRPr="00632176">
        <w:t xml:space="preserve"> the river discharge likely played a </w:t>
      </w:r>
      <w:r w:rsidR="007F688C">
        <w:t xml:space="preserve">significant </w:t>
      </w:r>
      <w:r w:rsidRPr="00632176">
        <w:t>role in promoting estuarine productivity</w:t>
      </w:r>
      <w:r>
        <w:t>,</w:t>
      </w:r>
      <w:r w:rsidRPr="00632176">
        <w:t xml:space="preserve"> contributing 167 tonnes of chlorophyll over the barrages to the Murray Mouth.</w:t>
      </w:r>
    </w:p>
    <w:p w14:paraId="74317159" w14:textId="77777777" w:rsidR="00DE5853" w:rsidRDefault="00DE5853" w:rsidP="00DE5853">
      <w:pPr>
        <w:pStyle w:val="Heading3"/>
      </w:pPr>
      <w:r>
        <w:t>Management implications</w:t>
      </w:r>
    </w:p>
    <w:p w14:paraId="700AA0A1" w14:textId="649CCCFB" w:rsidR="00D10CC0" w:rsidRDefault="001A0D24" w:rsidP="001A0D24">
      <w:r>
        <w:t>There is approximately 10</w:t>
      </w:r>
      <w:r w:rsidRPr="007D4F2E">
        <w:rPr>
          <w:szCs w:val="22"/>
          <w:vertAlign w:val="superscript"/>
        </w:rPr>
        <w:t>11</w:t>
      </w:r>
      <w:r>
        <w:t xml:space="preserve"> tonnes of salt in groundwater i</w:t>
      </w:r>
      <w:r w:rsidR="00B30019">
        <w:t>n the MDB and an additional 1.5 </w:t>
      </w:r>
      <w:r>
        <w:t xml:space="preserve">million tonnes of salt is deposited in the basin each year by rainfall (Herczeg </w:t>
      </w:r>
      <w:r w:rsidRPr="00BA4E89">
        <w:rPr>
          <w:i/>
        </w:rPr>
        <w:t>et al.</w:t>
      </w:r>
      <w:r>
        <w:t xml:space="preserve"> 2001). Unless salt is exported from the basin with flow</w:t>
      </w:r>
      <w:r w:rsidR="00C64292">
        <w:t>,</w:t>
      </w:r>
      <w:r>
        <w:t xml:space="preserve"> there will be a net accumulation of salt within the basin. The Basin Plan sets out a salt export objective (section 9.09) to ensure adequate flushing of salt from the Murray </w:t>
      </w:r>
      <w:r w:rsidR="00E969A3">
        <w:t xml:space="preserve">River </w:t>
      </w:r>
      <w:r>
        <w:t xml:space="preserve">system into the Southern Ocean. The Basin Plan’s indicative </w:t>
      </w:r>
      <w:r w:rsidR="00E969A3">
        <w:t xml:space="preserve">target </w:t>
      </w:r>
      <w:r>
        <w:t>for salt export from the basin is 2 million tonnes per year.</w:t>
      </w:r>
      <w:r w:rsidR="00185EE9">
        <w:t xml:space="preserve"> </w:t>
      </w:r>
      <w:r>
        <w:t>The five years of salt export modelling enable the contribution of environmental flows to salt export to be scrutinised</w:t>
      </w:r>
      <w:r w:rsidR="000D638B">
        <w:t xml:space="preserve"> (</w:t>
      </w:r>
      <w:r w:rsidR="000D638B">
        <w:fldChar w:fldCharType="begin"/>
      </w:r>
      <w:r w:rsidR="000D638B">
        <w:instrText xml:space="preserve"> REF _Ref30778933 \h </w:instrText>
      </w:r>
      <w:r w:rsidR="000D638B">
        <w:fldChar w:fldCharType="separate"/>
      </w:r>
      <w:r w:rsidR="00A20F12">
        <w:t xml:space="preserve">Table </w:t>
      </w:r>
      <w:r w:rsidR="00A20F12">
        <w:rPr>
          <w:noProof/>
        </w:rPr>
        <w:t>7</w:t>
      </w:r>
      <w:r w:rsidR="000D638B">
        <w:fldChar w:fldCharType="end"/>
      </w:r>
      <w:r w:rsidR="000D638B">
        <w:t>)</w:t>
      </w:r>
      <w:r w:rsidR="00530B68">
        <w:t xml:space="preserve">. </w:t>
      </w:r>
      <w:r>
        <w:t>Flow has been relatively low in four of the five years of LTIM monitoring. In the low flow years (2014-15, 2015-16, 2017-18 and 2018-19) Commonwealth environmental water plays a key role in salt export from the basin, accounting for 64–87% of total salt export. In the high flow year (2016-17), 1.5 million tonnes was exported and Commonwealth environmental water contributed 8%.</w:t>
      </w:r>
    </w:p>
    <w:p w14:paraId="500C825A" w14:textId="50537740" w:rsidR="00463D4E" w:rsidRDefault="00463D4E" w:rsidP="001A0D24">
      <w:r w:rsidRPr="00463D4E">
        <w:t>Maximum exports of matter from the Murray Mouth are likely to be achieved by delivering environmental water during periods of low oceanic water levels (e.g. summer). In contrast, environmental water delivery to the Murray River Channel at times of high oceanic water levels is likely to increase the exchange of water and associated nutrients and salt through the Coorong, rather than predominately through the Murray Mouth. This may decrease salinities and increase productivity within the Coorong more than what would occur if water is delivered at times of low oceanic water levels.</w:t>
      </w:r>
    </w:p>
    <w:p w14:paraId="1F87321D" w14:textId="113672C6" w:rsidR="002F3EEE" w:rsidRPr="0015410F" w:rsidRDefault="002F3EEE" w:rsidP="001A0D24">
      <w:r w:rsidRPr="00632176">
        <w:t>The load of nutrients exported from the basin over the barrages is an interesting issue; on one hand nutrient export drives estuarine productivity, but on the other hand it is desirable to maintain</w:t>
      </w:r>
      <w:r w:rsidR="00F92B9E">
        <w:t xml:space="preserve"> an appropriate level of</w:t>
      </w:r>
      <w:r w:rsidRPr="00632176">
        <w:t xml:space="preserve"> nutrients in the catchment where they can support aquatic productivity. </w:t>
      </w:r>
      <w:r>
        <w:t>I</w:t>
      </w:r>
      <w:r w:rsidRPr="00632176">
        <w:t xml:space="preserve">t is not possible, with the current understanding, to make a </w:t>
      </w:r>
      <w:r w:rsidRPr="00632176">
        <w:lastRenderedPageBreak/>
        <w:t>judgement as to what is a desirable load</w:t>
      </w:r>
      <w:r w:rsidR="00E969A3">
        <w:t xml:space="preserve"> to balance the </w:t>
      </w:r>
      <w:r w:rsidR="00AC4D3C">
        <w:t>need between systems</w:t>
      </w:r>
      <w:r w:rsidRPr="00632176">
        <w:t xml:space="preserve">. </w:t>
      </w:r>
      <w:r w:rsidR="00AC4D3C">
        <w:t>In the last five years, t</w:t>
      </w:r>
      <w:r w:rsidRPr="00632176">
        <w:t xml:space="preserve">he dissolved nutrient concentrations </w:t>
      </w:r>
      <w:r w:rsidR="00AC4D3C">
        <w:t xml:space="preserve">were </w:t>
      </w:r>
      <w:r w:rsidRPr="00632176">
        <w:t>relatively low and the chlorophyll concentrations in the river, lake and Murray Mouth sites indicate</w:t>
      </w:r>
      <w:r w:rsidR="00AC4D3C">
        <w:t>d</w:t>
      </w:r>
      <w:r w:rsidRPr="00632176">
        <w:t xml:space="preserve"> the system </w:t>
      </w:r>
      <w:r w:rsidR="00AC4D3C">
        <w:t>was</w:t>
      </w:r>
      <w:r w:rsidRPr="00632176">
        <w:t xml:space="preserve"> mesotrophic</w:t>
      </w:r>
      <w:r>
        <w:t>, i.e. ha</w:t>
      </w:r>
      <w:r w:rsidR="00AC4D3C">
        <w:t>d</w:t>
      </w:r>
      <w:r>
        <w:t xml:space="preserve"> intermediate levels of productivity</w:t>
      </w:r>
      <w:r w:rsidRPr="00632176">
        <w:t>.</w:t>
      </w:r>
      <w:r>
        <w:t xml:space="preserve"> </w:t>
      </w:r>
    </w:p>
    <w:p w14:paraId="6E5DDCBC" w14:textId="77777777" w:rsidR="00635C29" w:rsidRDefault="00635C29" w:rsidP="00635C29">
      <w:pPr>
        <w:pStyle w:val="Heading3"/>
      </w:pPr>
      <w:r w:rsidRPr="003C0EBB">
        <w:t xml:space="preserve">Conclusion </w:t>
      </w:r>
    </w:p>
    <w:p w14:paraId="5AA678EE" w14:textId="23099138" w:rsidR="00C17137" w:rsidRDefault="001A0D24" w:rsidP="00D10CC0">
      <w:r>
        <w:t>T</w:t>
      </w:r>
      <w:r w:rsidRPr="009171C7">
        <w:t>he contributions of environmental water appear to have significantly increased the exchange of dissolved and particulate matter through the LMR to the Southern Ocean. In low flow years,</w:t>
      </w:r>
      <w:r w:rsidRPr="009171C7" w:rsidDel="00C15729">
        <w:t xml:space="preserve"> </w:t>
      </w:r>
      <w:r w:rsidRPr="009171C7">
        <w:t>environmental flow delivery can play a key role in salt export from the Basin. In previous low flow years</w:t>
      </w:r>
      <w:r w:rsidR="000C34E8">
        <w:t xml:space="preserve"> (2014-15, 2015-16 and 2017-18),</w:t>
      </w:r>
      <w:r w:rsidRPr="009171C7">
        <w:t xml:space="preserve"> environmental water has contributed </w:t>
      </w:r>
      <w:r w:rsidR="000C34E8">
        <w:t>66</w:t>
      </w:r>
      <w:r w:rsidR="000C34E8">
        <w:sym w:font="Symbol" w:char="F02D"/>
      </w:r>
      <w:r w:rsidR="000C34E8">
        <w:t>89</w:t>
      </w:r>
      <w:r w:rsidRPr="009171C7">
        <w:t>% of salt export</w:t>
      </w:r>
      <w:r w:rsidR="008A26D2">
        <w:t>.</w:t>
      </w:r>
      <w:r w:rsidRPr="009171C7">
        <w:t xml:space="preserve"> </w:t>
      </w:r>
      <w:r w:rsidR="008A26D2">
        <w:t>I</w:t>
      </w:r>
      <w:r w:rsidRPr="009171C7">
        <w:t>n 2018-19</w:t>
      </w:r>
      <w:r w:rsidR="008A26D2">
        <w:t>, however,</w:t>
      </w:r>
      <w:r w:rsidRPr="009171C7">
        <w:t xml:space="preserve"> environmental flow was responsible for all salt export</w:t>
      </w:r>
      <w:r>
        <w:t>.</w:t>
      </w:r>
      <w:r w:rsidRPr="009171C7">
        <w:t xml:space="preserve"> </w:t>
      </w:r>
      <w:r w:rsidR="000C34E8">
        <w:t>Environmental water is also critical in reducing salt import</w:t>
      </w:r>
      <w:r w:rsidR="000C34E8" w:rsidRPr="000C34E8">
        <w:t xml:space="preserve"> into the Murray Mouth from the ocean</w:t>
      </w:r>
      <w:r w:rsidR="00C92D4A">
        <w:t xml:space="preserve">, lowering </w:t>
      </w:r>
      <w:r w:rsidR="000C34E8" w:rsidRPr="000C34E8">
        <w:t>salinity in the Coorong</w:t>
      </w:r>
      <w:r w:rsidR="00C92D4A">
        <w:t xml:space="preserve"> and maintaining estuarine habitat to support ecological functions and biodiversity</w:t>
      </w:r>
      <w:r w:rsidR="000C34E8" w:rsidRPr="000C34E8">
        <w:t>.</w:t>
      </w:r>
      <w:r w:rsidR="00C92D4A">
        <w:t xml:space="preserve"> </w:t>
      </w:r>
      <w:r w:rsidRPr="009171C7">
        <w:t>Environmental flow deliveries during periods when there would otherwise be negligible water exchange between the Lower Lakes and Coorong can promote connectivity and allow matter exchange between these two water-bodies.</w:t>
      </w:r>
      <w:r w:rsidR="003C0EBB" w:rsidRPr="003C0EBB">
        <w:t xml:space="preserve"> </w:t>
      </w:r>
    </w:p>
    <w:p w14:paraId="06C67725" w14:textId="77777777" w:rsidR="00C17137" w:rsidRDefault="00C17137">
      <w:pPr>
        <w:spacing w:before="0" w:after="160" w:line="259" w:lineRule="auto"/>
        <w:jc w:val="left"/>
        <w:rPr>
          <w:rFonts w:eastAsiaTheme="majorEastAsia" w:cstheme="majorBidi"/>
          <w:b/>
          <w:i/>
          <w:color w:val="44546A" w:themeColor="text2"/>
          <w:sz w:val="26"/>
          <w:szCs w:val="24"/>
        </w:rPr>
      </w:pPr>
      <w:r>
        <w:br w:type="page"/>
      </w:r>
    </w:p>
    <w:p w14:paraId="0E574E25" w14:textId="31ABDA67" w:rsidR="00BE09D3" w:rsidRDefault="00BE09D3" w:rsidP="00BE09D3">
      <w:pPr>
        <w:pStyle w:val="Heading2"/>
      </w:pPr>
      <w:bookmarkStart w:id="152" w:name="_Ref50026205"/>
      <w:bookmarkStart w:id="153" w:name="_Toc3558339"/>
      <w:bookmarkStart w:id="154" w:name="_Toc54612598"/>
      <w:r w:rsidRPr="00BE09D3">
        <w:lastRenderedPageBreak/>
        <w:t>Littoral Vegetation Diversity and Productivity</w:t>
      </w:r>
      <w:bookmarkEnd w:id="152"/>
      <w:bookmarkEnd w:id="154"/>
    </w:p>
    <w:p w14:paraId="249FB940" w14:textId="77777777" w:rsidR="00BE09D3" w:rsidRPr="00E35C12" w:rsidRDefault="00BE09D3" w:rsidP="00BE09D3">
      <w:pPr>
        <w:pStyle w:val="Heading3"/>
      </w:pPr>
      <w:r w:rsidRPr="00E35C12">
        <w:t>Background</w:t>
      </w:r>
    </w:p>
    <w:p w14:paraId="5F5A2D55" w14:textId="77777777" w:rsidR="00BE09D3" w:rsidRDefault="00BE09D3" w:rsidP="00BE09D3"/>
    <w:p w14:paraId="433E5F6A" w14:textId="77777777" w:rsidR="00BE09D3" w:rsidRPr="005708C8" w:rsidRDefault="00BE09D3" w:rsidP="00BE09D3">
      <w:pPr>
        <w:pStyle w:val="Heading3"/>
      </w:pPr>
      <w:r w:rsidRPr="005708C8">
        <w:t>Methods</w:t>
      </w:r>
    </w:p>
    <w:p w14:paraId="53B6B1A8" w14:textId="77777777" w:rsidR="00BE09D3" w:rsidRDefault="00BE09D3" w:rsidP="00BE09D3"/>
    <w:p w14:paraId="1824EA3D" w14:textId="77777777" w:rsidR="00BE09D3" w:rsidRPr="00E35C12" w:rsidRDefault="00BE09D3" w:rsidP="00BE09D3">
      <w:pPr>
        <w:pStyle w:val="Heading3"/>
        <w:rPr>
          <w:lang w:eastAsia="en-AU"/>
        </w:rPr>
      </w:pPr>
      <w:r w:rsidRPr="00E35C12">
        <w:rPr>
          <w:lang w:eastAsia="en-AU"/>
        </w:rPr>
        <w:t>Results</w:t>
      </w:r>
    </w:p>
    <w:p w14:paraId="4F6FB294" w14:textId="77777777" w:rsidR="00BE09D3" w:rsidRDefault="00BE09D3" w:rsidP="00BE09D3"/>
    <w:p w14:paraId="6AC1E6F8" w14:textId="319C2CCE" w:rsidR="00BE09D3" w:rsidRDefault="00BE09D3" w:rsidP="00BE09D3">
      <w:pPr>
        <w:pStyle w:val="Heading3"/>
      </w:pPr>
      <w:r>
        <w:t>Evaluation</w:t>
      </w:r>
    </w:p>
    <w:p w14:paraId="7F4383E6" w14:textId="709135AB" w:rsidR="00BE09D3" w:rsidRDefault="00BE09D3" w:rsidP="00BE09D3">
      <w:r>
        <w:t xml:space="preserve">The evaluation approach, including assessment criteria, is described in the evaluation section for </w:t>
      </w:r>
      <w:r w:rsidR="00846CBB">
        <w:t>littoral vegetation diversity and productivity</w:t>
      </w:r>
      <w:r>
        <w:t xml:space="preserve"> (Section </w:t>
      </w:r>
      <w:r>
        <w:fldChar w:fldCharType="begin"/>
      </w:r>
      <w:r>
        <w:instrText xml:space="preserve"> REF _Ref50026205 \r \h </w:instrText>
      </w:r>
      <w:r>
        <w:fldChar w:fldCharType="separate"/>
      </w:r>
      <w:r w:rsidR="00A20F12">
        <w:t>2.4</w:t>
      </w:r>
      <w:r>
        <w:fldChar w:fldCharType="end"/>
      </w:r>
      <w:r>
        <w:t>).</w:t>
      </w:r>
    </w:p>
    <w:p w14:paraId="5EB3A79F" w14:textId="418FC203" w:rsidR="00BE09D3" w:rsidRPr="001D41FE" w:rsidRDefault="00BE09D3" w:rsidP="00BE09D3">
      <w:pPr>
        <w:pStyle w:val="Caption"/>
        <w:rPr>
          <w:lang w:val="en-US"/>
        </w:rPr>
      </w:pPr>
      <w:bookmarkStart w:id="155" w:name="_Toc54612670"/>
      <w:r>
        <w:t xml:space="preserve">Table </w:t>
      </w:r>
      <w:r>
        <w:rPr>
          <w:noProof/>
        </w:rPr>
        <w:fldChar w:fldCharType="begin"/>
      </w:r>
      <w:r>
        <w:rPr>
          <w:noProof/>
        </w:rPr>
        <w:instrText xml:space="preserve"> SEQ Table \* ARABIC </w:instrText>
      </w:r>
      <w:r>
        <w:rPr>
          <w:noProof/>
        </w:rPr>
        <w:fldChar w:fldCharType="separate"/>
      </w:r>
      <w:r w:rsidR="00A20F12">
        <w:rPr>
          <w:noProof/>
        </w:rPr>
        <w:t>10</w:t>
      </w:r>
      <w:r>
        <w:rPr>
          <w:noProof/>
        </w:rPr>
        <w:fldChar w:fldCharType="end"/>
      </w:r>
      <w:r>
        <w:rPr>
          <w:noProof/>
        </w:rPr>
        <w:t>.</w:t>
      </w:r>
      <w:r>
        <w:t xml:space="preserve"> </w:t>
      </w:r>
      <w:r w:rsidRPr="00BE09D3">
        <w:t>Littoral Vegetation Diversity and Productivity</w:t>
      </w:r>
      <w:r>
        <w:t xml:space="preserve"> evaluation questions and answers. CEW = Commonwealth environmental water, eWater = environmental water.</w:t>
      </w:r>
      <w:bookmarkEnd w:id="1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82"/>
      </w:tblGrid>
      <w:tr w:rsidR="00BE09D3" w:rsidRPr="0041543F" w14:paraId="1274AE00" w14:textId="77777777" w:rsidTr="00BE09D3">
        <w:trPr>
          <w:cantSplit/>
          <w:trHeight w:val="415"/>
          <w:tblHeader/>
        </w:trPr>
        <w:tc>
          <w:tcPr>
            <w:tcW w:w="1017" w:type="pct"/>
            <w:tcBorders>
              <w:top w:val="single" w:sz="4" w:space="0" w:color="auto"/>
              <w:left w:val="single" w:sz="4" w:space="0" w:color="auto"/>
              <w:right w:val="single" w:sz="4" w:space="0" w:color="auto"/>
            </w:tcBorders>
          </w:tcPr>
          <w:p w14:paraId="2D32662A" w14:textId="77777777" w:rsidR="00BE09D3" w:rsidRPr="0041543F" w:rsidRDefault="00BE09D3" w:rsidP="00BE09D3">
            <w:pPr>
              <w:pStyle w:val="TableHeading"/>
              <w:jc w:val="center"/>
              <w:rPr>
                <w:sz w:val="19"/>
                <w:szCs w:val="19"/>
              </w:rPr>
            </w:pPr>
            <w:r w:rsidRPr="0041543F">
              <w:rPr>
                <w:sz w:val="19"/>
                <w:szCs w:val="19"/>
              </w:rPr>
              <w:t xml:space="preserve">CEWO evaluation questions </w:t>
            </w:r>
          </w:p>
        </w:tc>
        <w:tc>
          <w:tcPr>
            <w:tcW w:w="3983" w:type="pct"/>
            <w:tcBorders>
              <w:top w:val="single" w:sz="4" w:space="0" w:color="auto"/>
              <w:left w:val="single" w:sz="4" w:space="0" w:color="auto"/>
              <w:right w:val="single" w:sz="4" w:space="0" w:color="auto"/>
            </w:tcBorders>
          </w:tcPr>
          <w:p w14:paraId="01862637" w14:textId="4640D05F" w:rsidR="00BE09D3" w:rsidRPr="0041543F" w:rsidRDefault="00BE09D3" w:rsidP="00BE09D3">
            <w:pPr>
              <w:pStyle w:val="TableHeading"/>
              <w:jc w:val="center"/>
              <w:rPr>
                <w:sz w:val="19"/>
                <w:szCs w:val="19"/>
              </w:rPr>
            </w:pPr>
            <w:r w:rsidRPr="0041543F">
              <w:rPr>
                <w:sz w:val="19"/>
                <w:szCs w:val="19"/>
              </w:rPr>
              <w:t>Outcomes of CEW</w:t>
            </w:r>
            <w:r>
              <w:rPr>
                <w:sz w:val="19"/>
                <w:szCs w:val="19"/>
              </w:rPr>
              <w:t xml:space="preserve"> delivery (2019-20)</w:t>
            </w:r>
          </w:p>
        </w:tc>
      </w:tr>
      <w:tr w:rsidR="00BE09D3" w:rsidRPr="0041543F" w14:paraId="052BCE66" w14:textId="77777777" w:rsidTr="00BE09D3">
        <w:trPr>
          <w:cantSplit/>
          <w:trHeight w:val="2115"/>
        </w:trPr>
        <w:tc>
          <w:tcPr>
            <w:tcW w:w="1017" w:type="pct"/>
            <w:tcBorders>
              <w:top w:val="single" w:sz="4" w:space="0" w:color="auto"/>
              <w:left w:val="single" w:sz="4" w:space="0" w:color="auto"/>
              <w:bottom w:val="single" w:sz="4" w:space="0" w:color="auto"/>
              <w:right w:val="single" w:sz="4" w:space="0" w:color="auto"/>
            </w:tcBorders>
          </w:tcPr>
          <w:p w14:paraId="69636181" w14:textId="7C46A739" w:rsidR="00BE09D3" w:rsidRPr="002B6ECA" w:rsidRDefault="00BE09D3" w:rsidP="00BE09D3">
            <w:pPr>
              <w:pStyle w:val="TableHeading"/>
              <w:jc w:val="left"/>
              <w:rPr>
                <w:b w:val="0"/>
                <w:sz w:val="19"/>
                <w:szCs w:val="19"/>
              </w:rPr>
            </w:pPr>
            <w:r w:rsidRPr="00BE09D3">
              <w:rPr>
                <w:b w:val="0"/>
                <w:sz w:val="19"/>
                <w:szCs w:val="19"/>
              </w:rPr>
              <w:t xml:space="preserve">What did </w:t>
            </w:r>
            <w:r>
              <w:rPr>
                <w:b w:val="0"/>
                <w:sz w:val="19"/>
                <w:szCs w:val="19"/>
              </w:rPr>
              <w:t xml:space="preserve">CEW </w:t>
            </w:r>
            <w:r w:rsidRPr="00BE09D3">
              <w:rPr>
                <w:b w:val="0"/>
                <w:sz w:val="19"/>
                <w:szCs w:val="19"/>
              </w:rPr>
              <w:t>contribute to littoral understorey vegetation diversity and productivity?</w:t>
            </w:r>
          </w:p>
        </w:tc>
        <w:tc>
          <w:tcPr>
            <w:tcW w:w="3983" w:type="pct"/>
            <w:tcBorders>
              <w:top w:val="single" w:sz="4" w:space="0" w:color="auto"/>
              <w:left w:val="single" w:sz="4" w:space="0" w:color="auto"/>
              <w:bottom w:val="single" w:sz="4" w:space="0" w:color="auto"/>
              <w:right w:val="single" w:sz="4" w:space="0" w:color="auto"/>
            </w:tcBorders>
            <w:shd w:val="clear" w:color="auto" w:fill="auto"/>
          </w:tcPr>
          <w:p w14:paraId="7E7C6496" w14:textId="2E9A7E5D" w:rsidR="00BE09D3" w:rsidRPr="007770BB" w:rsidRDefault="00BE09D3" w:rsidP="00BE09D3">
            <w:pPr>
              <w:pStyle w:val="TableHeading"/>
              <w:jc w:val="left"/>
              <w:rPr>
                <w:b w:val="0"/>
                <w:sz w:val="19"/>
                <w:szCs w:val="19"/>
              </w:rPr>
            </w:pPr>
          </w:p>
        </w:tc>
      </w:tr>
      <w:tr w:rsidR="00BE09D3" w:rsidRPr="0041543F" w14:paraId="338DAFD8" w14:textId="77777777" w:rsidTr="00BE09D3">
        <w:trPr>
          <w:cantSplit/>
          <w:trHeight w:val="2115"/>
        </w:trPr>
        <w:tc>
          <w:tcPr>
            <w:tcW w:w="1017" w:type="pct"/>
            <w:tcBorders>
              <w:top w:val="single" w:sz="4" w:space="0" w:color="auto"/>
              <w:left w:val="single" w:sz="4" w:space="0" w:color="auto"/>
              <w:right w:val="single" w:sz="4" w:space="0" w:color="auto"/>
            </w:tcBorders>
          </w:tcPr>
          <w:p w14:paraId="749A89C8" w14:textId="2879A950" w:rsidR="00BE09D3" w:rsidRPr="00BE09D3" w:rsidRDefault="00BE09D3" w:rsidP="00BE09D3">
            <w:pPr>
              <w:pStyle w:val="TableHeading"/>
              <w:jc w:val="left"/>
              <w:rPr>
                <w:b w:val="0"/>
                <w:sz w:val="19"/>
                <w:szCs w:val="19"/>
              </w:rPr>
            </w:pPr>
            <w:r w:rsidRPr="00BE09D3">
              <w:rPr>
                <w:b w:val="0"/>
                <w:sz w:val="19"/>
                <w:szCs w:val="19"/>
              </w:rPr>
              <w:t xml:space="preserve">What did </w:t>
            </w:r>
            <w:r>
              <w:rPr>
                <w:b w:val="0"/>
                <w:sz w:val="19"/>
                <w:szCs w:val="19"/>
              </w:rPr>
              <w:t xml:space="preserve">CEW </w:t>
            </w:r>
            <w:r w:rsidRPr="00BE09D3">
              <w:rPr>
                <w:b w:val="0"/>
                <w:sz w:val="19"/>
                <w:szCs w:val="19"/>
              </w:rPr>
              <w:t>contribute to above-ground biomass produced by understorey littoral vegetation?</w:t>
            </w:r>
          </w:p>
        </w:tc>
        <w:tc>
          <w:tcPr>
            <w:tcW w:w="3983" w:type="pct"/>
            <w:tcBorders>
              <w:top w:val="single" w:sz="4" w:space="0" w:color="auto"/>
              <w:left w:val="single" w:sz="4" w:space="0" w:color="auto"/>
              <w:right w:val="single" w:sz="4" w:space="0" w:color="auto"/>
            </w:tcBorders>
            <w:shd w:val="clear" w:color="auto" w:fill="auto"/>
          </w:tcPr>
          <w:p w14:paraId="67A4ACFF" w14:textId="77777777" w:rsidR="00BE09D3" w:rsidRDefault="00BE09D3" w:rsidP="00BE09D3">
            <w:pPr>
              <w:pStyle w:val="TableHeading"/>
              <w:jc w:val="left"/>
              <w:rPr>
                <w:b w:val="0"/>
                <w:sz w:val="19"/>
                <w:szCs w:val="19"/>
              </w:rPr>
            </w:pPr>
          </w:p>
        </w:tc>
      </w:tr>
    </w:tbl>
    <w:p w14:paraId="4345A752" w14:textId="77777777" w:rsidR="00BE09D3" w:rsidRDefault="00BE09D3" w:rsidP="00BE09D3">
      <w:pPr>
        <w:pStyle w:val="NoSpacing"/>
        <w:rPr>
          <w:rFonts w:ascii="Century Gothic" w:hAnsi="Century Gothic"/>
          <w:sz w:val="19"/>
          <w:szCs w:val="19"/>
        </w:rPr>
      </w:pPr>
    </w:p>
    <w:p w14:paraId="58770F92" w14:textId="77777777" w:rsidR="00BE09D3" w:rsidRPr="00BF0490" w:rsidRDefault="00BE09D3" w:rsidP="00BE09D3">
      <w:pPr>
        <w:spacing w:before="0" w:after="0" w:line="240" w:lineRule="auto"/>
        <w:jc w:val="left"/>
        <w:rPr>
          <w:color w:val="auto"/>
          <w:kern w:val="0"/>
          <w:sz w:val="19"/>
          <w:szCs w:val="19"/>
          <w:lang w:val="en-US" w:bidi="en-US"/>
        </w:rPr>
      </w:pPr>
      <w:r w:rsidRPr="00BF0490">
        <w:rPr>
          <w:color w:val="auto"/>
          <w:kern w:val="0"/>
          <w:sz w:val="19"/>
          <w:szCs w:val="19"/>
          <w:lang w:val="en-US" w:bidi="en-US"/>
        </w:rPr>
        <w:t>Contribution (to what extent CEW contributed towards the outcome, with the significance of the outcome considered):</w:t>
      </w:r>
    </w:p>
    <w:tbl>
      <w:tblPr>
        <w:tblW w:w="7278" w:type="dxa"/>
        <w:tblLook w:val="04A0" w:firstRow="1" w:lastRow="0" w:firstColumn="1" w:lastColumn="0" w:noHBand="0" w:noVBand="1"/>
      </w:tblPr>
      <w:tblGrid>
        <w:gridCol w:w="222"/>
        <w:gridCol w:w="1066"/>
        <w:gridCol w:w="222"/>
        <w:gridCol w:w="1069"/>
        <w:gridCol w:w="222"/>
        <w:gridCol w:w="1704"/>
        <w:gridCol w:w="222"/>
        <w:gridCol w:w="727"/>
        <w:gridCol w:w="222"/>
        <w:gridCol w:w="1144"/>
        <w:gridCol w:w="222"/>
        <w:gridCol w:w="1210"/>
      </w:tblGrid>
      <w:tr w:rsidR="00BE09D3" w:rsidRPr="00BF0490" w14:paraId="1CB191AB" w14:textId="77777777" w:rsidTr="00BE09D3">
        <w:tc>
          <w:tcPr>
            <w:tcW w:w="222" w:type="dxa"/>
            <w:shd w:val="clear" w:color="auto" w:fill="D9D9D9" w:themeFill="background1" w:themeFillShade="D9"/>
          </w:tcPr>
          <w:p w14:paraId="6A9D26AF" w14:textId="77777777" w:rsidR="00BE09D3" w:rsidRPr="00BF0490" w:rsidRDefault="00BE09D3" w:rsidP="00BE09D3">
            <w:pPr>
              <w:contextualSpacing/>
              <w:rPr>
                <w:sz w:val="19"/>
                <w:szCs w:val="19"/>
              </w:rPr>
            </w:pPr>
          </w:p>
        </w:tc>
        <w:tc>
          <w:tcPr>
            <w:tcW w:w="1066" w:type="dxa"/>
            <w:vAlign w:val="center"/>
          </w:tcPr>
          <w:p w14:paraId="29E1EED4" w14:textId="77777777" w:rsidR="00BE09D3" w:rsidRPr="00BF0490" w:rsidRDefault="00BE09D3" w:rsidP="00BE09D3">
            <w:pPr>
              <w:contextualSpacing/>
              <w:rPr>
                <w:sz w:val="19"/>
                <w:szCs w:val="19"/>
              </w:rPr>
            </w:pPr>
            <w:r w:rsidRPr="00BF0490">
              <w:rPr>
                <w:sz w:val="19"/>
                <w:szCs w:val="19"/>
              </w:rPr>
              <w:t>Unknown</w:t>
            </w:r>
          </w:p>
        </w:tc>
        <w:tc>
          <w:tcPr>
            <w:tcW w:w="222" w:type="dxa"/>
            <w:shd w:val="clear" w:color="auto" w:fill="FF0000"/>
            <w:vAlign w:val="center"/>
          </w:tcPr>
          <w:p w14:paraId="5B93FA07" w14:textId="77777777" w:rsidR="00BE09D3" w:rsidRPr="00BF0490" w:rsidRDefault="00BE09D3" w:rsidP="00BE09D3">
            <w:pPr>
              <w:contextualSpacing/>
              <w:rPr>
                <w:sz w:val="19"/>
                <w:szCs w:val="19"/>
              </w:rPr>
            </w:pPr>
          </w:p>
        </w:tc>
        <w:tc>
          <w:tcPr>
            <w:tcW w:w="1069" w:type="dxa"/>
            <w:vAlign w:val="center"/>
          </w:tcPr>
          <w:p w14:paraId="56EBD587" w14:textId="77777777" w:rsidR="00BE09D3" w:rsidRPr="00BF0490" w:rsidRDefault="00BE09D3" w:rsidP="00BE09D3">
            <w:pPr>
              <w:contextualSpacing/>
              <w:rPr>
                <w:sz w:val="19"/>
                <w:szCs w:val="19"/>
              </w:rPr>
            </w:pPr>
            <w:r w:rsidRPr="00BF0490">
              <w:rPr>
                <w:sz w:val="19"/>
                <w:szCs w:val="19"/>
              </w:rPr>
              <w:t>Negative</w:t>
            </w:r>
          </w:p>
        </w:tc>
        <w:tc>
          <w:tcPr>
            <w:tcW w:w="222" w:type="dxa"/>
            <w:shd w:val="clear" w:color="auto" w:fill="E2EFD9" w:themeFill="accent6" w:themeFillTint="33"/>
            <w:vAlign w:val="center"/>
          </w:tcPr>
          <w:p w14:paraId="306B86F8" w14:textId="77777777" w:rsidR="00BE09D3" w:rsidRPr="00BF0490" w:rsidRDefault="00BE09D3" w:rsidP="00BE09D3">
            <w:pPr>
              <w:contextualSpacing/>
              <w:rPr>
                <w:sz w:val="19"/>
                <w:szCs w:val="19"/>
              </w:rPr>
            </w:pPr>
          </w:p>
        </w:tc>
        <w:tc>
          <w:tcPr>
            <w:tcW w:w="1704" w:type="dxa"/>
            <w:vAlign w:val="center"/>
          </w:tcPr>
          <w:p w14:paraId="2825934A" w14:textId="77777777" w:rsidR="00BE09D3" w:rsidRPr="00BF0490" w:rsidRDefault="00BE09D3" w:rsidP="00BE09D3">
            <w:pPr>
              <w:contextualSpacing/>
              <w:rPr>
                <w:sz w:val="19"/>
                <w:szCs w:val="19"/>
              </w:rPr>
            </w:pPr>
            <w:r w:rsidRPr="00BF0490">
              <w:rPr>
                <w:sz w:val="19"/>
                <w:szCs w:val="19"/>
              </w:rPr>
              <w:t>None/negligible</w:t>
            </w:r>
          </w:p>
        </w:tc>
        <w:tc>
          <w:tcPr>
            <w:tcW w:w="222" w:type="dxa"/>
            <w:shd w:val="clear" w:color="auto" w:fill="A8D08D" w:themeFill="accent6" w:themeFillTint="99"/>
            <w:vAlign w:val="center"/>
          </w:tcPr>
          <w:p w14:paraId="44904464" w14:textId="77777777" w:rsidR="00BE09D3" w:rsidRPr="00BF0490" w:rsidRDefault="00BE09D3" w:rsidP="00BE09D3">
            <w:pPr>
              <w:contextualSpacing/>
              <w:rPr>
                <w:sz w:val="19"/>
                <w:szCs w:val="19"/>
              </w:rPr>
            </w:pPr>
          </w:p>
        </w:tc>
        <w:tc>
          <w:tcPr>
            <w:tcW w:w="727" w:type="dxa"/>
            <w:vAlign w:val="center"/>
          </w:tcPr>
          <w:p w14:paraId="6D9C873E" w14:textId="77777777" w:rsidR="00BE09D3" w:rsidRPr="00BF0490" w:rsidRDefault="00BE09D3" w:rsidP="00BE09D3">
            <w:pPr>
              <w:contextualSpacing/>
              <w:rPr>
                <w:sz w:val="19"/>
                <w:szCs w:val="19"/>
              </w:rPr>
            </w:pPr>
            <w:r w:rsidRPr="00BF0490">
              <w:rPr>
                <w:sz w:val="19"/>
                <w:szCs w:val="19"/>
              </w:rPr>
              <w:t>Minor</w:t>
            </w:r>
          </w:p>
        </w:tc>
        <w:tc>
          <w:tcPr>
            <w:tcW w:w="222" w:type="dxa"/>
            <w:shd w:val="clear" w:color="auto" w:fill="70AD47" w:themeFill="accent6"/>
            <w:vAlign w:val="center"/>
          </w:tcPr>
          <w:p w14:paraId="28FD4A57" w14:textId="77777777" w:rsidR="00BE09D3" w:rsidRPr="00BF0490" w:rsidRDefault="00BE09D3" w:rsidP="00BE09D3">
            <w:pPr>
              <w:contextualSpacing/>
              <w:rPr>
                <w:sz w:val="19"/>
                <w:szCs w:val="19"/>
              </w:rPr>
            </w:pPr>
          </w:p>
        </w:tc>
        <w:tc>
          <w:tcPr>
            <w:tcW w:w="1144" w:type="dxa"/>
            <w:vAlign w:val="center"/>
          </w:tcPr>
          <w:p w14:paraId="1819A5FA" w14:textId="77777777" w:rsidR="00BE09D3" w:rsidRPr="00BF0490" w:rsidRDefault="00BE09D3" w:rsidP="00BE09D3">
            <w:pPr>
              <w:contextualSpacing/>
              <w:rPr>
                <w:sz w:val="19"/>
                <w:szCs w:val="19"/>
              </w:rPr>
            </w:pPr>
            <w:r w:rsidRPr="00BF0490">
              <w:rPr>
                <w:sz w:val="19"/>
                <w:szCs w:val="19"/>
              </w:rPr>
              <w:t>Moderate</w:t>
            </w:r>
          </w:p>
        </w:tc>
        <w:tc>
          <w:tcPr>
            <w:tcW w:w="222" w:type="dxa"/>
            <w:shd w:val="clear" w:color="auto" w:fill="5B9BD5" w:themeFill="accent1"/>
          </w:tcPr>
          <w:p w14:paraId="2B012E68" w14:textId="77777777" w:rsidR="00BE09D3" w:rsidRPr="00BF0490" w:rsidRDefault="00BE09D3" w:rsidP="00BE09D3">
            <w:pPr>
              <w:contextualSpacing/>
              <w:rPr>
                <w:sz w:val="19"/>
                <w:szCs w:val="19"/>
              </w:rPr>
            </w:pPr>
          </w:p>
        </w:tc>
        <w:tc>
          <w:tcPr>
            <w:tcW w:w="236" w:type="dxa"/>
            <w:vAlign w:val="center"/>
          </w:tcPr>
          <w:p w14:paraId="675E034D" w14:textId="77777777" w:rsidR="00BE09D3" w:rsidRPr="00BF0490" w:rsidRDefault="00BE09D3" w:rsidP="00BE09D3">
            <w:pPr>
              <w:contextualSpacing/>
              <w:jc w:val="left"/>
              <w:rPr>
                <w:sz w:val="19"/>
                <w:szCs w:val="19"/>
              </w:rPr>
            </w:pPr>
            <w:r w:rsidRPr="00BF0490">
              <w:rPr>
                <w:sz w:val="19"/>
                <w:szCs w:val="19"/>
              </w:rPr>
              <w:t>Substantial</w:t>
            </w:r>
          </w:p>
        </w:tc>
      </w:tr>
    </w:tbl>
    <w:p w14:paraId="70362EB4" w14:textId="77777777" w:rsidR="00BE09D3" w:rsidRDefault="00BE09D3" w:rsidP="00BE09D3">
      <w:pPr>
        <w:pStyle w:val="Heading3"/>
      </w:pPr>
      <w:r w:rsidRPr="00E35C12">
        <w:t>Discussion</w:t>
      </w:r>
    </w:p>
    <w:p w14:paraId="49D28E0E" w14:textId="77777777" w:rsidR="00BE09D3" w:rsidRDefault="00BE09D3" w:rsidP="00BE09D3">
      <w:pPr>
        <w:spacing w:before="0" w:after="160" w:line="259" w:lineRule="auto"/>
        <w:jc w:val="left"/>
        <w:rPr>
          <w:sz w:val="19"/>
          <w:szCs w:val="19"/>
        </w:rPr>
      </w:pPr>
    </w:p>
    <w:p w14:paraId="3A9DD6FF" w14:textId="77777777" w:rsidR="00BE09D3" w:rsidRDefault="00BE09D3" w:rsidP="00BE09D3">
      <w:pPr>
        <w:pStyle w:val="Heading3"/>
      </w:pPr>
      <w:r>
        <w:t>Management implications</w:t>
      </w:r>
    </w:p>
    <w:p w14:paraId="7DA8134A" w14:textId="77777777" w:rsidR="00BE09D3" w:rsidRDefault="00BE09D3" w:rsidP="00BE09D3">
      <w:pPr>
        <w:spacing w:before="0" w:after="160" w:line="259" w:lineRule="auto"/>
        <w:jc w:val="left"/>
        <w:rPr>
          <w:sz w:val="19"/>
          <w:szCs w:val="19"/>
        </w:rPr>
      </w:pPr>
    </w:p>
    <w:p w14:paraId="30EB6144" w14:textId="77777777" w:rsidR="00BE09D3" w:rsidRDefault="00BE09D3" w:rsidP="00BE09D3">
      <w:pPr>
        <w:pStyle w:val="Heading3"/>
      </w:pPr>
      <w:r>
        <w:t>Conclusion</w:t>
      </w:r>
    </w:p>
    <w:p w14:paraId="0F9CA7BE" w14:textId="5D0761E5" w:rsidR="00BE09D3" w:rsidRDefault="00BE09D3" w:rsidP="00846CBB">
      <w:pPr>
        <w:rPr>
          <w:rFonts w:eastAsiaTheme="majorEastAsia" w:cstheme="majorBidi"/>
          <w:color w:val="44546A" w:themeColor="text2"/>
          <w:sz w:val="26"/>
          <w:szCs w:val="26"/>
        </w:rPr>
      </w:pPr>
      <w:r>
        <w:br w:type="page"/>
      </w:r>
    </w:p>
    <w:p w14:paraId="35252EA4" w14:textId="08D7A139" w:rsidR="00914280" w:rsidRPr="00E35C12" w:rsidRDefault="00914280" w:rsidP="00914280">
      <w:pPr>
        <w:pStyle w:val="Heading2"/>
        <w:rPr>
          <w:i/>
        </w:rPr>
      </w:pPr>
      <w:bookmarkStart w:id="156" w:name="_Toc54612599"/>
      <w:r w:rsidRPr="00E35C12">
        <w:lastRenderedPageBreak/>
        <w:t>Microinvertebrate</w:t>
      </w:r>
      <w:r w:rsidR="00846CBB">
        <w:t xml:space="preserve"> Assemblage</w:t>
      </w:r>
      <w:bookmarkEnd w:id="153"/>
      <w:bookmarkEnd w:id="156"/>
    </w:p>
    <w:p w14:paraId="6E7B21B1" w14:textId="77777777" w:rsidR="00914280" w:rsidRPr="00E35C12" w:rsidRDefault="00914280" w:rsidP="00914280">
      <w:pPr>
        <w:pStyle w:val="Heading3"/>
      </w:pPr>
      <w:r w:rsidRPr="00E35C12">
        <w:t>Background</w:t>
      </w:r>
    </w:p>
    <w:p w14:paraId="6D7F57DA" w14:textId="015CE081" w:rsidR="00322323" w:rsidRDefault="00322323" w:rsidP="00322323">
      <w:r>
        <w:t xml:space="preserve">Aquatic microinvertebrates (microcrustaceans, rotifers and protists) are critical components of aquatic food chains. They are consumers of bacteria, algae and other microinvertebrates, and a major food source for larger organisms (e.g. macroinvertebrates) (Schmid-Araya and Schmid 2000; Pernthaler and Posch 2009). At the top end of food chains they are important first-feeds for early life stages of fish (i.e. larvae) (Arumugam and Geddes 1987; Tonkin </w:t>
      </w:r>
      <w:r w:rsidRPr="00A452B0">
        <w:rPr>
          <w:i/>
        </w:rPr>
        <w:t>et al.</w:t>
      </w:r>
      <w:r>
        <w:t xml:space="preserve"> 2006). For example, availability of suitable microinvertebrate prey (e.g. copepods and cladocerans) for fish during the switch from endogenous (yolk sac absorption) to exogenous feeding can determine their survival and the level of recruitment success (year-class strength).</w:t>
      </w:r>
    </w:p>
    <w:p w14:paraId="495A4460" w14:textId="0A7158ED" w:rsidR="00322323" w:rsidRDefault="00322323" w:rsidP="00322323">
      <w:r>
        <w:t>Aquatic microinvertebrates are rapid responders to environmental flows, as some organisms are often imported with the incoming water (hereafter termed the ‘imported comm</w:t>
      </w:r>
      <w:r w:rsidR="00A452B0">
        <w:t>unity’) (Jenkins</w:t>
      </w:r>
      <w:r w:rsidR="00007E28">
        <w:t xml:space="preserve"> and Boulton</w:t>
      </w:r>
      <w:r>
        <w:t xml:space="preserve"> 2003), while others emerge from diapause eggs with</w:t>
      </w:r>
      <w:r w:rsidR="00A452B0">
        <w:t>in the sediment (Boulton</w:t>
      </w:r>
      <w:r w:rsidR="00007E28">
        <w:t xml:space="preserve"> and Lloyd</w:t>
      </w:r>
      <w:r w:rsidR="00A452B0">
        <w:t xml:space="preserve"> </w:t>
      </w:r>
      <w:r>
        <w:t>1992) and change the species composition and diversity of the resident assemblage within days (Tan</w:t>
      </w:r>
      <w:r w:rsidR="00007E28">
        <w:t xml:space="preserve"> and Shiel</w:t>
      </w:r>
      <w:r>
        <w:t xml:space="preserve"> 1993). Different habitat types promote different assemblages of microinvertebrates within riverine ecosystems. At a very simplistic level, microinvertebrate assemblages can be categorised as littoral, limnetic, lotic or benthic. Following inundation of habitat, only a fraction of the organisms within the egg-bank emerges and combines with the imported community. This fraction is the ‘active egg-bank’ (as defined by Caceres</w:t>
      </w:r>
      <w:r w:rsidR="00007E28">
        <w:t xml:space="preserve"> and </w:t>
      </w:r>
      <w:r w:rsidR="00007E28" w:rsidRPr="00007E28">
        <w:t>Hairston</w:t>
      </w:r>
      <w:r>
        <w:t xml:space="preserve"> 1998). The remaining eggs supplement the ‘persistent egg-bank’ (see Brendonck</w:t>
      </w:r>
      <w:r w:rsidR="0039069B">
        <w:t xml:space="preserve"> and </w:t>
      </w:r>
      <w:r w:rsidR="0039069B" w:rsidRPr="0039069B">
        <w:t>De Meester</w:t>
      </w:r>
      <w:r>
        <w:t xml:space="preserve"> 2003), which provides an important buffer against periods when the active egg-bank becomes depleted. Due to this tendency for eggs to accumulate, the egg-bank can store a diverse array of organisms from past inundation events, which play an important role in future populations and communities.</w:t>
      </w:r>
    </w:p>
    <w:p w14:paraId="7320C753" w14:textId="46A3D500" w:rsidR="007F7577" w:rsidRPr="00E35C12" w:rsidRDefault="00322323" w:rsidP="00322323">
      <w:r>
        <w:t xml:space="preserve">One of the most important factors that influences the microinvertebrate community across all habits is water residence time (WRT). Generally, WRT has a strong positive relationship with microinvertebrate density and biomass. High microinvertebrate density is favoured by increased WRT due to their food resources often being more available and because microinvertebrates cannot reproduce, maintain their position, or depending on the species, survive within fast flowing water (e.g. Richardson 1992; Sluss </w:t>
      </w:r>
      <w:r w:rsidR="00A452B0">
        <w:rPr>
          <w:i/>
        </w:rPr>
        <w:t>et al.</w:t>
      </w:r>
      <w:r w:rsidRPr="00A452B0">
        <w:rPr>
          <w:i/>
        </w:rPr>
        <w:t xml:space="preserve"> </w:t>
      </w:r>
      <w:r>
        <w:t>2008). Therefore, most species depend on still or slow flowing water environments to maintain their populations. Consequently, longer WRT’s favour microinvertebrate development within off-channel sites including the littoral and limnetic habitats of floodplain lakes, billabongs and wetlands. Within in-channel sites, microinvertebrate community development occurs predominantly in weir pools and in littoral and limnetic backwate</w:t>
      </w:r>
      <w:r w:rsidR="00A452B0">
        <w:t xml:space="preserve">r habitats (e.g. </w:t>
      </w:r>
      <w:r w:rsidR="00C62142">
        <w:t xml:space="preserve">Reckendorfer </w:t>
      </w:r>
      <w:r w:rsidR="00C62142">
        <w:rPr>
          <w:i/>
        </w:rPr>
        <w:t>et al.</w:t>
      </w:r>
      <w:r w:rsidR="00C62142" w:rsidRPr="00A452B0">
        <w:rPr>
          <w:i/>
        </w:rPr>
        <w:t xml:space="preserve"> </w:t>
      </w:r>
      <w:r w:rsidR="00C62142">
        <w:t xml:space="preserve">1999; </w:t>
      </w:r>
      <w:r w:rsidR="00A452B0">
        <w:t xml:space="preserve">Baranyi </w:t>
      </w:r>
      <w:r w:rsidR="00A452B0" w:rsidRPr="00A452B0">
        <w:rPr>
          <w:i/>
        </w:rPr>
        <w:t>et al.</w:t>
      </w:r>
      <w:r>
        <w:t xml:space="preserve"> 2002). Organisms can then be transferred between habitats by hydrological mixing and exchange, or due to the entrainment of organisms from limnetic or littoral into lotic habitats. This is however, a very simplistic overview, with successional changes occurring and the physico-chemical environment also playing a major role in driving community dynamics.</w:t>
      </w:r>
    </w:p>
    <w:p w14:paraId="6C8DBDA7" w14:textId="77777777" w:rsidR="00042462" w:rsidRDefault="00042462">
      <w:pPr>
        <w:spacing w:before="0" w:after="160" w:line="259" w:lineRule="auto"/>
        <w:jc w:val="left"/>
        <w:rPr>
          <w:i/>
          <w:u w:val="single"/>
        </w:rPr>
      </w:pPr>
      <w:r>
        <w:rPr>
          <w:i/>
          <w:u w:val="single"/>
        </w:rPr>
        <w:br w:type="page"/>
      </w:r>
    </w:p>
    <w:p w14:paraId="20FC9173" w14:textId="2D77EB61" w:rsidR="00F2549D" w:rsidRDefault="00F2549D" w:rsidP="00F2549D">
      <w:pPr>
        <w:rPr>
          <w:i/>
          <w:u w:val="single"/>
        </w:rPr>
      </w:pPr>
      <w:r w:rsidRPr="00E35C12">
        <w:rPr>
          <w:i/>
          <w:u w:val="single"/>
        </w:rPr>
        <w:lastRenderedPageBreak/>
        <w:t>Major hypotheses</w:t>
      </w:r>
    </w:p>
    <w:p w14:paraId="0A591926" w14:textId="77777777" w:rsidR="00322323" w:rsidRPr="00E35C12" w:rsidRDefault="00322323" w:rsidP="00322323">
      <w:pPr>
        <w:numPr>
          <w:ilvl w:val="0"/>
          <w:numId w:val="6"/>
        </w:numPr>
        <w:jc w:val="left"/>
      </w:pPr>
      <w:r w:rsidRPr="00E35C12">
        <w:t xml:space="preserve">Microinvertebrate </w:t>
      </w:r>
      <w:r>
        <w:t>species richness</w:t>
      </w:r>
      <w:r w:rsidRPr="00E35C12">
        <w:t xml:space="preserve"> will increase </w:t>
      </w:r>
      <w:r>
        <w:t>with discharge (influenced by environmental water) due to organisms emerging from the egg bank and the entrainment of organisms from a wider range of habitats in the main river channel.</w:t>
      </w:r>
    </w:p>
    <w:p w14:paraId="1726851C" w14:textId="77777777" w:rsidR="00322323" w:rsidRDefault="00322323" w:rsidP="00322323">
      <w:pPr>
        <w:numPr>
          <w:ilvl w:val="0"/>
          <w:numId w:val="6"/>
        </w:numPr>
        <w:jc w:val="left"/>
      </w:pPr>
      <w:r w:rsidRPr="00E35C12">
        <w:t xml:space="preserve">Microinvertebrate </w:t>
      </w:r>
      <w:r>
        <w:t>density</w:t>
      </w:r>
      <w:r w:rsidRPr="00E35C12">
        <w:t xml:space="preserve"> will increase </w:t>
      </w:r>
      <w:r>
        <w:t>with discharge (influenced by environmental water) and temperature due to the inundation and flushing of slow-flowing habitats and increased productivity.</w:t>
      </w:r>
    </w:p>
    <w:p w14:paraId="3BCD4B24" w14:textId="77777777" w:rsidR="00322323" w:rsidRPr="00E35C12" w:rsidRDefault="00322323" w:rsidP="00322323">
      <w:pPr>
        <w:numPr>
          <w:ilvl w:val="0"/>
          <w:numId w:val="6"/>
        </w:numPr>
        <w:jc w:val="left"/>
      </w:pPr>
      <w:r>
        <w:t>During times of longitudinal connectivity (influenced by environmental water), the microinvertebrate assemblage structure in the LMR will reflect the community assemblage of its source community (e.g. during times in which discharge is coming from the Darling River, tropical species will be present in the LMR).</w:t>
      </w:r>
    </w:p>
    <w:p w14:paraId="3FCCAB3F" w14:textId="5926F997" w:rsidR="00322323" w:rsidRPr="00E35C12" w:rsidRDefault="00322323" w:rsidP="00322323">
      <w:pPr>
        <w:numPr>
          <w:ilvl w:val="0"/>
          <w:numId w:val="6"/>
        </w:numPr>
        <w:spacing w:after="240"/>
        <w:ind w:left="714" w:hanging="357"/>
        <w:jc w:val="left"/>
      </w:pPr>
      <w:r w:rsidRPr="00E35C12">
        <w:t xml:space="preserve">Microinvertebrate assemblage responses </w:t>
      </w:r>
      <w:r>
        <w:t xml:space="preserve">to discharge (including environmental water) </w:t>
      </w:r>
      <w:r w:rsidRPr="00E35C12">
        <w:t>will be reflected in the dietary components of fish larvae (golden perch).</w:t>
      </w:r>
    </w:p>
    <w:p w14:paraId="1B992FE6" w14:textId="77777777" w:rsidR="00914280" w:rsidRPr="00E35C12" w:rsidRDefault="00914280" w:rsidP="00914280">
      <w:pPr>
        <w:pStyle w:val="Heading3"/>
      </w:pPr>
      <w:r w:rsidRPr="00E35C12">
        <w:t>Methods</w:t>
      </w:r>
    </w:p>
    <w:p w14:paraId="5ECF5675" w14:textId="77777777" w:rsidR="00914280" w:rsidRPr="00E35C12" w:rsidRDefault="00914280" w:rsidP="00914280">
      <w:pPr>
        <w:rPr>
          <w:i/>
          <w:u w:val="single"/>
        </w:rPr>
      </w:pPr>
      <w:r w:rsidRPr="00E35C12">
        <w:rPr>
          <w:i/>
          <w:u w:val="single"/>
        </w:rPr>
        <w:t>Sampling sites and procedure</w:t>
      </w:r>
    </w:p>
    <w:p w14:paraId="0234E32B" w14:textId="237B2249" w:rsidR="000A0247" w:rsidRDefault="00322323" w:rsidP="000A0247">
      <w:pPr>
        <w:rPr>
          <w:b/>
        </w:rPr>
      </w:pPr>
      <w:r>
        <w:t xml:space="preserve">Microinvertebrate sampling was conducted approximately fortnightly between September and January each year at three core LTIM sites within each of the floodplain and gorge geomorphic zones </w:t>
      </w:r>
      <w:r w:rsidRPr="000D1C09">
        <w:t>of the LMR</w:t>
      </w:r>
      <w:r>
        <w:t xml:space="preserve"> (</w:t>
      </w:r>
      <w:r>
        <w:fldChar w:fldCharType="begin"/>
      </w:r>
      <w:r>
        <w:instrText xml:space="preserve"> REF _Ref30770213 \h </w:instrText>
      </w:r>
      <w:r>
        <w:fldChar w:fldCharType="separate"/>
      </w:r>
      <w:r w:rsidR="00A20F12" w:rsidRPr="004A541F">
        <w:rPr>
          <w:noProof/>
          <w:lang w:eastAsia="en-AU"/>
        </w:rPr>
        <w:t xml:space="preserve">Table </w:t>
      </w:r>
      <w:r w:rsidR="00A20F12">
        <w:rPr>
          <w:noProof/>
          <w:lang w:eastAsia="en-AU"/>
        </w:rPr>
        <w:t>11</w:t>
      </w:r>
      <w:r>
        <w:fldChar w:fldCharType="end"/>
      </w:r>
      <w:r>
        <w:t xml:space="preserve"> and </w:t>
      </w:r>
      <w:r>
        <w:fldChar w:fldCharType="begin"/>
      </w:r>
      <w:r>
        <w:instrText xml:space="preserve"> REF _Ref30770214 \h </w:instrText>
      </w:r>
      <w:r>
        <w:fldChar w:fldCharType="separate"/>
      </w:r>
      <w:r w:rsidR="00A20F12" w:rsidRPr="004A541F">
        <w:rPr>
          <w:noProof/>
          <w:lang w:eastAsia="en-AU"/>
        </w:rPr>
        <w:t xml:space="preserve">Table </w:t>
      </w:r>
      <w:r w:rsidR="00A20F12">
        <w:rPr>
          <w:noProof/>
          <w:lang w:eastAsia="en-AU"/>
        </w:rPr>
        <w:t>12</w:t>
      </w:r>
      <w:r>
        <w:fldChar w:fldCharType="end"/>
      </w:r>
      <w:r>
        <w:t>)</w:t>
      </w:r>
      <w:r w:rsidRPr="000D1C09">
        <w:t>, concurrent</w:t>
      </w:r>
      <w:r>
        <w:t xml:space="preserve"> with larval fish sampling (</w:t>
      </w:r>
      <w:r w:rsidRPr="000D1C09">
        <w:t xml:space="preserve">Section </w:t>
      </w:r>
      <w:r>
        <w:fldChar w:fldCharType="begin"/>
      </w:r>
      <w:r>
        <w:instrText xml:space="preserve"> REF _Ref521509492 \r \h </w:instrText>
      </w:r>
      <w:r>
        <w:fldChar w:fldCharType="separate"/>
      </w:r>
      <w:r w:rsidR="00A20F12">
        <w:t>2.6</w:t>
      </w:r>
      <w:r>
        <w:fldChar w:fldCharType="end"/>
      </w:r>
      <w:r w:rsidRPr="000D1C09">
        <w:t>).</w:t>
      </w:r>
      <w:r>
        <w:t xml:space="preserve"> Three replicate samples were taken at each site during the day.</w:t>
      </w:r>
    </w:p>
    <w:p w14:paraId="41FBA038" w14:textId="163DD171" w:rsidR="000A0247" w:rsidRPr="009E6272" w:rsidRDefault="000A0247" w:rsidP="00782239">
      <w:pPr>
        <w:pStyle w:val="Captions"/>
        <w:rPr>
          <w:iCs/>
          <w:noProof/>
          <w:lang w:eastAsia="en-AU"/>
        </w:rPr>
      </w:pPr>
      <w:bookmarkStart w:id="157" w:name="_Ref30770213"/>
      <w:bookmarkStart w:id="158" w:name="_Toc54612671"/>
      <w:r w:rsidRPr="004A541F">
        <w:rPr>
          <w:noProof/>
          <w:lang w:eastAsia="en-AU"/>
        </w:rPr>
        <w:t xml:space="preserve">Table </w:t>
      </w:r>
      <w:r w:rsidRPr="004A541F">
        <w:rPr>
          <w:iCs/>
          <w:noProof/>
          <w:lang w:eastAsia="en-AU"/>
        </w:rPr>
        <w:fldChar w:fldCharType="begin"/>
      </w:r>
      <w:r w:rsidRPr="004A541F">
        <w:rPr>
          <w:noProof/>
          <w:lang w:eastAsia="en-AU"/>
        </w:rPr>
        <w:instrText xml:space="preserve"> SEQ Table \* ARABIC </w:instrText>
      </w:r>
      <w:r w:rsidRPr="004A541F">
        <w:rPr>
          <w:iCs/>
          <w:noProof/>
          <w:lang w:eastAsia="en-AU"/>
        </w:rPr>
        <w:fldChar w:fldCharType="separate"/>
      </w:r>
      <w:r w:rsidR="00A20F12">
        <w:rPr>
          <w:noProof/>
          <w:lang w:eastAsia="en-AU"/>
        </w:rPr>
        <w:t>11</w:t>
      </w:r>
      <w:r w:rsidRPr="004A541F">
        <w:rPr>
          <w:iCs/>
          <w:noProof/>
          <w:lang w:eastAsia="en-AU"/>
        </w:rPr>
        <w:fldChar w:fldCharType="end"/>
      </w:r>
      <w:bookmarkEnd w:id="157"/>
      <w:r>
        <w:rPr>
          <w:iCs/>
          <w:noProof/>
          <w:lang w:eastAsia="en-AU"/>
        </w:rPr>
        <w:t>.</w:t>
      </w:r>
      <w:r w:rsidRPr="009E6272">
        <w:rPr>
          <w:noProof/>
          <w:lang w:eastAsia="en-AU"/>
        </w:rPr>
        <w:t xml:space="preserve"> </w:t>
      </w:r>
      <w:r w:rsidR="00322323" w:rsidRPr="00322323">
        <w:rPr>
          <w:noProof/>
          <w:lang w:eastAsia="en-AU"/>
        </w:rPr>
        <w:t>Microinvertebrate sampling dates from 2014–2018 in the LMR.</w:t>
      </w:r>
      <w:bookmarkEnd w:id="15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
        <w:gridCol w:w="1499"/>
        <w:gridCol w:w="1687"/>
        <w:gridCol w:w="1499"/>
        <w:gridCol w:w="1499"/>
      </w:tblGrid>
      <w:tr w:rsidR="00A05904" w:rsidRPr="00A05904" w14:paraId="40A3650E" w14:textId="77777777" w:rsidTr="003E79F7">
        <w:trPr>
          <w:trHeight w:val="340"/>
          <w:jc w:val="center"/>
        </w:trPr>
        <w:tc>
          <w:tcPr>
            <w:tcW w:w="0" w:type="auto"/>
            <w:tcBorders>
              <w:top w:val="single" w:sz="4" w:space="0" w:color="auto"/>
              <w:bottom w:val="single" w:sz="4" w:space="0" w:color="auto"/>
            </w:tcBorders>
            <w:vAlign w:val="bottom"/>
          </w:tcPr>
          <w:p w14:paraId="75539ABF" w14:textId="77777777" w:rsidR="00A05904" w:rsidRPr="00A05904" w:rsidRDefault="00A05904" w:rsidP="000942B3">
            <w:pPr>
              <w:contextualSpacing/>
              <w:jc w:val="left"/>
              <w:rPr>
                <w:b/>
                <w:sz w:val="19"/>
                <w:szCs w:val="19"/>
              </w:rPr>
            </w:pPr>
            <w:r w:rsidRPr="00A05904">
              <w:rPr>
                <w:b/>
                <w:sz w:val="19"/>
                <w:szCs w:val="19"/>
              </w:rPr>
              <w:t xml:space="preserve">Trip no. </w:t>
            </w:r>
          </w:p>
        </w:tc>
        <w:tc>
          <w:tcPr>
            <w:tcW w:w="0" w:type="auto"/>
            <w:tcBorders>
              <w:top w:val="single" w:sz="4" w:space="0" w:color="auto"/>
              <w:bottom w:val="single" w:sz="4" w:space="0" w:color="auto"/>
            </w:tcBorders>
            <w:vAlign w:val="bottom"/>
          </w:tcPr>
          <w:p w14:paraId="2364963D" w14:textId="77777777" w:rsidR="00A05904" w:rsidRPr="00A05904" w:rsidRDefault="00A05904" w:rsidP="000942B3">
            <w:pPr>
              <w:contextualSpacing/>
              <w:jc w:val="left"/>
              <w:rPr>
                <w:b/>
                <w:sz w:val="19"/>
                <w:szCs w:val="19"/>
              </w:rPr>
            </w:pPr>
            <w:r w:rsidRPr="00A05904">
              <w:rPr>
                <w:b/>
                <w:sz w:val="19"/>
                <w:szCs w:val="19"/>
              </w:rPr>
              <w:t>2014-15</w:t>
            </w:r>
          </w:p>
        </w:tc>
        <w:tc>
          <w:tcPr>
            <w:tcW w:w="0" w:type="auto"/>
            <w:tcBorders>
              <w:top w:val="single" w:sz="4" w:space="0" w:color="auto"/>
              <w:bottom w:val="single" w:sz="4" w:space="0" w:color="auto"/>
            </w:tcBorders>
            <w:vAlign w:val="bottom"/>
          </w:tcPr>
          <w:p w14:paraId="64E45795" w14:textId="77777777" w:rsidR="00A05904" w:rsidRPr="00A05904" w:rsidRDefault="00A05904" w:rsidP="000942B3">
            <w:pPr>
              <w:contextualSpacing/>
              <w:jc w:val="left"/>
              <w:rPr>
                <w:b/>
                <w:sz w:val="19"/>
                <w:szCs w:val="19"/>
              </w:rPr>
            </w:pPr>
            <w:r w:rsidRPr="00A05904">
              <w:rPr>
                <w:b/>
                <w:sz w:val="19"/>
                <w:szCs w:val="19"/>
              </w:rPr>
              <w:t>2015-16</w:t>
            </w:r>
          </w:p>
        </w:tc>
        <w:tc>
          <w:tcPr>
            <w:tcW w:w="0" w:type="auto"/>
            <w:tcBorders>
              <w:top w:val="single" w:sz="4" w:space="0" w:color="auto"/>
              <w:bottom w:val="single" w:sz="4" w:space="0" w:color="auto"/>
            </w:tcBorders>
            <w:vAlign w:val="bottom"/>
          </w:tcPr>
          <w:p w14:paraId="2700DC87" w14:textId="77777777" w:rsidR="00A05904" w:rsidRPr="00A05904" w:rsidRDefault="00A05904" w:rsidP="000942B3">
            <w:pPr>
              <w:contextualSpacing/>
              <w:jc w:val="left"/>
              <w:rPr>
                <w:b/>
                <w:sz w:val="19"/>
                <w:szCs w:val="19"/>
              </w:rPr>
            </w:pPr>
            <w:r w:rsidRPr="00A05904">
              <w:rPr>
                <w:b/>
                <w:sz w:val="19"/>
                <w:szCs w:val="19"/>
              </w:rPr>
              <w:t>2016-17</w:t>
            </w:r>
          </w:p>
        </w:tc>
        <w:tc>
          <w:tcPr>
            <w:tcW w:w="0" w:type="auto"/>
            <w:tcBorders>
              <w:top w:val="single" w:sz="4" w:space="0" w:color="auto"/>
              <w:bottom w:val="single" w:sz="4" w:space="0" w:color="auto"/>
            </w:tcBorders>
            <w:vAlign w:val="bottom"/>
          </w:tcPr>
          <w:p w14:paraId="6718E202" w14:textId="77777777" w:rsidR="00A05904" w:rsidRPr="00A05904" w:rsidRDefault="00A05904" w:rsidP="000942B3">
            <w:pPr>
              <w:contextualSpacing/>
              <w:jc w:val="left"/>
              <w:rPr>
                <w:b/>
                <w:sz w:val="19"/>
                <w:szCs w:val="19"/>
              </w:rPr>
            </w:pPr>
            <w:r w:rsidRPr="00A05904">
              <w:rPr>
                <w:b/>
                <w:sz w:val="19"/>
                <w:szCs w:val="19"/>
              </w:rPr>
              <w:t>2017-18</w:t>
            </w:r>
          </w:p>
        </w:tc>
      </w:tr>
      <w:tr w:rsidR="00A05904" w:rsidRPr="00A05904" w14:paraId="5C0E715E" w14:textId="77777777" w:rsidTr="003E79F7">
        <w:trPr>
          <w:trHeight w:val="340"/>
          <w:jc w:val="center"/>
        </w:trPr>
        <w:tc>
          <w:tcPr>
            <w:tcW w:w="0" w:type="auto"/>
            <w:tcBorders>
              <w:top w:val="single" w:sz="4" w:space="0" w:color="auto"/>
            </w:tcBorders>
            <w:vAlign w:val="bottom"/>
          </w:tcPr>
          <w:p w14:paraId="5768AD5D" w14:textId="77777777" w:rsidR="00A05904" w:rsidRPr="00A05904" w:rsidRDefault="00A05904" w:rsidP="000942B3">
            <w:pPr>
              <w:contextualSpacing/>
              <w:jc w:val="left"/>
              <w:rPr>
                <w:sz w:val="19"/>
                <w:szCs w:val="19"/>
              </w:rPr>
            </w:pPr>
            <w:r w:rsidRPr="00A05904">
              <w:rPr>
                <w:sz w:val="19"/>
                <w:szCs w:val="19"/>
              </w:rPr>
              <w:t>1</w:t>
            </w:r>
          </w:p>
        </w:tc>
        <w:tc>
          <w:tcPr>
            <w:tcW w:w="0" w:type="auto"/>
            <w:tcBorders>
              <w:top w:val="single" w:sz="4" w:space="0" w:color="auto"/>
            </w:tcBorders>
            <w:vAlign w:val="bottom"/>
          </w:tcPr>
          <w:p w14:paraId="65CFBC79" w14:textId="77777777" w:rsidR="00A05904" w:rsidRPr="00A05904" w:rsidRDefault="00A05904" w:rsidP="000942B3">
            <w:pPr>
              <w:contextualSpacing/>
              <w:jc w:val="left"/>
              <w:rPr>
                <w:sz w:val="19"/>
                <w:szCs w:val="19"/>
              </w:rPr>
            </w:pPr>
          </w:p>
        </w:tc>
        <w:tc>
          <w:tcPr>
            <w:tcW w:w="0" w:type="auto"/>
            <w:tcBorders>
              <w:top w:val="single" w:sz="4" w:space="0" w:color="auto"/>
            </w:tcBorders>
            <w:vAlign w:val="bottom"/>
          </w:tcPr>
          <w:p w14:paraId="6D7E592D" w14:textId="77777777" w:rsidR="00A05904" w:rsidRPr="00A05904" w:rsidRDefault="00A05904" w:rsidP="000942B3">
            <w:pPr>
              <w:contextualSpacing/>
              <w:jc w:val="left"/>
              <w:rPr>
                <w:sz w:val="19"/>
                <w:szCs w:val="19"/>
              </w:rPr>
            </w:pPr>
          </w:p>
        </w:tc>
        <w:tc>
          <w:tcPr>
            <w:tcW w:w="0" w:type="auto"/>
            <w:tcBorders>
              <w:top w:val="single" w:sz="4" w:space="0" w:color="auto"/>
            </w:tcBorders>
            <w:vAlign w:val="bottom"/>
          </w:tcPr>
          <w:p w14:paraId="233010C8" w14:textId="77777777" w:rsidR="00A05904" w:rsidRPr="00A05904" w:rsidRDefault="00A05904" w:rsidP="000942B3">
            <w:pPr>
              <w:contextualSpacing/>
              <w:jc w:val="left"/>
              <w:rPr>
                <w:sz w:val="19"/>
                <w:szCs w:val="19"/>
              </w:rPr>
            </w:pPr>
            <w:r w:rsidRPr="00A05904">
              <w:rPr>
                <w:sz w:val="19"/>
                <w:szCs w:val="19"/>
              </w:rPr>
              <w:t>26-28/09/2016</w:t>
            </w:r>
          </w:p>
        </w:tc>
        <w:tc>
          <w:tcPr>
            <w:tcW w:w="0" w:type="auto"/>
            <w:tcBorders>
              <w:top w:val="single" w:sz="4" w:space="0" w:color="auto"/>
            </w:tcBorders>
            <w:vAlign w:val="bottom"/>
          </w:tcPr>
          <w:p w14:paraId="06007ED5" w14:textId="77777777" w:rsidR="00A05904" w:rsidRPr="00A05904" w:rsidRDefault="00A05904" w:rsidP="000942B3">
            <w:pPr>
              <w:contextualSpacing/>
              <w:jc w:val="left"/>
              <w:rPr>
                <w:sz w:val="19"/>
                <w:szCs w:val="19"/>
              </w:rPr>
            </w:pPr>
          </w:p>
        </w:tc>
      </w:tr>
      <w:tr w:rsidR="00A05904" w:rsidRPr="00A05904" w14:paraId="0F82EB3F" w14:textId="77777777" w:rsidTr="003E79F7">
        <w:trPr>
          <w:trHeight w:val="340"/>
          <w:jc w:val="center"/>
        </w:trPr>
        <w:tc>
          <w:tcPr>
            <w:tcW w:w="0" w:type="auto"/>
            <w:vAlign w:val="bottom"/>
          </w:tcPr>
          <w:p w14:paraId="312001A2" w14:textId="77777777" w:rsidR="00A05904" w:rsidRPr="00A05904" w:rsidRDefault="00A05904" w:rsidP="000942B3">
            <w:pPr>
              <w:contextualSpacing/>
              <w:jc w:val="left"/>
              <w:rPr>
                <w:sz w:val="19"/>
                <w:szCs w:val="19"/>
              </w:rPr>
            </w:pPr>
            <w:r w:rsidRPr="00A05904">
              <w:rPr>
                <w:sz w:val="19"/>
                <w:szCs w:val="19"/>
              </w:rPr>
              <w:t>2</w:t>
            </w:r>
          </w:p>
        </w:tc>
        <w:tc>
          <w:tcPr>
            <w:tcW w:w="0" w:type="auto"/>
            <w:vAlign w:val="bottom"/>
          </w:tcPr>
          <w:p w14:paraId="33EB7F91" w14:textId="77777777" w:rsidR="00A05904" w:rsidRPr="00A05904" w:rsidRDefault="00A05904" w:rsidP="000942B3">
            <w:pPr>
              <w:contextualSpacing/>
              <w:jc w:val="left"/>
              <w:rPr>
                <w:sz w:val="19"/>
                <w:szCs w:val="19"/>
              </w:rPr>
            </w:pPr>
          </w:p>
        </w:tc>
        <w:tc>
          <w:tcPr>
            <w:tcW w:w="0" w:type="auto"/>
            <w:vAlign w:val="bottom"/>
          </w:tcPr>
          <w:p w14:paraId="6C899DBD" w14:textId="77777777" w:rsidR="00A05904" w:rsidRPr="00A05904" w:rsidRDefault="00A05904" w:rsidP="000942B3">
            <w:pPr>
              <w:contextualSpacing/>
              <w:jc w:val="left"/>
              <w:rPr>
                <w:sz w:val="19"/>
                <w:szCs w:val="19"/>
              </w:rPr>
            </w:pPr>
            <w:r w:rsidRPr="00A05904">
              <w:rPr>
                <w:sz w:val="19"/>
                <w:szCs w:val="19"/>
              </w:rPr>
              <w:t>6-7/10/2015</w:t>
            </w:r>
          </w:p>
        </w:tc>
        <w:tc>
          <w:tcPr>
            <w:tcW w:w="0" w:type="auto"/>
            <w:vAlign w:val="bottom"/>
          </w:tcPr>
          <w:p w14:paraId="7675411C" w14:textId="77777777" w:rsidR="00A05904" w:rsidRPr="00A05904" w:rsidRDefault="00A05904" w:rsidP="000942B3">
            <w:pPr>
              <w:contextualSpacing/>
              <w:jc w:val="left"/>
              <w:rPr>
                <w:sz w:val="19"/>
                <w:szCs w:val="19"/>
              </w:rPr>
            </w:pPr>
            <w:r w:rsidRPr="00A05904">
              <w:rPr>
                <w:sz w:val="19"/>
                <w:szCs w:val="19"/>
              </w:rPr>
              <w:t>11-12/10/2016</w:t>
            </w:r>
          </w:p>
        </w:tc>
        <w:tc>
          <w:tcPr>
            <w:tcW w:w="0" w:type="auto"/>
            <w:vAlign w:val="bottom"/>
          </w:tcPr>
          <w:p w14:paraId="0B4FCD48" w14:textId="77777777" w:rsidR="00A05904" w:rsidRPr="00A05904" w:rsidRDefault="00A05904" w:rsidP="000942B3">
            <w:pPr>
              <w:contextualSpacing/>
              <w:jc w:val="left"/>
              <w:rPr>
                <w:sz w:val="19"/>
                <w:szCs w:val="19"/>
              </w:rPr>
            </w:pPr>
            <w:r w:rsidRPr="00A05904">
              <w:rPr>
                <w:sz w:val="19"/>
                <w:szCs w:val="19"/>
              </w:rPr>
              <w:t>3-4/10/2017</w:t>
            </w:r>
          </w:p>
        </w:tc>
      </w:tr>
      <w:tr w:rsidR="00A05904" w:rsidRPr="00A05904" w14:paraId="3DD8A697" w14:textId="77777777" w:rsidTr="003E79F7">
        <w:trPr>
          <w:trHeight w:val="340"/>
          <w:jc w:val="center"/>
        </w:trPr>
        <w:tc>
          <w:tcPr>
            <w:tcW w:w="0" w:type="auto"/>
            <w:vAlign w:val="bottom"/>
          </w:tcPr>
          <w:p w14:paraId="2C878A2F" w14:textId="77777777" w:rsidR="00A05904" w:rsidRPr="00A05904" w:rsidRDefault="00A05904" w:rsidP="000942B3">
            <w:pPr>
              <w:contextualSpacing/>
              <w:jc w:val="left"/>
              <w:rPr>
                <w:sz w:val="19"/>
                <w:szCs w:val="19"/>
              </w:rPr>
            </w:pPr>
            <w:r w:rsidRPr="00A05904">
              <w:rPr>
                <w:sz w:val="19"/>
                <w:szCs w:val="19"/>
              </w:rPr>
              <w:t>3</w:t>
            </w:r>
          </w:p>
        </w:tc>
        <w:tc>
          <w:tcPr>
            <w:tcW w:w="0" w:type="auto"/>
            <w:vAlign w:val="bottom"/>
          </w:tcPr>
          <w:p w14:paraId="66CCECB0" w14:textId="77777777" w:rsidR="00A05904" w:rsidRPr="00A05904" w:rsidRDefault="00A05904" w:rsidP="000942B3">
            <w:pPr>
              <w:contextualSpacing/>
              <w:jc w:val="left"/>
              <w:rPr>
                <w:sz w:val="19"/>
                <w:szCs w:val="19"/>
              </w:rPr>
            </w:pPr>
          </w:p>
        </w:tc>
        <w:tc>
          <w:tcPr>
            <w:tcW w:w="0" w:type="auto"/>
            <w:vAlign w:val="bottom"/>
          </w:tcPr>
          <w:p w14:paraId="5EA0FDF1" w14:textId="77777777" w:rsidR="00A05904" w:rsidRPr="00A05904" w:rsidRDefault="00A05904" w:rsidP="000942B3">
            <w:pPr>
              <w:contextualSpacing/>
              <w:jc w:val="left"/>
              <w:rPr>
                <w:sz w:val="19"/>
                <w:szCs w:val="19"/>
              </w:rPr>
            </w:pPr>
            <w:r w:rsidRPr="00A05904">
              <w:rPr>
                <w:sz w:val="19"/>
                <w:szCs w:val="19"/>
              </w:rPr>
              <w:t>20-21/10/2015</w:t>
            </w:r>
          </w:p>
        </w:tc>
        <w:tc>
          <w:tcPr>
            <w:tcW w:w="0" w:type="auto"/>
            <w:vAlign w:val="bottom"/>
          </w:tcPr>
          <w:p w14:paraId="613AF6DE" w14:textId="77777777" w:rsidR="00A05904" w:rsidRPr="00A05904" w:rsidRDefault="00A05904" w:rsidP="000942B3">
            <w:pPr>
              <w:contextualSpacing/>
              <w:jc w:val="left"/>
              <w:rPr>
                <w:sz w:val="19"/>
                <w:szCs w:val="19"/>
              </w:rPr>
            </w:pPr>
            <w:r w:rsidRPr="00A05904">
              <w:rPr>
                <w:sz w:val="19"/>
                <w:szCs w:val="19"/>
              </w:rPr>
              <w:t>24-25/10/2016</w:t>
            </w:r>
          </w:p>
        </w:tc>
        <w:tc>
          <w:tcPr>
            <w:tcW w:w="0" w:type="auto"/>
            <w:vAlign w:val="bottom"/>
          </w:tcPr>
          <w:p w14:paraId="2E1D8734" w14:textId="77777777" w:rsidR="00A05904" w:rsidRPr="00A05904" w:rsidRDefault="00A05904" w:rsidP="000942B3">
            <w:pPr>
              <w:contextualSpacing/>
              <w:jc w:val="left"/>
              <w:rPr>
                <w:sz w:val="19"/>
                <w:szCs w:val="19"/>
              </w:rPr>
            </w:pPr>
            <w:r w:rsidRPr="00A05904">
              <w:rPr>
                <w:sz w:val="19"/>
                <w:szCs w:val="19"/>
              </w:rPr>
              <w:t>16-17/10/2017</w:t>
            </w:r>
          </w:p>
        </w:tc>
      </w:tr>
      <w:tr w:rsidR="00A05904" w:rsidRPr="00A05904" w14:paraId="6D078EAA" w14:textId="77777777" w:rsidTr="003E79F7">
        <w:trPr>
          <w:trHeight w:val="340"/>
          <w:jc w:val="center"/>
        </w:trPr>
        <w:tc>
          <w:tcPr>
            <w:tcW w:w="0" w:type="auto"/>
            <w:vAlign w:val="bottom"/>
          </w:tcPr>
          <w:p w14:paraId="3B7BBA62" w14:textId="77777777" w:rsidR="00A05904" w:rsidRPr="00A05904" w:rsidRDefault="00A05904" w:rsidP="000942B3">
            <w:pPr>
              <w:contextualSpacing/>
              <w:jc w:val="left"/>
              <w:rPr>
                <w:sz w:val="19"/>
                <w:szCs w:val="19"/>
              </w:rPr>
            </w:pPr>
            <w:r w:rsidRPr="00A05904">
              <w:rPr>
                <w:sz w:val="19"/>
                <w:szCs w:val="19"/>
              </w:rPr>
              <w:t>4</w:t>
            </w:r>
          </w:p>
        </w:tc>
        <w:tc>
          <w:tcPr>
            <w:tcW w:w="0" w:type="auto"/>
            <w:vAlign w:val="bottom"/>
          </w:tcPr>
          <w:p w14:paraId="14AA1F0A" w14:textId="77777777" w:rsidR="00A05904" w:rsidRPr="00A05904" w:rsidRDefault="00A05904" w:rsidP="000942B3">
            <w:pPr>
              <w:contextualSpacing/>
              <w:jc w:val="left"/>
              <w:rPr>
                <w:sz w:val="19"/>
                <w:szCs w:val="19"/>
              </w:rPr>
            </w:pPr>
            <w:r w:rsidRPr="00A05904">
              <w:rPr>
                <w:sz w:val="19"/>
                <w:szCs w:val="19"/>
              </w:rPr>
              <w:t>3-4/11/2014</w:t>
            </w:r>
          </w:p>
        </w:tc>
        <w:tc>
          <w:tcPr>
            <w:tcW w:w="0" w:type="auto"/>
            <w:vAlign w:val="bottom"/>
          </w:tcPr>
          <w:p w14:paraId="5D758983" w14:textId="77777777" w:rsidR="00A05904" w:rsidRPr="00A05904" w:rsidRDefault="00A05904" w:rsidP="000942B3">
            <w:pPr>
              <w:contextualSpacing/>
              <w:jc w:val="left"/>
              <w:rPr>
                <w:sz w:val="19"/>
                <w:szCs w:val="19"/>
              </w:rPr>
            </w:pPr>
            <w:r w:rsidRPr="00A05904">
              <w:rPr>
                <w:sz w:val="19"/>
                <w:szCs w:val="19"/>
              </w:rPr>
              <w:t>2-3/11/2015</w:t>
            </w:r>
          </w:p>
        </w:tc>
        <w:tc>
          <w:tcPr>
            <w:tcW w:w="0" w:type="auto"/>
            <w:vAlign w:val="bottom"/>
          </w:tcPr>
          <w:p w14:paraId="0129605A" w14:textId="77777777" w:rsidR="00A05904" w:rsidRPr="00A05904" w:rsidRDefault="00A05904" w:rsidP="000942B3">
            <w:pPr>
              <w:contextualSpacing/>
              <w:jc w:val="left"/>
              <w:rPr>
                <w:sz w:val="19"/>
                <w:szCs w:val="19"/>
              </w:rPr>
            </w:pPr>
            <w:r w:rsidRPr="00A05904">
              <w:rPr>
                <w:sz w:val="19"/>
                <w:szCs w:val="19"/>
              </w:rPr>
              <w:t>7-8/11/2016</w:t>
            </w:r>
          </w:p>
        </w:tc>
        <w:tc>
          <w:tcPr>
            <w:tcW w:w="0" w:type="auto"/>
            <w:vAlign w:val="bottom"/>
          </w:tcPr>
          <w:p w14:paraId="2B62168B" w14:textId="77777777" w:rsidR="00A05904" w:rsidRPr="00A05904" w:rsidRDefault="00A05904" w:rsidP="000942B3">
            <w:pPr>
              <w:contextualSpacing/>
              <w:jc w:val="left"/>
              <w:rPr>
                <w:sz w:val="19"/>
                <w:szCs w:val="19"/>
              </w:rPr>
            </w:pPr>
            <w:r w:rsidRPr="00A05904">
              <w:rPr>
                <w:sz w:val="19"/>
                <w:szCs w:val="19"/>
              </w:rPr>
              <w:t>30-31/10/2017</w:t>
            </w:r>
          </w:p>
        </w:tc>
      </w:tr>
      <w:tr w:rsidR="00A05904" w:rsidRPr="00A05904" w14:paraId="26CF094E" w14:textId="77777777" w:rsidTr="003E79F7">
        <w:trPr>
          <w:trHeight w:val="340"/>
          <w:jc w:val="center"/>
        </w:trPr>
        <w:tc>
          <w:tcPr>
            <w:tcW w:w="0" w:type="auto"/>
            <w:vAlign w:val="bottom"/>
          </w:tcPr>
          <w:p w14:paraId="55F8EFA1" w14:textId="77777777" w:rsidR="00A05904" w:rsidRPr="00A05904" w:rsidRDefault="00A05904" w:rsidP="000942B3">
            <w:pPr>
              <w:contextualSpacing/>
              <w:jc w:val="left"/>
              <w:rPr>
                <w:sz w:val="19"/>
                <w:szCs w:val="19"/>
              </w:rPr>
            </w:pPr>
            <w:r w:rsidRPr="00A05904">
              <w:rPr>
                <w:sz w:val="19"/>
                <w:szCs w:val="19"/>
              </w:rPr>
              <w:t>5</w:t>
            </w:r>
          </w:p>
        </w:tc>
        <w:tc>
          <w:tcPr>
            <w:tcW w:w="0" w:type="auto"/>
            <w:vAlign w:val="bottom"/>
          </w:tcPr>
          <w:p w14:paraId="4A0DC9E1" w14:textId="77777777" w:rsidR="00A05904" w:rsidRPr="00A05904" w:rsidRDefault="00A05904" w:rsidP="000942B3">
            <w:pPr>
              <w:contextualSpacing/>
              <w:jc w:val="left"/>
              <w:rPr>
                <w:sz w:val="19"/>
                <w:szCs w:val="19"/>
              </w:rPr>
            </w:pPr>
            <w:r w:rsidRPr="00A05904">
              <w:rPr>
                <w:sz w:val="19"/>
                <w:szCs w:val="19"/>
              </w:rPr>
              <w:t>19-20/11/2014</w:t>
            </w:r>
          </w:p>
        </w:tc>
        <w:tc>
          <w:tcPr>
            <w:tcW w:w="0" w:type="auto"/>
            <w:vAlign w:val="bottom"/>
          </w:tcPr>
          <w:p w14:paraId="0E06A724" w14:textId="77777777" w:rsidR="00A05904" w:rsidRPr="00A05904" w:rsidRDefault="00A05904" w:rsidP="000942B3">
            <w:pPr>
              <w:contextualSpacing/>
              <w:jc w:val="left"/>
              <w:rPr>
                <w:sz w:val="19"/>
                <w:szCs w:val="19"/>
              </w:rPr>
            </w:pPr>
            <w:r w:rsidRPr="00A05904">
              <w:rPr>
                <w:sz w:val="19"/>
                <w:szCs w:val="19"/>
              </w:rPr>
              <w:t>17-18/11/2015</w:t>
            </w:r>
          </w:p>
        </w:tc>
        <w:tc>
          <w:tcPr>
            <w:tcW w:w="0" w:type="auto"/>
            <w:vAlign w:val="bottom"/>
          </w:tcPr>
          <w:p w14:paraId="3046C0DC" w14:textId="77777777" w:rsidR="00A05904" w:rsidRPr="00A05904" w:rsidRDefault="00A05904" w:rsidP="000942B3">
            <w:pPr>
              <w:contextualSpacing/>
              <w:jc w:val="left"/>
              <w:rPr>
                <w:sz w:val="19"/>
                <w:szCs w:val="19"/>
              </w:rPr>
            </w:pPr>
            <w:r w:rsidRPr="00A05904">
              <w:rPr>
                <w:sz w:val="19"/>
                <w:szCs w:val="19"/>
              </w:rPr>
              <w:t>21-22/11/2016</w:t>
            </w:r>
          </w:p>
        </w:tc>
        <w:tc>
          <w:tcPr>
            <w:tcW w:w="0" w:type="auto"/>
            <w:vAlign w:val="bottom"/>
          </w:tcPr>
          <w:p w14:paraId="256174EA" w14:textId="77777777" w:rsidR="00A05904" w:rsidRPr="00A05904" w:rsidRDefault="00A05904" w:rsidP="000942B3">
            <w:pPr>
              <w:contextualSpacing/>
              <w:jc w:val="left"/>
              <w:rPr>
                <w:sz w:val="19"/>
                <w:szCs w:val="19"/>
              </w:rPr>
            </w:pPr>
            <w:r w:rsidRPr="00A05904">
              <w:rPr>
                <w:sz w:val="19"/>
                <w:szCs w:val="19"/>
              </w:rPr>
              <w:t>13-14/11/2017</w:t>
            </w:r>
          </w:p>
        </w:tc>
      </w:tr>
      <w:tr w:rsidR="00A05904" w:rsidRPr="00A05904" w14:paraId="44259036" w14:textId="77777777" w:rsidTr="003E79F7">
        <w:trPr>
          <w:trHeight w:val="340"/>
          <w:jc w:val="center"/>
        </w:trPr>
        <w:tc>
          <w:tcPr>
            <w:tcW w:w="0" w:type="auto"/>
            <w:vAlign w:val="bottom"/>
          </w:tcPr>
          <w:p w14:paraId="6FA4B612" w14:textId="77777777" w:rsidR="00A05904" w:rsidRPr="00A05904" w:rsidRDefault="00A05904" w:rsidP="000942B3">
            <w:pPr>
              <w:contextualSpacing/>
              <w:jc w:val="left"/>
              <w:rPr>
                <w:sz w:val="19"/>
                <w:szCs w:val="19"/>
              </w:rPr>
            </w:pPr>
            <w:r w:rsidRPr="00A05904">
              <w:rPr>
                <w:sz w:val="19"/>
                <w:szCs w:val="19"/>
              </w:rPr>
              <w:t>6</w:t>
            </w:r>
          </w:p>
        </w:tc>
        <w:tc>
          <w:tcPr>
            <w:tcW w:w="0" w:type="auto"/>
            <w:vAlign w:val="bottom"/>
          </w:tcPr>
          <w:p w14:paraId="1CE9CE59" w14:textId="77777777" w:rsidR="00A05904" w:rsidRPr="00A05904" w:rsidRDefault="00A05904" w:rsidP="000942B3">
            <w:pPr>
              <w:contextualSpacing/>
              <w:jc w:val="left"/>
              <w:rPr>
                <w:sz w:val="19"/>
                <w:szCs w:val="19"/>
              </w:rPr>
            </w:pPr>
            <w:r w:rsidRPr="00A05904">
              <w:rPr>
                <w:sz w:val="19"/>
                <w:szCs w:val="19"/>
              </w:rPr>
              <w:t>1-2/12/2014</w:t>
            </w:r>
          </w:p>
        </w:tc>
        <w:tc>
          <w:tcPr>
            <w:tcW w:w="0" w:type="auto"/>
            <w:vAlign w:val="bottom"/>
          </w:tcPr>
          <w:p w14:paraId="509DDEE8" w14:textId="77777777" w:rsidR="00A05904" w:rsidRPr="00A05904" w:rsidRDefault="00A05904" w:rsidP="000942B3">
            <w:pPr>
              <w:contextualSpacing/>
              <w:jc w:val="left"/>
              <w:rPr>
                <w:sz w:val="19"/>
                <w:szCs w:val="19"/>
              </w:rPr>
            </w:pPr>
            <w:r w:rsidRPr="00A05904">
              <w:rPr>
                <w:sz w:val="19"/>
                <w:szCs w:val="19"/>
              </w:rPr>
              <w:t>30/11-1/12/2015</w:t>
            </w:r>
          </w:p>
        </w:tc>
        <w:tc>
          <w:tcPr>
            <w:tcW w:w="0" w:type="auto"/>
            <w:vAlign w:val="bottom"/>
          </w:tcPr>
          <w:p w14:paraId="537D5B6C" w14:textId="77777777" w:rsidR="00A05904" w:rsidRPr="00A05904" w:rsidRDefault="00A05904" w:rsidP="000942B3">
            <w:pPr>
              <w:contextualSpacing/>
              <w:jc w:val="left"/>
              <w:rPr>
                <w:sz w:val="19"/>
                <w:szCs w:val="19"/>
              </w:rPr>
            </w:pPr>
            <w:r w:rsidRPr="00A05904">
              <w:rPr>
                <w:sz w:val="19"/>
                <w:szCs w:val="19"/>
              </w:rPr>
              <w:t>6-8/12/2016</w:t>
            </w:r>
          </w:p>
        </w:tc>
        <w:tc>
          <w:tcPr>
            <w:tcW w:w="0" w:type="auto"/>
            <w:vAlign w:val="bottom"/>
          </w:tcPr>
          <w:p w14:paraId="0B2922B7" w14:textId="77777777" w:rsidR="00A05904" w:rsidRPr="00A05904" w:rsidRDefault="00A05904" w:rsidP="000942B3">
            <w:pPr>
              <w:contextualSpacing/>
              <w:jc w:val="left"/>
              <w:rPr>
                <w:sz w:val="19"/>
                <w:szCs w:val="19"/>
              </w:rPr>
            </w:pPr>
            <w:r w:rsidRPr="00A05904">
              <w:rPr>
                <w:sz w:val="19"/>
                <w:szCs w:val="19"/>
              </w:rPr>
              <w:t>27-28/11/2017</w:t>
            </w:r>
          </w:p>
        </w:tc>
      </w:tr>
      <w:tr w:rsidR="00A05904" w:rsidRPr="00A05904" w14:paraId="30878F74" w14:textId="77777777" w:rsidTr="003E79F7">
        <w:trPr>
          <w:trHeight w:val="340"/>
          <w:jc w:val="center"/>
        </w:trPr>
        <w:tc>
          <w:tcPr>
            <w:tcW w:w="0" w:type="auto"/>
            <w:vAlign w:val="bottom"/>
          </w:tcPr>
          <w:p w14:paraId="701A3743" w14:textId="77777777" w:rsidR="00A05904" w:rsidRPr="00A05904" w:rsidRDefault="00A05904" w:rsidP="000942B3">
            <w:pPr>
              <w:contextualSpacing/>
              <w:jc w:val="left"/>
              <w:rPr>
                <w:sz w:val="19"/>
                <w:szCs w:val="19"/>
              </w:rPr>
            </w:pPr>
            <w:r w:rsidRPr="00A05904">
              <w:rPr>
                <w:sz w:val="19"/>
                <w:szCs w:val="19"/>
              </w:rPr>
              <w:t>7</w:t>
            </w:r>
          </w:p>
        </w:tc>
        <w:tc>
          <w:tcPr>
            <w:tcW w:w="0" w:type="auto"/>
            <w:vAlign w:val="bottom"/>
          </w:tcPr>
          <w:p w14:paraId="38C708C4" w14:textId="77777777" w:rsidR="00A05904" w:rsidRPr="00A05904" w:rsidRDefault="00A05904" w:rsidP="000942B3">
            <w:pPr>
              <w:contextualSpacing/>
              <w:jc w:val="left"/>
              <w:rPr>
                <w:sz w:val="19"/>
                <w:szCs w:val="19"/>
              </w:rPr>
            </w:pPr>
            <w:r w:rsidRPr="00A05904">
              <w:rPr>
                <w:sz w:val="19"/>
                <w:szCs w:val="19"/>
              </w:rPr>
              <w:t>14-15/12/2014</w:t>
            </w:r>
          </w:p>
        </w:tc>
        <w:tc>
          <w:tcPr>
            <w:tcW w:w="0" w:type="auto"/>
            <w:vAlign w:val="bottom"/>
          </w:tcPr>
          <w:p w14:paraId="46A811C2" w14:textId="77777777" w:rsidR="00A05904" w:rsidRPr="00A05904" w:rsidRDefault="00A05904" w:rsidP="000942B3">
            <w:pPr>
              <w:contextualSpacing/>
              <w:jc w:val="left"/>
              <w:rPr>
                <w:sz w:val="19"/>
                <w:szCs w:val="19"/>
              </w:rPr>
            </w:pPr>
            <w:r w:rsidRPr="00A05904">
              <w:rPr>
                <w:sz w:val="19"/>
                <w:szCs w:val="19"/>
              </w:rPr>
              <w:t>15-16/12/2015</w:t>
            </w:r>
          </w:p>
        </w:tc>
        <w:tc>
          <w:tcPr>
            <w:tcW w:w="0" w:type="auto"/>
            <w:vAlign w:val="bottom"/>
          </w:tcPr>
          <w:p w14:paraId="38BE0F0D" w14:textId="77777777" w:rsidR="00A05904" w:rsidRPr="00A05904" w:rsidRDefault="00A05904" w:rsidP="000942B3">
            <w:pPr>
              <w:contextualSpacing/>
              <w:jc w:val="left"/>
              <w:rPr>
                <w:sz w:val="19"/>
                <w:szCs w:val="19"/>
              </w:rPr>
            </w:pPr>
            <w:r w:rsidRPr="00A05904">
              <w:rPr>
                <w:sz w:val="19"/>
                <w:szCs w:val="19"/>
              </w:rPr>
              <w:t>21/12/2016</w:t>
            </w:r>
          </w:p>
        </w:tc>
        <w:tc>
          <w:tcPr>
            <w:tcW w:w="0" w:type="auto"/>
            <w:vAlign w:val="bottom"/>
          </w:tcPr>
          <w:p w14:paraId="6E543BD0" w14:textId="77777777" w:rsidR="00A05904" w:rsidRPr="00A05904" w:rsidRDefault="00A05904" w:rsidP="000942B3">
            <w:pPr>
              <w:contextualSpacing/>
              <w:jc w:val="left"/>
              <w:rPr>
                <w:sz w:val="19"/>
                <w:szCs w:val="19"/>
              </w:rPr>
            </w:pPr>
            <w:r w:rsidRPr="00A05904">
              <w:rPr>
                <w:sz w:val="19"/>
                <w:szCs w:val="19"/>
              </w:rPr>
              <w:t>11-12/12/2017</w:t>
            </w:r>
          </w:p>
        </w:tc>
      </w:tr>
      <w:tr w:rsidR="00A05904" w:rsidRPr="00A05904" w14:paraId="15670E24" w14:textId="77777777" w:rsidTr="003E79F7">
        <w:trPr>
          <w:trHeight w:val="340"/>
          <w:jc w:val="center"/>
        </w:trPr>
        <w:tc>
          <w:tcPr>
            <w:tcW w:w="0" w:type="auto"/>
            <w:vAlign w:val="bottom"/>
          </w:tcPr>
          <w:p w14:paraId="5B971667" w14:textId="77777777" w:rsidR="00A05904" w:rsidRPr="00A05904" w:rsidRDefault="00A05904" w:rsidP="000942B3">
            <w:pPr>
              <w:contextualSpacing/>
              <w:jc w:val="left"/>
              <w:rPr>
                <w:sz w:val="19"/>
                <w:szCs w:val="19"/>
              </w:rPr>
            </w:pPr>
            <w:r w:rsidRPr="00A05904">
              <w:rPr>
                <w:sz w:val="19"/>
                <w:szCs w:val="19"/>
              </w:rPr>
              <w:t>8</w:t>
            </w:r>
          </w:p>
        </w:tc>
        <w:tc>
          <w:tcPr>
            <w:tcW w:w="0" w:type="auto"/>
            <w:vAlign w:val="bottom"/>
          </w:tcPr>
          <w:p w14:paraId="4E434F46" w14:textId="77777777" w:rsidR="00A05904" w:rsidRPr="00A05904" w:rsidRDefault="00A05904" w:rsidP="000942B3">
            <w:pPr>
              <w:contextualSpacing/>
              <w:jc w:val="left"/>
              <w:rPr>
                <w:sz w:val="19"/>
                <w:szCs w:val="19"/>
              </w:rPr>
            </w:pPr>
            <w:r w:rsidRPr="00A05904">
              <w:rPr>
                <w:sz w:val="19"/>
                <w:szCs w:val="19"/>
              </w:rPr>
              <w:t>7-8/01/2015</w:t>
            </w:r>
          </w:p>
        </w:tc>
        <w:tc>
          <w:tcPr>
            <w:tcW w:w="0" w:type="auto"/>
            <w:vAlign w:val="bottom"/>
          </w:tcPr>
          <w:p w14:paraId="074512D0" w14:textId="77777777" w:rsidR="00A05904" w:rsidRPr="00A05904" w:rsidRDefault="00A05904" w:rsidP="000942B3">
            <w:pPr>
              <w:contextualSpacing/>
              <w:jc w:val="left"/>
              <w:rPr>
                <w:sz w:val="19"/>
                <w:szCs w:val="19"/>
              </w:rPr>
            </w:pPr>
            <w:r w:rsidRPr="00A05904">
              <w:rPr>
                <w:sz w:val="19"/>
                <w:szCs w:val="19"/>
              </w:rPr>
              <w:t>5-6/01/2016</w:t>
            </w:r>
          </w:p>
        </w:tc>
        <w:tc>
          <w:tcPr>
            <w:tcW w:w="0" w:type="auto"/>
            <w:vAlign w:val="bottom"/>
          </w:tcPr>
          <w:p w14:paraId="7FEF7BFE" w14:textId="77777777" w:rsidR="00A05904" w:rsidRPr="00A05904" w:rsidRDefault="00A05904" w:rsidP="000942B3">
            <w:pPr>
              <w:contextualSpacing/>
              <w:jc w:val="left"/>
              <w:rPr>
                <w:sz w:val="19"/>
                <w:szCs w:val="19"/>
              </w:rPr>
            </w:pPr>
            <w:r w:rsidRPr="00A05904">
              <w:rPr>
                <w:sz w:val="19"/>
                <w:szCs w:val="19"/>
              </w:rPr>
              <w:t>10-11/01/2017</w:t>
            </w:r>
          </w:p>
        </w:tc>
        <w:tc>
          <w:tcPr>
            <w:tcW w:w="0" w:type="auto"/>
            <w:vAlign w:val="bottom"/>
          </w:tcPr>
          <w:p w14:paraId="2174B596" w14:textId="77777777" w:rsidR="00A05904" w:rsidRPr="00A05904" w:rsidRDefault="00A05904" w:rsidP="000942B3">
            <w:pPr>
              <w:contextualSpacing/>
              <w:jc w:val="left"/>
              <w:rPr>
                <w:sz w:val="19"/>
                <w:szCs w:val="19"/>
              </w:rPr>
            </w:pPr>
            <w:r w:rsidRPr="00A05904">
              <w:rPr>
                <w:sz w:val="19"/>
                <w:szCs w:val="19"/>
              </w:rPr>
              <w:t>3-4/01/2018</w:t>
            </w:r>
          </w:p>
        </w:tc>
      </w:tr>
      <w:tr w:rsidR="00A05904" w:rsidRPr="00A05904" w14:paraId="2D9A1EB8" w14:textId="77777777" w:rsidTr="003E79F7">
        <w:trPr>
          <w:trHeight w:val="340"/>
          <w:jc w:val="center"/>
        </w:trPr>
        <w:tc>
          <w:tcPr>
            <w:tcW w:w="0" w:type="auto"/>
            <w:tcBorders>
              <w:bottom w:val="single" w:sz="4" w:space="0" w:color="auto"/>
            </w:tcBorders>
            <w:vAlign w:val="bottom"/>
          </w:tcPr>
          <w:p w14:paraId="2D963BF8" w14:textId="77777777" w:rsidR="00A05904" w:rsidRPr="00A05904" w:rsidRDefault="00A05904" w:rsidP="000942B3">
            <w:pPr>
              <w:contextualSpacing/>
              <w:jc w:val="left"/>
              <w:rPr>
                <w:sz w:val="19"/>
                <w:szCs w:val="19"/>
              </w:rPr>
            </w:pPr>
            <w:r w:rsidRPr="00A05904">
              <w:rPr>
                <w:sz w:val="19"/>
                <w:szCs w:val="19"/>
              </w:rPr>
              <w:t>9</w:t>
            </w:r>
          </w:p>
        </w:tc>
        <w:tc>
          <w:tcPr>
            <w:tcW w:w="0" w:type="auto"/>
            <w:tcBorders>
              <w:bottom w:val="single" w:sz="4" w:space="0" w:color="auto"/>
            </w:tcBorders>
            <w:vAlign w:val="bottom"/>
          </w:tcPr>
          <w:p w14:paraId="7787581B" w14:textId="77777777" w:rsidR="00A05904" w:rsidRPr="00A05904" w:rsidRDefault="00A05904" w:rsidP="000942B3">
            <w:pPr>
              <w:contextualSpacing/>
              <w:jc w:val="left"/>
              <w:rPr>
                <w:sz w:val="19"/>
                <w:szCs w:val="19"/>
              </w:rPr>
            </w:pPr>
            <w:r w:rsidRPr="00A05904">
              <w:rPr>
                <w:sz w:val="19"/>
                <w:szCs w:val="19"/>
              </w:rPr>
              <w:t>19-20/01/2015</w:t>
            </w:r>
          </w:p>
        </w:tc>
        <w:tc>
          <w:tcPr>
            <w:tcW w:w="0" w:type="auto"/>
            <w:tcBorders>
              <w:bottom w:val="single" w:sz="4" w:space="0" w:color="auto"/>
            </w:tcBorders>
            <w:vAlign w:val="bottom"/>
          </w:tcPr>
          <w:p w14:paraId="1E4BFACC" w14:textId="77777777" w:rsidR="00A05904" w:rsidRPr="00A05904" w:rsidRDefault="00A05904" w:rsidP="000942B3">
            <w:pPr>
              <w:contextualSpacing/>
              <w:jc w:val="left"/>
              <w:rPr>
                <w:sz w:val="19"/>
                <w:szCs w:val="19"/>
              </w:rPr>
            </w:pPr>
            <w:r w:rsidRPr="00A05904">
              <w:rPr>
                <w:sz w:val="19"/>
                <w:szCs w:val="19"/>
              </w:rPr>
              <w:t>20-21/01/2016</w:t>
            </w:r>
          </w:p>
        </w:tc>
        <w:tc>
          <w:tcPr>
            <w:tcW w:w="0" w:type="auto"/>
            <w:tcBorders>
              <w:bottom w:val="single" w:sz="4" w:space="0" w:color="auto"/>
            </w:tcBorders>
            <w:vAlign w:val="bottom"/>
          </w:tcPr>
          <w:p w14:paraId="63E128AB" w14:textId="77777777" w:rsidR="00A05904" w:rsidRPr="00A05904" w:rsidRDefault="00A05904" w:rsidP="000942B3">
            <w:pPr>
              <w:contextualSpacing/>
              <w:jc w:val="left"/>
              <w:rPr>
                <w:sz w:val="19"/>
                <w:szCs w:val="19"/>
              </w:rPr>
            </w:pPr>
          </w:p>
        </w:tc>
        <w:tc>
          <w:tcPr>
            <w:tcW w:w="0" w:type="auto"/>
            <w:tcBorders>
              <w:bottom w:val="single" w:sz="4" w:space="0" w:color="auto"/>
            </w:tcBorders>
            <w:vAlign w:val="bottom"/>
          </w:tcPr>
          <w:p w14:paraId="4FE209AD" w14:textId="77777777" w:rsidR="00A05904" w:rsidRPr="00A05904" w:rsidRDefault="00A05904" w:rsidP="000942B3">
            <w:pPr>
              <w:contextualSpacing/>
              <w:jc w:val="left"/>
              <w:rPr>
                <w:sz w:val="19"/>
                <w:szCs w:val="19"/>
              </w:rPr>
            </w:pPr>
          </w:p>
        </w:tc>
      </w:tr>
    </w:tbl>
    <w:p w14:paraId="3D3D6CA6" w14:textId="77777777" w:rsidR="00A05904" w:rsidRDefault="00A05904" w:rsidP="000A0247"/>
    <w:p w14:paraId="5B685D39" w14:textId="05B37514" w:rsidR="000A0247" w:rsidRDefault="00A05904" w:rsidP="000A0247">
      <w:pPr>
        <w:rPr>
          <w:b/>
        </w:rPr>
      </w:pPr>
      <w:r>
        <w:t xml:space="preserve">A Perspex Haney plankton trap (4.5 L capacity) was used mid-channel (by boat) to collect surface and bottom volumes (9 L), which were filtered through a 37 µm-mesh plankton net suspended in a bucket and rinsed into a 200 ml PET bottle screwed to a purpose-built ferrule at the net end. The filtrate was then preserved in the field (100% ethanol) to a final concentration of ~75%, and a volume of &lt;200 ml. In the laboratory, the sample was decanted into a measuring cylinder, the volume noted, the cylinder agitated, and a 1 ml </w:t>
      </w:r>
      <w:r>
        <w:lastRenderedPageBreak/>
        <w:t>aliquot withdrawn using a Gilson auto pipette. This 1 ml was run into a Pyrex 1 ml Sedgewick-Rafter cell, and the microinvertebrates present were counted and identified. Counts for each sample were based on a single subsample.</w:t>
      </w:r>
    </w:p>
    <w:p w14:paraId="4DCD436D" w14:textId="27EF80D7" w:rsidR="000A0247" w:rsidRPr="009E6272" w:rsidRDefault="000A0247" w:rsidP="00782239">
      <w:pPr>
        <w:pStyle w:val="Captions"/>
        <w:rPr>
          <w:iCs/>
          <w:noProof/>
          <w:lang w:eastAsia="en-AU"/>
        </w:rPr>
      </w:pPr>
      <w:bookmarkStart w:id="159" w:name="_Ref30770214"/>
      <w:bookmarkStart w:id="160" w:name="_Toc54612672"/>
      <w:r w:rsidRPr="004A541F">
        <w:rPr>
          <w:noProof/>
          <w:lang w:eastAsia="en-AU"/>
        </w:rPr>
        <w:t xml:space="preserve">Table </w:t>
      </w:r>
      <w:r w:rsidRPr="004A541F">
        <w:rPr>
          <w:iCs/>
          <w:noProof/>
          <w:lang w:eastAsia="en-AU"/>
        </w:rPr>
        <w:fldChar w:fldCharType="begin"/>
      </w:r>
      <w:r w:rsidRPr="004A541F">
        <w:rPr>
          <w:noProof/>
          <w:lang w:eastAsia="en-AU"/>
        </w:rPr>
        <w:instrText xml:space="preserve"> SEQ Table \* ARABIC </w:instrText>
      </w:r>
      <w:r w:rsidRPr="004A541F">
        <w:rPr>
          <w:iCs/>
          <w:noProof/>
          <w:lang w:eastAsia="en-AU"/>
        </w:rPr>
        <w:fldChar w:fldCharType="separate"/>
      </w:r>
      <w:r w:rsidR="00A20F12">
        <w:rPr>
          <w:noProof/>
          <w:lang w:eastAsia="en-AU"/>
        </w:rPr>
        <w:t>12</w:t>
      </w:r>
      <w:r w:rsidRPr="004A541F">
        <w:rPr>
          <w:iCs/>
          <w:noProof/>
          <w:lang w:eastAsia="en-AU"/>
        </w:rPr>
        <w:fldChar w:fldCharType="end"/>
      </w:r>
      <w:bookmarkEnd w:id="159"/>
      <w:r w:rsidR="00D443F5">
        <w:rPr>
          <w:iCs/>
          <w:noProof/>
          <w:lang w:eastAsia="en-AU"/>
        </w:rPr>
        <w:t>.</w:t>
      </w:r>
      <w:r w:rsidRPr="009E6272">
        <w:rPr>
          <w:noProof/>
          <w:lang w:eastAsia="en-AU"/>
        </w:rPr>
        <w:t xml:space="preserve"> </w:t>
      </w:r>
      <w:r w:rsidR="00A05904" w:rsidRPr="00A05904">
        <w:rPr>
          <w:noProof/>
          <w:lang w:eastAsia="en-AU"/>
        </w:rPr>
        <w:t>Details of microinvertebrate sampling sites downstream (DS) of Lock 1 and Lock 6 in the LMR.</w:t>
      </w:r>
      <w:bookmarkEnd w:id="16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7"/>
        <w:gridCol w:w="1578"/>
        <w:gridCol w:w="1101"/>
        <w:gridCol w:w="1213"/>
      </w:tblGrid>
      <w:tr w:rsidR="000A0247" w:rsidRPr="000942B3" w14:paraId="278E404C" w14:textId="77777777" w:rsidTr="003E79F7">
        <w:trPr>
          <w:trHeight w:val="340"/>
          <w:jc w:val="center"/>
        </w:trPr>
        <w:tc>
          <w:tcPr>
            <w:tcW w:w="0" w:type="auto"/>
            <w:tcBorders>
              <w:top w:val="single" w:sz="4" w:space="0" w:color="auto"/>
              <w:bottom w:val="single" w:sz="4" w:space="0" w:color="auto"/>
            </w:tcBorders>
            <w:vAlign w:val="bottom"/>
          </w:tcPr>
          <w:p w14:paraId="56A07FC4" w14:textId="77777777" w:rsidR="000A0247" w:rsidRPr="000942B3" w:rsidRDefault="000A0247" w:rsidP="003E79F7">
            <w:pPr>
              <w:contextualSpacing/>
              <w:jc w:val="left"/>
              <w:rPr>
                <w:b/>
                <w:sz w:val="19"/>
                <w:szCs w:val="19"/>
              </w:rPr>
            </w:pPr>
            <w:r w:rsidRPr="000942B3">
              <w:rPr>
                <w:b/>
                <w:sz w:val="19"/>
                <w:szCs w:val="19"/>
              </w:rPr>
              <w:t>Zone</w:t>
            </w:r>
          </w:p>
        </w:tc>
        <w:tc>
          <w:tcPr>
            <w:tcW w:w="0" w:type="auto"/>
            <w:tcBorders>
              <w:top w:val="single" w:sz="4" w:space="0" w:color="auto"/>
              <w:bottom w:val="single" w:sz="4" w:space="0" w:color="auto"/>
            </w:tcBorders>
            <w:vAlign w:val="bottom"/>
          </w:tcPr>
          <w:p w14:paraId="665273DE" w14:textId="77777777" w:rsidR="000A0247" w:rsidRPr="000942B3" w:rsidRDefault="000A0247" w:rsidP="003E79F7">
            <w:pPr>
              <w:contextualSpacing/>
              <w:jc w:val="left"/>
              <w:rPr>
                <w:b/>
                <w:sz w:val="19"/>
                <w:szCs w:val="19"/>
              </w:rPr>
            </w:pPr>
            <w:r w:rsidRPr="000942B3">
              <w:rPr>
                <w:b/>
                <w:sz w:val="19"/>
                <w:szCs w:val="19"/>
              </w:rPr>
              <w:t>Site</w:t>
            </w:r>
          </w:p>
        </w:tc>
        <w:tc>
          <w:tcPr>
            <w:tcW w:w="0" w:type="auto"/>
            <w:tcBorders>
              <w:top w:val="single" w:sz="4" w:space="0" w:color="auto"/>
              <w:bottom w:val="single" w:sz="4" w:space="0" w:color="auto"/>
            </w:tcBorders>
            <w:vAlign w:val="bottom"/>
          </w:tcPr>
          <w:p w14:paraId="0433FA8C" w14:textId="77777777" w:rsidR="000A0247" w:rsidRPr="000942B3" w:rsidRDefault="000A0247" w:rsidP="003E79F7">
            <w:pPr>
              <w:contextualSpacing/>
              <w:jc w:val="left"/>
              <w:rPr>
                <w:b/>
                <w:sz w:val="19"/>
                <w:szCs w:val="19"/>
              </w:rPr>
            </w:pPr>
            <w:r w:rsidRPr="000942B3">
              <w:rPr>
                <w:b/>
                <w:sz w:val="19"/>
                <w:szCs w:val="19"/>
              </w:rPr>
              <w:t>Latitude</w:t>
            </w:r>
          </w:p>
        </w:tc>
        <w:tc>
          <w:tcPr>
            <w:tcW w:w="0" w:type="auto"/>
            <w:tcBorders>
              <w:top w:val="single" w:sz="4" w:space="0" w:color="auto"/>
              <w:bottom w:val="single" w:sz="4" w:space="0" w:color="auto"/>
            </w:tcBorders>
            <w:vAlign w:val="bottom"/>
          </w:tcPr>
          <w:p w14:paraId="591F79BD" w14:textId="77777777" w:rsidR="000A0247" w:rsidRPr="000942B3" w:rsidRDefault="000A0247" w:rsidP="003E79F7">
            <w:pPr>
              <w:contextualSpacing/>
              <w:jc w:val="left"/>
              <w:rPr>
                <w:b/>
                <w:sz w:val="19"/>
                <w:szCs w:val="19"/>
              </w:rPr>
            </w:pPr>
            <w:r w:rsidRPr="000942B3">
              <w:rPr>
                <w:b/>
                <w:sz w:val="19"/>
                <w:szCs w:val="19"/>
              </w:rPr>
              <w:t>Longitude</w:t>
            </w:r>
          </w:p>
        </w:tc>
      </w:tr>
      <w:tr w:rsidR="000A0247" w:rsidRPr="000942B3" w14:paraId="5DB8630D" w14:textId="77777777" w:rsidTr="003E79F7">
        <w:trPr>
          <w:trHeight w:val="340"/>
          <w:jc w:val="center"/>
        </w:trPr>
        <w:tc>
          <w:tcPr>
            <w:tcW w:w="0" w:type="auto"/>
            <w:tcBorders>
              <w:top w:val="single" w:sz="4" w:space="0" w:color="auto"/>
            </w:tcBorders>
            <w:vAlign w:val="bottom"/>
          </w:tcPr>
          <w:p w14:paraId="17456806" w14:textId="77777777" w:rsidR="000A0247" w:rsidRPr="000942B3" w:rsidRDefault="000A0247" w:rsidP="003E79F7">
            <w:pPr>
              <w:contextualSpacing/>
              <w:jc w:val="left"/>
              <w:rPr>
                <w:sz w:val="19"/>
                <w:szCs w:val="19"/>
              </w:rPr>
            </w:pPr>
            <w:r w:rsidRPr="000942B3">
              <w:rPr>
                <w:sz w:val="19"/>
                <w:szCs w:val="19"/>
              </w:rPr>
              <w:t>Floodplain</w:t>
            </w:r>
          </w:p>
        </w:tc>
        <w:tc>
          <w:tcPr>
            <w:tcW w:w="0" w:type="auto"/>
            <w:tcBorders>
              <w:top w:val="single" w:sz="4" w:space="0" w:color="auto"/>
            </w:tcBorders>
            <w:vAlign w:val="bottom"/>
          </w:tcPr>
          <w:p w14:paraId="5CB45B6F" w14:textId="77777777" w:rsidR="000A0247" w:rsidRPr="000942B3" w:rsidRDefault="000A0247" w:rsidP="003E79F7">
            <w:pPr>
              <w:contextualSpacing/>
              <w:jc w:val="left"/>
              <w:rPr>
                <w:sz w:val="19"/>
                <w:szCs w:val="19"/>
              </w:rPr>
            </w:pPr>
            <w:r w:rsidRPr="000942B3">
              <w:rPr>
                <w:sz w:val="19"/>
                <w:szCs w:val="19"/>
              </w:rPr>
              <w:t>5 km DS Lock 6</w:t>
            </w:r>
          </w:p>
        </w:tc>
        <w:tc>
          <w:tcPr>
            <w:tcW w:w="0" w:type="auto"/>
            <w:tcBorders>
              <w:top w:val="single" w:sz="4" w:space="0" w:color="auto"/>
            </w:tcBorders>
            <w:vAlign w:val="bottom"/>
          </w:tcPr>
          <w:p w14:paraId="0E24A671" w14:textId="77777777" w:rsidR="000A0247" w:rsidRPr="000942B3" w:rsidRDefault="000A0247" w:rsidP="003E79F7">
            <w:pPr>
              <w:contextualSpacing/>
              <w:jc w:val="left"/>
              <w:rPr>
                <w:sz w:val="19"/>
                <w:szCs w:val="19"/>
              </w:rPr>
            </w:pPr>
            <w:r w:rsidRPr="000942B3">
              <w:rPr>
                <w:sz w:val="19"/>
                <w:szCs w:val="19"/>
              </w:rPr>
              <w:t>S34.01902</w:t>
            </w:r>
          </w:p>
        </w:tc>
        <w:tc>
          <w:tcPr>
            <w:tcW w:w="0" w:type="auto"/>
            <w:tcBorders>
              <w:top w:val="single" w:sz="4" w:space="0" w:color="auto"/>
            </w:tcBorders>
            <w:vAlign w:val="bottom"/>
          </w:tcPr>
          <w:p w14:paraId="2F11ECDB" w14:textId="77777777" w:rsidR="000A0247" w:rsidRPr="000942B3" w:rsidRDefault="000A0247" w:rsidP="003E79F7">
            <w:pPr>
              <w:contextualSpacing/>
              <w:jc w:val="left"/>
              <w:rPr>
                <w:sz w:val="19"/>
                <w:szCs w:val="19"/>
              </w:rPr>
            </w:pPr>
            <w:r w:rsidRPr="000942B3">
              <w:rPr>
                <w:sz w:val="19"/>
                <w:szCs w:val="19"/>
              </w:rPr>
              <w:t>E140.87572</w:t>
            </w:r>
          </w:p>
        </w:tc>
      </w:tr>
      <w:tr w:rsidR="000A0247" w:rsidRPr="000942B3" w14:paraId="532B6DEF" w14:textId="77777777" w:rsidTr="003E79F7">
        <w:trPr>
          <w:trHeight w:val="340"/>
          <w:jc w:val="center"/>
        </w:trPr>
        <w:tc>
          <w:tcPr>
            <w:tcW w:w="0" w:type="auto"/>
            <w:vAlign w:val="bottom"/>
          </w:tcPr>
          <w:p w14:paraId="05BCCD3B" w14:textId="77777777" w:rsidR="000A0247" w:rsidRPr="000942B3" w:rsidRDefault="000A0247" w:rsidP="003E79F7">
            <w:pPr>
              <w:contextualSpacing/>
              <w:jc w:val="left"/>
              <w:rPr>
                <w:sz w:val="19"/>
                <w:szCs w:val="19"/>
              </w:rPr>
            </w:pPr>
            <w:r w:rsidRPr="000942B3">
              <w:rPr>
                <w:sz w:val="19"/>
                <w:szCs w:val="19"/>
              </w:rPr>
              <w:t>Floodplain</w:t>
            </w:r>
          </w:p>
        </w:tc>
        <w:tc>
          <w:tcPr>
            <w:tcW w:w="0" w:type="auto"/>
            <w:vAlign w:val="bottom"/>
          </w:tcPr>
          <w:p w14:paraId="371A0C4D" w14:textId="77777777" w:rsidR="000A0247" w:rsidRPr="000942B3" w:rsidRDefault="000A0247" w:rsidP="003E79F7">
            <w:pPr>
              <w:contextualSpacing/>
              <w:jc w:val="left"/>
              <w:rPr>
                <w:sz w:val="19"/>
                <w:szCs w:val="19"/>
              </w:rPr>
            </w:pPr>
            <w:r w:rsidRPr="000942B3">
              <w:rPr>
                <w:sz w:val="19"/>
                <w:szCs w:val="19"/>
              </w:rPr>
              <w:t>7 km DS Lock 6</w:t>
            </w:r>
          </w:p>
        </w:tc>
        <w:tc>
          <w:tcPr>
            <w:tcW w:w="0" w:type="auto"/>
            <w:vAlign w:val="bottom"/>
          </w:tcPr>
          <w:p w14:paraId="7D56C4D4" w14:textId="77777777" w:rsidR="000A0247" w:rsidRPr="000942B3" w:rsidRDefault="000A0247" w:rsidP="003E79F7">
            <w:pPr>
              <w:contextualSpacing/>
              <w:jc w:val="left"/>
              <w:rPr>
                <w:sz w:val="19"/>
                <w:szCs w:val="19"/>
              </w:rPr>
            </w:pPr>
            <w:r w:rsidRPr="000942B3">
              <w:rPr>
                <w:sz w:val="19"/>
                <w:szCs w:val="19"/>
              </w:rPr>
              <w:t>S34.01764</w:t>
            </w:r>
          </w:p>
        </w:tc>
        <w:tc>
          <w:tcPr>
            <w:tcW w:w="0" w:type="auto"/>
            <w:vAlign w:val="bottom"/>
          </w:tcPr>
          <w:p w14:paraId="04C9F793" w14:textId="77777777" w:rsidR="000A0247" w:rsidRPr="000942B3" w:rsidRDefault="000A0247" w:rsidP="003E79F7">
            <w:pPr>
              <w:contextualSpacing/>
              <w:jc w:val="left"/>
              <w:rPr>
                <w:sz w:val="19"/>
                <w:szCs w:val="19"/>
              </w:rPr>
            </w:pPr>
            <w:r w:rsidRPr="000942B3">
              <w:rPr>
                <w:sz w:val="19"/>
                <w:szCs w:val="19"/>
              </w:rPr>
              <w:t>E140.85461</w:t>
            </w:r>
          </w:p>
        </w:tc>
      </w:tr>
      <w:tr w:rsidR="000A0247" w:rsidRPr="000942B3" w14:paraId="0CBF9E3A" w14:textId="77777777" w:rsidTr="003E79F7">
        <w:trPr>
          <w:trHeight w:val="340"/>
          <w:jc w:val="center"/>
        </w:trPr>
        <w:tc>
          <w:tcPr>
            <w:tcW w:w="0" w:type="auto"/>
            <w:vAlign w:val="bottom"/>
          </w:tcPr>
          <w:p w14:paraId="4425581E" w14:textId="77777777" w:rsidR="000A0247" w:rsidRPr="000942B3" w:rsidRDefault="000A0247" w:rsidP="003E79F7">
            <w:pPr>
              <w:contextualSpacing/>
              <w:jc w:val="left"/>
              <w:rPr>
                <w:sz w:val="19"/>
                <w:szCs w:val="19"/>
              </w:rPr>
            </w:pPr>
            <w:r w:rsidRPr="000942B3">
              <w:rPr>
                <w:sz w:val="19"/>
                <w:szCs w:val="19"/>
              </w:rPr>
              <w:t>Floodplain</w:t>
            </w:r>
          </w:p>
        </w:tc>
        <w:tc>
          <w:tcPr>
            <w:tcW w:w="0" w:type="auto"/>
            <w:vAlign w:val="bottom"/>
          </w:tcPr>
          <w:p w14:paraId="67B25F1F" w14:textId="77777777" w:rsidR="000A0247" w:rsidRPr="000942B3" w:rsidRDefault="000A0247" w:rsidP="003E79F7">
            <w:pPr>
              <w:contextualSpacing/>
              <w:jc w:val="left"/>
              <w:rPr>
                <w:sz w:val="19"/>
                <w:szCs w:val="19"/>
              </w:rPr>
            </w:pPr>
            <w:r w:rsidRPr="000942B3">
              <w:rPr>
                <w:sz w:val="19"/>
                <w:szCs w:val="19"/>
              </w:rPr>
              <w:t>9 km DS Lock 6</w:t>
            </w:r>
          </w:p>
        </w:tc>
        <w:tc>
          <w:tcPr>
            <w:tcW w:w="0" w:type="auto"/>
            <w:vAlign w:val="bottom"/>
          </w:tcPr>
          <w:p w14:paraId="40F81B80" w14:textId="77777777" w:rsidR="000A0247" w:rsidRPr="000942B3" w:rsidRDefault="000A0247" w:rsidP="003E79F7">
            <w:pPr>
              <w:contextualSpacing/>
              <w:jc w:val="left"/>
              <w:rPr>
                <w:sz w:val="19"/>
                <w:szCs w:val="19"/>
              </w:rPr>
            </w:pPr>
            <w:r w:rsidRPr="000942B3">
              <w:rPr>
                <w:sz w:val="19"/>
                <w:szCs w:val="19"/>
              </w:rPr>
              <w:t>S34.0319</w:t>
            </w:r>
          </w:p>
        </w:tc>
        <w:tc>
          <w:tcPr>
            <w:tcW w:w="0" w:type="auto"/>
            <w:vAlign w:val="bottom"/>
          </w:tcPr>
          <w:p w14:paraId="0943E548" w14:textId="77777777" w:rsidR="000A0247" w:rsidRPr="000942B3" w:rsidRDefault="000A0247" w:rsidP="003E79F7">
            <w:pPr>
              <w:contextualSpacing/>
              <w:jc w:val="left"/>
              <w:rPr>
                <w:sz w:val="19"/>
                <w:szCs w:val="19"/>
              </w:rPr>
            </w:pPr>
            <w:r w:rsidRPr="000942B3">
              <w:rPr>
                <w:sz w:val="19"/>
                <w:szCs w:val="19"/>
              </w:rPr>
              <w:t>E139.61723</w:t>
            </w:r>
          </w:p>
        </w:tc>
      </w:tr>
      <w:tr w:rsidR="000A0247" w:rsidRPr="000942B3" w14:paraId="53B33C57" w14:textId="77777777" w:rsidTr="003E79F7">
        <w:trPr>
          <w:trHeight w:val="340"/>
          <w:jc w:val="center"/>
        </w:trPr>
        <w:tc>
          <w:tcPr>
            <w:tcW w:w="0" w:type="auto"/>
            <w:vAlign w:val="bottom"/>
          </w:tcPr>
          <w:p w14:paraId="2E25CAD9" w14:textId="77777777" w:rsidR="000A0247" w:rsidRPr="000942B3" w:rsidRDefault="000A0247" w:rsidP="003E79F7">
            <w:pPr>
              <w:contextualSpacing/>
              <w:jc w:val="left"/>
              <w:rPr>
                <w:sz w:val="19"/>
                <w:szCs w:val="19"/>
              </w:rPr>
            </w:pPr>
            <w:r w:rsidRPr="000942B3">
              <w:rPr>
                <w:sz w:val="19"/>
                <w:szCs w:val="19"/>
              </w:rPr>
              <w:t>Gorge</w:t>
            </w:r>
          </w:p>
        </w:tc>
        <w:tc>
          <w:tcPr>
            <w:tcW w:w="0" w:type="auto"/>
            <w:vAlign w:val="bottom"/>
          </w:tcPr>
          <w:p w14:paraId="7AE3AE03" w14:textId="77777777" w:rsidR="000A0247" w:rsidRPr="000942B3" w:rsidRDefault="000A0247" w:rsidP="003E79F7">
            <w:pPr>
              <w:contextualSpacing/>
              <w:jc w:val="left"/>
              <w:rPr>
                <w:sz w:val="19"/>
                <w:szCs w:val="19"/>
              </w:rPr>
            </w:pPr>
            <w:r w:rsidRPr="000942B3">
              <w:rPr>
                <w:sz w:val="19"/>
                <w:szCs w:val="19"/>
              </w:rPr>
              <w:t>5 km DS Lock 1</w:t>
            </w:r>
          </w:p>
        </w:tc>
        <w:tc>
          <w:tcPr>
            <w:tcW w:w="0" w:type="auto"/>
            <w:vAlign w:val="bottom"/>
          </w:tcPr>
          <w:p w14:paraId="0B97985D" w14:textId="77777777" w:rsidR="000A0247" w:rsidRPr="000942B3" w:rsidRDefault="000A0247" w:rsidP="003E79F7">
            <w:pPr>
              <w:contextualSpacing/>
              <w:jc w:val="left"/>
              <w:rPr>
                <w:sz w:val="19"/>
                <w:szCs w:val="19"/>
              </w:rPr>
            </w:pPr>
            <w:r w:rsidRPr="000942B3">
              <w:rPr>
                <w:sz w:val="19"/>
                <w:szCs w:val="19"/>
              </w:rPr>
              <w:t>S34.4052</w:t>
            </w:r>
          </w:p>
        </w:tc>
        <w:tc>
          <w:tcPr>
            <w:tcW w:w="0" w:type="auto"/>
            <w:vAlign w:val="bottom"/>
          </w:tcPr>
          <w:p w14:paraId="51BCD138" w14:textId="77777777" w:rsidR="000A0247" w:rsidRPr="000942B3" w:rsidRDefault="000A0247" w:rsidP="003E79F7">
            <w:pPr>
              <w:contextualSpacing/>
              <w:jc w:val="left"/>
              <w:rPr>
                <w:sz w:val="19"/>
                <w:szCs w:val="19"/>
              </w:rPr>
            </w:pPr>
            <w:r w:rsidRPr="000942B3">
              <w:rPr>
                <w:sz w:val="19"/>
                <w:szCs w:val="19"/>
              </w:rPr>
              <w:t>E139.61723</w:t>
            </w:r>
          </w:p>
        </w:tc>
      </w:tr>
      <w:tr w:rsidR="000A0247" w:rsidRPr="000942B3" w14:paraId="7A5D4D17" w14:textId="77777777" w:rsidTr="003E79F7">
        <w:trPr>
          <w:trHeight w:val="340"/>
          <w:jc w:val="center"/>
        </w:trPr>
        <w:tc>
          <w:tcPr>
            <w:tcW w:w="0" w:type="auto"/>
            <w:vAlign w:val="bottom"/>
          </w:tcPr>
          <w:p w14:paraId="1E1EBE22" w14:textId="77777777" w:rsidR="000A0247" w:rsidRPr="000942B3" w:rsidRDefault="000A0247" w:rsidP="003E79F7">
            <w:pPr>
              <w:contextualSpacing/>
              <w:jc w:val="left"/>
              <w:rPr>
                <w:sz w:val="19"/>
                <w:szCs w:val="19"/>
              </w:rPr>
            </w:pPr>
            <w:r w:rsidRPr="000942B3">
              <w:rPr>
                <w:sz w:val="19"/>
                <w:szCs w:val="19"/>
              </w:rPr>
              <w:t>Gorge</w:t>
            </w:r>
          </w:p>
        </w:tc>
        <w:tc>
          <w:tcPr>
            <w:tcW w:w="0" w:type="auto"/>
            <w:vAlign w:val="bottom"/>
          </w:tcPr>
          <w:p w14:paraId="1C70E0BE" w14:textId="77777777" w:rsidR="000A0247" w:rsidRPr="000942B3" w:rsidRDefault="000A0247" w:rsidP="003E79F7">
            <w:pPr>
              <w:contextualSpacing/>
              <w:jc w:val="left"/>
              <w:rPr>
                <w:sz w:val="19"/>
                <w:szCs w:val="19"/>
              </w:rPr>
            </w:pPr>
            <w:r w:rsidRPr="000942B3">
              <w:rPr>
                <w:sz w:val="19"/>
                <w:szCs w:val="19"/>
              </w:rPr>
              <w:t>7 km DS Lock 1</w:t>
            </w:r>
          </w:p>
        </w:tc>
        <w:tc>
          <w:tcPr>
            <w:tcW w:w="0" w:type="auto"/>
            <w:vAlign w:val="bottom"/>
          </w:tcPr>
          <w:p w14:paraId="316A89F4" w14:textId="77777777" w:rsidR="000A0247" w:rsidRPr="000942B3" w:rsidRDefault="000A0247" w:rsidP="003E79F7">
            <w:pPr>
              <w:contextualSpacing/>
              <w:jc w:val="left"/>
              <w:rPr>
                <w:sz w:val="19"/>
                <w:szCs w:val="19"/>
              </w:rPr>
            </w:pPr>
            <w:r w:rsidRPr="000942B3">
              <w:rPr>
                <w:sz w:val="19"/>
                <w:szCs w:val="19"/>
              </w:rPr>
              <w:t>S34.42263</w:t>
            </w:r>
          </w:p>
        </w:tc>
        <w:tc>
          <w:tcPr>
            <w:tcW w:w="0" w:type="auto"/>
            <w:vAlign w:val="bottom"/>
          </w:tcPr>
          <w:p w14:paraId="5F3B2091" w14:textId="77777777" w:rsidR="000A0247" w:rsidRPr="000942B3" w:rsidRDefault="000A0247" w:rsidP="003E79F7">
            <w:pPr>
              <w:contextualSpacing/>
              <w:jc w:val="left"/>
              <w:rPr>
                <w:sz w:val="19"/>
                <w:szCs w:val="19"/>
              </w:rPr>
            </w:pPr>
            <w:r w:rsidRPr="000942B3">
              <w:rPr>
                <w:sz w:val="19"/>
                <w:szCs w:val="19"/>
              </w:rPr>
              <w:t>E139.61293</w:t>
            </w:r>
          </w:p>
        </w:tc>
      </w:tr>
      <w:tr w:rsidR="000A0247" w:rsidRPr="000942B3" w14:paraId="178CDCEE" w14:textId="77777777" w:rsidTr="003E79F7">
        <w:trPr>
          <w:trHeight w:val="340"/>
          <w:jc w:val="center"/>
        </w:trPr>
        <w:tc>
          <w:tcPr>
            <w:tcW w:w="0" w:type="auto"/>
            <w:tcBorders>
              <w:bottom w:val="single" w:sz="4" w:space="0" w:color="auto"/>
            </w:tcBorders>
            <w:vAlign w:val="bottom"/>
          </w:tcPr>
          <w:p w14:paraId="68635334" w14:textId="77777777" w:rsidR="000A0247" w:rsidRPr="000942B3" w:rsidRDefault="000A0247" w:rsidP="003E79F7">
            <w:pPr>
              <w:contextualSpacing/>
              <w:jc w:val="left"/>
              <w:rPr>
                <w:sz w:val="19"/>
                <w:szCs w:val="19"/>
              </w:rPr>
            </w:pPr>
            <w:r w:rsidRPr="000942B3">
              <w:rPr>
                <w:sz w:val="19"/>
                <w:szCs w:val="19"/>
              </w:rPr>
              <w:t>Gorge</w:t>
            </w:r>
          </w:p>
        </w:tc>
        <w:tc>
          <w:tcPr>
            <w:tcW w:w="0" w:type="auto"/>
            <w:tcBorders>
              <w:bottom w:val="single" w:sz="4" w:space="0" w:color="auto"/>
            </w:tcBorders>
            <w:vAlign w:val="bottom"/>
          </w:tcPr>
          <w:p w14:paraId="457BE8CD" w14:textId="77777777" w:rsidR="000A0247" w:rsidRPr="000942B3" w:rsidRDefault="000A0247" w:rsidP="003E79F7">
            <w:pPr>
              <w:contextualSpacing/>
              <w:jc w:val="left"/>
              <w:rPr>
                <w:sz w:val="19"/>
                <w:szCs w:val="19"/>
              </w:rPr>
            </w:pPr>
            <w:r w:rsidRPr="000942B3">
              <w:rPr>
                <w:sz w:val="19"/>
                <w:szCs w:val="19"/>
              </w:rPr>
              <w:t>9 km DS Lock 1</w:t>
            </w:r>
          </w:p>
        </w:tc>
        <w:tc>
          <w:tcPr>
            <w:tcW w:w="0" w:type="auto"/>
            <w:tcBorders>
              <w:bottom w:val="single" w:sz="4" w:space="0" w:color="auto"/>
            </w:tcBorders>
            <w:vAlign w:val="bottom"/>
          </w:tcPr>
          <w:p w14:paraId="3D9EE46D" w14:textId="77777777" w:rsidR="000A0247" w:rsidRPr="000942B3" w:rsidRDefault="000A0247" w:rsidP="003E79F7">
            <w:pPr>
              <w:contextualSpacing/>
              <w:jc w:val="left"/>
              <w:rPr>
                <w:sz w:val="19"/>
                <w:szCs w:val="19"/>
              </w:rPr>
            </w:pPr>
            <w:r w:rsidRPr="000942B3">
              <w:rPr>
                <w:sz w:val="19"/>
                <w:szCs w:val="19"/>
              </w:rPr>
              <w:t>S34.44596</w:t>
            </w:r>
          </w:p>
        </w:tc>
        <w:tc>
          <w:tcPr>
            <w:tcW w:w="0" w:type="auto"/>
            <w:tcBorders>
              <w:bottom w:val="single" w:sz="4" w:space="0" w:color="auto"/>
            </w:tcBorders>
            <w:vAlign w:val="bottom"/>
          </w:tcPr>
          <w:p w14:paraId="13AE0F47" w14:textId="77777777" w:rsidR="000A0247" w:rsidRPr="000942B3" w:rsidRDefault="000A0247" w:rsidP="003E79F7">
            <w:pPr>
              <w:contextualSpacing/>
              <w:jc w:val="left"/>
              <w:rPr>
                <w:sz w:val="19"/>
                <w:szCs w:val="19"/>
              </w:rPr>
            </w:pPr>
            <w:r w:rsidRPr="000942B3">
              <w:rPr>
                <w:sz w:val="19"/>
                <w:szCs w:val="19"/>
              </w:rPr>
              <w:t>E139.61102</w:t>
            </w:r>
          </w:p>
        </w:tc>
      </w:tr>
    </w:tbl>
    <w:p w14:paraId="12044A8A" w14:textId="77777777" w:rsidR="000A0247" w:rsidRDefault="000A0247" w:rsidP="000A0247"/>
    <w:p w14:paraId="49AC4CD3" w14:textId="77777777" w:rsidR="000A0247" w:rsidRPr="000A0247" w:rsidRDefault="000A0247" w:rsidP="000A0247">
      <w:pPr>
        <w:rPr>
          <w:i/>
          <w:u w:val="single"/>
        </w:rPr>
      </w:pPr>
      <w:r w:rsidRPr="000A0247">
        <w:rPr>
          <w:i/>
          <w:u w:val="single"/>
        </w:rPr>
        <w:t>Statistical analyses</w:t>
      </w:r>
    </w:p>
    <w:p w14:paraId="595DBFE3" w14:textId="606C4AF2" w:rsidR="000A0247" w:rsidRPr="0030592E" w:rsidRDefault="00A05904" w:rsidP="000A0247">
      <w:pPr>
        <w:rPr>
          <w:lang w:val="en-US"/>
        </w:rPr>
      </w:pPr>
      <w:r>
        <w:t xml:space="preserve">To assess the influence of Commonwealth environmental water on microinvertebrate density, species richness and assemblage structure (including rotifers, cladocerans and copepods) over the long-term (4 years), </w:t>
      </w:r>
      <w:r>
        <w:rPr>
          <w:lang w:val="en-US"/>
        </w:rPr>
        <w:t xml:space="preserve">variation between sampling years (i.e. 2014-15, 2015-16, 2016-17 and 2017-18) and sites was investigated. </w:t>
      </w:r>
      <w:r>
        <w:t>Protists and macroinvertebrates were excluded to allow multi-year analysis.</w:t>
      </w:r>
      <w:r>
        <w:rPr>
          <w:lang w:val="en-US"/>
        </w:rPr>
        <w:t xml:space="preserve"> Temporal and spatial variation in microinvertebrate mean density, mean species richness and assemblage structure was analysed using permutational multivariate analysis of variance (PERMANOVA), Similarity Percentages (SIMPER) analysis and </w:t>
      </w:r>
      <w:r w:rsidRPr="00E55399">
        <w:rPr>
          <w:lang w:val="en-US"/>
        </w:rPr>
        <w:t>Non-metric Multi-Dimensional Scaling (MDS)</w:t>
      </w:r>
      <w:r>
        <w:rPr>
          <w:lang w:val="en-US"/>
        </w:rPr>
        <w:t xml:space="preserve"> in the software package PRIMER v. </w:t>
      </w:r>
      <w:r w:rsidRPr="00531040">
        <w:rPr>
          <w:lang w:val="en-US"/>
        </w:rPr>
        <w:t>6.1.12</w:t>
      </w:r>
      <w:r>
        <w:rPr>
          <w:lang w:val="en-US"/>
        </w:rPr>
        <w:t xml:space="preserve"> (Clarke and Gorley 2006) and PERMANOVA + v.1.02 (Anderson </w:t>
      </w:r>
      <w:r w:rsidRPr="00C673C6">
        <w:rPr>
          <w:i/>
          <w:lang w:val="en-US"/>
        </w:rPr>
        <w:t>et al.</w:t>
      </w:r>
      <w:r>
        <w:rPr>
          <w:lang w:val="en-US"/>
        </w:rPr>
        <w:t xml:space="preserve"> 2008).</w:t>
      </w:r>
      <w:r w:rsidRPr="002F7261">
        <w:rPr>
          <w:lang w:val="en-US"/>
        </w:rPr>
        <w:t xml:space="preserve"> </w:t>
      </w:r>
      <w:r>
        <w:rPr>
          <w:lang w:val="en-US"/>
        </w:rPr>
        <w:t>To simplify all analysis, the three replicates from each of the three sites within both geomorphic zones were averaged, and the average from each site used as a replicate for the corresponding zone (e.g. the average of site one below Lock 6 was used as a single replicate for the floodplain geomorphic zone). Trips 4 to 8 (between early November and January) were the only trips that were consistent between all four years and therefore other trips were excluded from PERMANOVA analysis</w:t>
      </w:r>
      <w:r w:rsidR="000E630A" w:rsidRPr="000E630A">
        <w:rPr>
          <w:lang w:val="en-US"/>
        </w:rPr>
        <w:t xml:space="preserve"> </w:t>
      </w:r>
      <w:r w:rsidR="000E630A">
        <w:rPr>
          <w:lang w:val="en-US"/>
        </w:rPr>
        <w:t xml:space="preserve">for inter-annual comparisons. Analysis was conducted on each year independently and included all trips for intra-annual comparisons. </w:t>
      </w:r>
      <w:r w:rsidR="003B6E3C">
        <w:rPr>
          <w:lang w:val="en-US"/>
        </w:rPr>
        <w:t>In instances when</w:t>
      </w:r>
      <w:r w:rsidR="0055011A">
        <w:rPr>
          <w:lang w:val="en-US"/>
        </w:rPr>
        <w:t xml:space="preserve"> multiple comparison</w:t>
      </w:r>
      <w:r w:rsidR="003C76BE">
        <w:rPr>
          <w:lang w:val="en-US"/>
        </w:rPr>
        <w:t xml:space="preserve"> were </w:t>
      </w:r>
      <w:r w:rsidR="003B6E3C">
        <w:rPr>
          <w:lang w:val="en-US"/>
        </w:rPr>
        <w:t>made</w:t>
      </w:r>
      <w:r w:rsidR="003C76BE">
        <w:rPr>
          <w:lang w:val="en-US"/>
        </w:rPr>
        <w:t xml:space="preserve">, </w:t>
      </w:r>
      <w:r w:rsidR="003C76BE" w:rsidRPr="004013EF">
        <w:rPr>
          <w:lang w:val="en-US"/>
        </w:rPr>
        <w:t xml:space="preserve">the Bonferroni correction </w:t>
      </w:r>
      <w:r w:rsidR="003C76BE">
        <w:rPr>
          <w:lang w:val="en-US"/>
        </w:rPr>
        <w:t xml:space="preserve">was not </w:t>
      </w:r>
      <w:r w:rsidR="003C76BE" w:rsidRPr="004013EF">
        <w:rPr>
          <w:lang w:val="en-US"/>
        </w:rPr>
        <w:t>applied</w:t>
      </w:r>
      <w:r w:rsidR="003C76BE">
        <w:t xml:space="preserve"> </w:t>
      </w:r>
      <w:r w:rsidR="00967531">
        <w:t xml:space="preserve">due to its conservative nature and </w:t>
      </w:r>
      <w:r w:rsidR="003C76BE">
        <w:t>potential for increasing type II error</w:t>
      </w:r>
      <w:r w:rsidR="00967531">
        <w:t>.</w:t>
      </w:r>
      <w:r w:rsidR="003C76BE">
        <w:t xml:space="preserve"> </w:t>
      </w:r>
      <w:r w:rsidR="003B6E3C">
        <w:t>Therefore,</w:t>
      </w:r>
      <w:r w:rsidR="003C76BE">
        <w:t xml:space="preserve"> raw alpha values have been presented</w:t>
      </w:r>
      <w:r w:rsidR="003B6E3C">
        <w:t xml:space="preserve"> and</w:t>
      </w:r>
      <w:r w:rsidR="00967531">
        <w:t xml:space="preserve"> all post-hoc statistically significant results interpreted within the context</w:t>
      </w:r>
      <w:r w:rsidR="00365646">
        <w:t xml:space="preserve"> </w:t>
      </w:r>
      <w:r w:rsidR="00967531">
        <w:t xml:space="preserve">and </w:t>
      </w:r>
      <w:r w:rsidR="00365646">
        <w:t xml:space="preserve">with careful </w:t>
      </w:r>
      <w:r w:rsidR="00967531">
        <w:t xml:space="preserve">consideration </w:t>
      </w:r>
      <w:r w:rsidR="003B6E3C">
        <w:t>of current</w:t>
      </w:r>
      <w:r w:rsidR="00967531">
        <w:t xml:space="preserve"> conceptual </w:t>
      </w:r>
      <w:r w:rsidR="003B6E3C">
        <w:t>understanding and</w:t>
      </w:r>
      <w:r w:rsidR="002A0E03">
        <w:t xml:space="preserve"> other research results</w:t>
      </w:r>
      <w:r w:rsidR="00967531">
        <w:t xml:space="preserve">. </w:t>
      </w:r>
      <w:r>
        <w:rPr>
          <w:lang w:val="en-US"/>
        </w:rPr>
        <w:t xml:space="preserve">A 50% contribution cut off was applied to SIMPER analysis. Species assemblage data were graphically presented in MDS plots. Species density data was averaged across sites to reduce overcrowding within the MDS plots. Two separate MDS plots were generated, one with species correlations and a second with water temperature and discharge correlations overlain. The two plots were combined to create a single plot with both sets of correlations. Each species was classified as either littoral, littoral (facultatively pelagic) or pelagic and used to simplify labelling. For definitions of these categories and species categorisation, see </w:t>
      </w:r>
      <w:r w:rsidRPr="00695AC4">
        <w:rPr>
          <w:lang w:val="en-US"/>
        </w:rPr>
        <w:t xml:space="preserve">Appendix </w:t>
      </w:r>
      <w:r w:rsidR="0074775A">
        <w:rPr>
          <w:lang w:val="en-US"/>
        </w:rPr>
        <w:t>D</w:t>
      </w:r>
      <w:r>
        <w:rPr>
          <w:lang w:val="en-US"/>
        </w:rPr>
        <w:t xml:space="preserve">. </w:t>
      </w:r>
      <w:r w:rsidRPr="00FB0A69">
        <w:t>All statistical analyses were conducted</w:t>
      </w:r>
      <w:r w:rsidRPr="00547962">
        <w:t xml:space="preserve"> on</w:t>
      </w:r>
      <w:r>
        <w:t xml:space="preserve"> square-root </w:t>
      </w:r>
      <w:r>
        <w:lastRenderedPageBreak/>
        <w:t>transformed</w:t>
      </w:r>
      <w:r w:rsidRPr="00547962">
        <w:t xml:space="preserve"> </w:t>
      </w:r>
      <w:r>
        <w:t xml:space="preserve">day-time </w:t>
      </w:r>
      <w:r w:rsidRPr="00547962">
        <w:t xml:space="preserve">Haney trap data </w:t>
      </w:r>
      <w:r>
        <w:t>from below Lock 1 and Lock 6 between early November and January. When the number of unique permutations were low (i.e. &lt;100), Monte Carlo p-values have been reported. All results are reported to two significant figures and ±1 standard error reported in brackets.</w:t>
      </w:r>
    </w:p>
    <w:p w14:paraId="4760A5B1" w14:textId="249DEB6F" w:rsidR="000A0247" w:rsidRPr="00E35C12" w:rsidRDefault="000A0247" w:rsidP="000A0247">
      <w:pPr>
        <w:rPr>
          <w:i/>
          <w:color w:val="auto"/>
          <w:u w:val="single"/>
        </w:rPr>
      </w:pPr>
      <w:r w:rsidRPr="00E35C12">
        <w:rPr>
          <w:i/>
          <w:color w:val="auto"/>
          <w:u w:val="single"/>
        </w:rPr>
        <w:t>Larval gut analysis</w:t>
      </w:r>
    </w:p>
    <w:p w14:paraId="29B0C720" w14:textId="664FF502" w:rsidR="0074775A" w:rsidRDefault="0074775A" w:rsidP="0074775A">
      <w:r w:rsidRPr="00477E3D">
        <w:t>To determine if Commonwealth environmental water contributed to the timing of microinvertebrate productivity and presence of key species in relation to d</w:t>
      </w:r>
      <w:r>
        <w:t>iet of large-bodied fish larvae, diet composition of fish larvae was assessed.</w:t>
      </w:r>
      <w:r w:rsidRPr="00477E3D">
        <w:t xml:space="preserve"> </w:t>
      </w:r>
      <w:r>
        <w:t>G</w:t>
      </w:r>
      <w:r w:rsidRPr="00477E3D">
        <w:t xml:space="preserve">ut contents of golden perch, </w:t>
      </w:r>
      <w:r>
        <w:t>f</w:t>
      </w:r>
      <w:r w:rsidRPr="00477E3D">
        <w:t xml:space="preserve">reshwater catfish and Murray cod larvae, collected opportunistically through </w:t>
      </w:r>
      <w:r w:rsidRPr="00AF0D21">
        <w:t>larval fish sampling as part of the Fish Spawning and Recruitment indicator (</w:t>
      </w:r>
      <w:r w:rsidRPr="00EB240E">
        <w:fldChar w:fldCharType="begin"/>
      </w:r>
      <w:r w:rsidRPr="00EB240E">
        <w:instrText xml:space="preserve"> REF _Ref29892788 \h  \* MERGEFORMAT </w:instrText>
      </w:r>
      <w:r w:rsidRPr="00EB240E">
        <w:fldChar w:fldCharType="separate"/>
      </w:r>
      <w:r w:rsidR="00A20F12" w:rsidRPr="00A20F12">
        <w:rPr>
          <w:iCs/>
        </w:rPr>
        <w:t xml:space="preserve">Table </w:t>
      </w:r>
      <w:r w:rsidR="00A20F12" w:rsidRPr="00A20F12">
        <w:rPr>
          <w:iCs/>
          <w:noProof/>
        </w:rPr>
        <w:t>13</w:t>
      </w:r>
      <w:r w:rsidRPr="00EB240E">
        <w:fldChar w:fldCharType="end"/>
      </w:r>
      <w:r>
        <w:t xml:space="preserve">; </w:t>
      </w:r>
      <w:r w:rsidRPr="00AF0D21">
        <w:t xml:space="preserve">Section </w:t>
      </w:r>
      <w:r>
        <w:fldChar w:fldCharType="begin"/>
      </w:r>
      <w:r>
        <w:instrText xml:space="preserve"> REF _Ref521509492 \r \h </w:instrText>
      </w:r>
      <w:r>
        <w:fldChar w:fldCharType="separate"/>
      </w:r>
      <w:r w:rsidR="00A20F12">
        <w:t>2.6</w:t>
      </w:r>
      <w:r>
        <w:fldChar w:fldCharType="end"/>
      </w:r>
      <w:r w:rsidRPr="00AF0D21">
        <w:t>),</w:t>
      </w:r>
      <w:r w:rsidRPr="00477E3D">
        <w:t xml:space="preserve"> were analysed using traditional taxonomic methods.</w:t>
      </w:r>
      <w:r>
        <w:t xml:space="preserve"> The abundance of microinvertebrate prey in the stomachs of fish larvae (by species) were summarised in stacked bar charts.</w:t>
      </w:r>
    </w:p>
    <w:p w14:paraId="7DD3E1ED" w14:textId="501B42B9" w:rsidR="0074775A" w:rsidRDefault="0074775A" w:rsidP="00782239">
      <w:pPr>
        <w:pStyle w:val="Captions"/>
      </w:pPr>
      <w:bookmarkStart w:id="161" w:name="_Ref29892788"/>
      <w:bookmarkStart w:id="162" w:name="_Toc54612673"/>
      <w:r w:rsidRPr="00251408">
        <w:t xml:space="preserve">Table </w:t>
      </w:r>
      <w:r w:rsidRPr="00251408">
        <w:rPr>
          <w:i/>
          <w:iCs/>
        </w:rPr>
        <w:fldChar w:fldCharType="begin"/>
      </w:r>
      <w:r w:rsidRPr="00251408">
        <w:instrText xml:space="preserve"> SEQ Table \* ARABIC </w:instrText>
      </w:r>
      <w:r w:rsidRPr="00251408">
        <w:rPr>
          <w:i/>
          <w:iCs/>
        </w:rPr>
        <w:fldChar w:fldCharType="separate"/>
      </w:r>
      <w:r w:rsidR="00A20F12">
        <w:rPr>
          <w:noProof/>
        </w:rPr>
        <w:t>13</w:t>
      </w:r>
      <w:r w:rsidRPr="00251408">
        <w:rPr>
          <w:i/>
          <w:iCs/>
        </w:rPr>
        <w:fldChar w:fldCharType="end"/>
      </w:r>
      <w:bookmarkEnd w:id="161"/>
      <w:r>
        <w:rPr>
          <w:iCs/>
        </w:rPr>
        <w:t>.</w:t>
      </w:r>
      <w:r w:rsidRPr="00D72227">
        <w:t xml:space="preserve"> Sample sizes of large-bodied fish larvae analysed for gut contents from 2014–2018, indicating the number of fish with contents in their stomachs.</w:t>
      </w:r>
      <w:r>
        <w:t xml:space="preserve"> Total lengths (TL) are for all fish sampled.</w:t>
      </w:r>
      <w:bookmarkEnd w:id="162"/>
    </w:p>
    <w:tbl>
      <w:tblPr>
        <w:tblW w:w="4674" w:type="pct"/>
        <w:jc w:val="center"/>
        <w:tblLook w:val="04A0" w:firstRow="1" w:lastRow="0" w:firstColumn="1" w:lastColumn="0" w:noHBand="0" w:noVBand="1"/>
      </w:tblPr>
      <w:tblGrid>
        <w:gridCol w:w="965"/>
        <w:gridCol w:w="1058"/>
        <w:gridCol w:w="1362"/>
        <w:gridCol w:w="1058"/>
        <w:gridCol w:w="1362"/>
        <w:gridCol w:w="1271"/>
        <w:gridCol w:w="1362"/>
      </w:tblGrid>
      <w:tr w:rsidR="0074775A" w:rsidRPr="003E79F7" w14:paraId="498C4353" w14:textId="77777777" w:rsidTr="003E79F7">
        <w:trPr>
          <w:trHeight w:val="340"/>
          <w:jc w:val="center"/>
        </w:trPr>
        <w:tc>
          <w:tcPr>
            <w:tcW w:w="572" w:type="pct"/>
            <w:tcBorders>
              <w:top w:val="single" w:sz="4" w:space="0" w:color="auto"/>
              <w:left w:val="nil"/>
              <w:bottom w:val="nil"/>
              <w:right w:val="nil"/>
            </w:tcBorders>
            <w:shd w:val="clear" w:color="auto" w:fill="auto"/>
            <w:noWrap/>
            <w:vAlign w:val="bottom"/>
            <w:hideMark/>
          </w:tcPr>
          <w:p w14:paraId="448F2FFE" w14:textId="77777777" w:rsidR="0074775A" w:rsidRPr="003E79F7" w:rsidRDefault="0074775A" w:rsidP="003E79F7">
            <w:pPr>
              <w:spacing w:after="0" w:line="240" w:lineRule="auto"/>
              <w:contextualSpacing/>
              <w:rPr>
                <w:sz w:val="19"/>
                <w:szCs w:val="19"/>
                <w:lang w:eastAsia="en-AU"/>
              </w:rPr>
            </w:pPr>
          </w:p>
        </w:tc>
        <w:tc>
          <w:tcPr>
            <w:tcW w:w="1434" w:type="pct"/>
            <w:gridSpan w:val="2"/>
            <w:tcBorders>
              <w:top w:val="single" w:sz="4" w:space="0" w:color="auto"/>
              <w:left w:val="nil"/>
              <w:bottom w:val="nil"/>
              <w:right w:val="nil"/>
            </w:tcBorders>
            <w:shd w:val="clear" w:color="auto" w:fill="auto"/>
            <w:noWrap/>
            <w:vAlign w:val="bottom"/>
            <w:hideMark/>
          </w:tcPr>
          <w:p w14:paraId="4430F685" w14:textId="77777777" w:rsidR="0074775A" w:rsidRPr="003E79F7" w:rsidRDefault="0074775A" w:rsidP="003E79F7">
            <w:pPr>
              <w:spacing w:after="0" w:line="240" w:lineRule="auto"/>
              <w:contextualSpacing/>
              <w:jc w:val="center"/>
              <w:rPr>
                <w:rFonts w:cs="Calibri"/>
                <w:b/>
                <w:bCs/>
                <w:sz w:val="19"/>
                <w:szCs w:val="19"/>
                <w:lang w:eastAsia="en-AU"/>
              </w:rPr>
            </w:pPr>
            <w:r w:rsidRPr="003E79F7">
              <w:rPr>
                <w:rFonts w:cs="Calibri"/>
                <w:b/>
                <w:bCs/>
                <w:sz w:val="19"/>
                <w:szCs w:val="19"/>
                <w:lang w:eastAsia="en-AU"/>
              </w:rPr>
              <w:t>Freshwater catfish</w:t>
            </w:r>
          </w:p>
        </w:tc>
        <w:tc>
          <w:tcPr>
            <w:tcW w:w="1434" w:type="pct"/>
            <w:gridSpan w:val="2"/>
            <w:tcBorders>
              <w:top w:val="single" w:sz="4" w:space="0" w:color="auto"/>
              <w:left w:val="nil"/>
              <w:bottom w:val="nil"/>
              <w:right w:val="nil"/>
            </w:tcBorders>
            <w:shd w:val="clear" w:color="auto" w:fill="auto"/>
            <w:noWrap/>
            <w:vAlign w:val="bottom"/>
            <w:hideMark/>
          </w:tcPr>
          <w:p w14:paraId="256E1E97" w14:textId="77777777" w:rsidR="0074775A" w:rsidRPr="003E79F7" w:rsidRDefault="0074775A" w:rsidP="003E79F7">
            <w:pPr>
              <w:spacing w:after="0" w:line="240" w:lineRule="auto"/>
              <w:contextualSpacing/>
              <w:jc w:val="center"/>
              <w:rPr>
                <w:rFonts w:cs="Calibri"/>
                <w:b/>
                <w:bCs/>
                <w:sz w:val="19"/>
                <w:szCs w:val="19"/>
                <w:lang w:eastAsia="en-AU"/>
              </w:rPr>
            </w:pPr>
            <w:r w:rsidRPr="003E79F7">
              <w:rPr>
                <w:rFonts w:cs="Calibri"/>
                <w:b/>
                <w:bCs/>
                <w:sz w:val="19"/>
                <w:szCs w:val="19"/>
                <w:lang w:eastAsia="en-AU"/>
              </w:rPr>
              <w:t>Golden perch</w:t>
            </w:r>
          </w:p>
        </w:tc>
        <w:tc>
          <w:tcPr>
            <w:tcW w:w="1559" w:type="pct"/>
            <w:gridSpan w:val="2"/>
            <w:tcBorders>
              <w:top w:val="single" w:sz="4" w:space="0" w:color="auto"/>
              <w:left w:val="nil"/>
              <w:bottom w:val="nil"/>
              <w:right w:val="nil"/>
            </w:tcBorders>
            <w:shd w:val="clear" w:color="auto" w:fill="auto"/>
            <w:noWrap/>
            <w:vAlign w:val="bottom"/>
            <w:hideMark/>
          </w:tcPr>
          <w:p w14:paraId="0C984B45" w14:textId="77777777" w:rsidR="0074775A" w:rsidRPr="003E79F7" w:rsidRDefault="0074775A" w:rsidP="003E79F7">
            <w:pPr>
              <w:spacing w:after="0" w:line="240" w:lineRule="auto"/>
              <w:contextualSpacing/>
              <w:jc w:val="center"/>
              <w:rPr>
                <w:rFonts w:cs="Calibri"/>
                <w:b/>
                <w:bCs/>
                <w:sz w:val="19"/>
                <w:szCs w:val="19"/>
                <w:lang w:eastAsia="en-AU"/>
              </w:rPr>
            </w:pPr>
            <w:r w:rsidRPr="003E79F7">
              <w:rPr>
                <w:rFonts w:cs="Calibri"/>
                <w:b/>
                <w:bCs/>
                <w:sz w:val="19"/>
                <w:szCs w:val="19"/>
                <w:lang w:eastAsia="en-AU"/>
              </w:rPr>
              <w:t>Murray cod</w:t>
            </w:r>
          </w:p>
        </w:tc>
      </w:tr>
      <w:tr w:rsidR="0074775A" w:rsidRPr="003E79F7" w14:paraId="05BA5D17" w14:textId="77777777" w:rsidTr="003E79F7">
        <w:trPr>
          <w:trHeight w:val="340"/>
          <w:jc w:val="center"/>
        </w:trPr>
        <w:tc>
          <w:tcPr>
            <w:tcW w:w="572" w:type="pct"/>
            <w:tcBorders>
              <w:top w:val="nil"/>
              <w:left w:val="nil"/>
              <w:bottom w:val="single" w:sz="4" w:space="0" w:color="auto"/>
              <w:right w:val="nil"/>
            </w:tcBorders>
            <w:shd w:val="clear" w:color="auto" w:fill="auto"/>
            <w:noWrap/>
            <w:vAlign w:val="bottom"/>
            <w:hideMark/>
          </w:tcPr>
          <w:p w14:paraId="24FF95E7" w14:textId="77777777" w:rsidR="0074775A" w:rsidRPr="003E79F7" w:rsidRDefault="0074775A" w:rsidP="003E79F7">
            <w:pPr>
              <w:spacing w:after="0" w:line="240" w:lineRule="auto"/>
              <w:contextualSpacing/>
              <w:rPr>
                <w:rFonts w:cs="Calibri"/>
                <w:sz w:val="19"/>
                <w:szCs w:val="19"/>
                <w:lang w:eastAsia="en-AU"/>
              </w:rPr>
            </w:pPr>
            <w:r w:rsidRPr="003E79F7">
              <w:rPr>
                <w:rFonts w:cs="Calibri"/>
                <w:sz w:val="19"/>
                <w:szCs w:val="19"/>
                <w:lang w:eastAsia="en-AU"/>
              </w:rPr>
              <w:t>Year</w:t>
            </w:r>
          </w:p>
        </w:tc>
        <w:tc>
          <w:tcPr>
            <w:tcW w:w="627" w:type="pct"/>
            <w:tcBorders>
              <w:top w:val="nil"/>
              <w:left w:val="nil"/>
              <w:bottom w:val="single" w:sz="4" w:space="0" w:color="auto"/>
              <w:right w:val="nil"/>
            </w:tcBorders>
            <w:shd w:val="clear" w:color="auto" w:fill="auto"/>
            <w:noWrap/>
            <w:vAlign w:val="bottom"/>
            <w:hideMark/>
          </w:tcPr>
          <w:p w14:paraId="7C269515" w14:textId="77777777" w:rsidR="0074775A" w:rsidRPr="003E79F7" w:rsidRDefault="0074775A" w:rsidP="003E79F7">
            <w:pPr>
              <w:spacing w:after="0" w:line="240" w:lineRule="auto"/>
              <w:contextualSpacing/>
              <w:jc w:val="center"/>
              <w:rPr>
                <w:rFonts w:cs="Calibri"/>
                <w:sz w:val="19"/>
                <w:szCs w:val="19"/>
                <w:lang w:eastAsia="en-AU"/>
              </w:rPr>
            </w:pPr>
            <w:r w:rsidRPr="003E79F7">
              <w:rPr>
                <w:rFonts w:cs="Calibri"/>
                <w:sz w:val="19"/>
                <w:szCs w:val="19"/>
                <w:lang w:eastAsia="en-AU"/>
              </w:rPr>
              <w:t>TL (mm)</w:t>
            </w:r>
          </w:p>
        </w:tc>
        <w:tc>
          <w:tcPr>
            <w:tcW w:w="807" w:type="pct"/>
            <w:tcBorders>
              <w:top w:val="nil"/>
              <w:left w:val="nil"/>
              <w:bottom w:val="single" w:sz="4" w:space="0" w:color="auto"/>
              <w:right w:val="nil"/>
            </w:tcBorders>
            <w:shd w:val="clear" w:color="auto" w:fill="auto"/>
            <w:noWrap/>
            <w:vAlign w:val="bottom"/>
            <w:hideMark/>
          </w:tcPr>
          <w:p w14:paraId="6F32427C" w14:textId="77777777" w:rsidR="0074775A" w:rsidRPr="003E79F7" w:rsidRDefault="0074775A" w:rsidP="003E79F7">
            <w:pPr>
              <w:spacing w:after="0" w:line="240" w:lineRule="auto"/>
              <w:contextualSpacing/>
              <w:jc w:val="center"/>
              <w:rPr>
                <w:rFonts w:cs="Calibri"/>
                <w:sz w:val="19"/>
                <w:szCs w:val="19"/>
                <w:lang w:eastAsia="en-AU"/>
              </w:rPr>
            </w:pPr>
            <w:r w:rsidRPr="003E79F7">
              <w:rPr>
                <w:rFonts w:cs="Calibri"/>
                <w:i/>
                <w:sz w:val="19"/>
                <w:szCs w:val="19"/>
                <w:lang w:eastAsia="en-AU"/>
              </w:rPr>
              <w:t>n</w:t>
            </w:r>
            <w:r w:rsidRPr="003E79F7">
              <w:rPr>
                <w:rFonts w:cs="Calibri"/>
                <w:sz w:val="19"/>
                <w:szCs w:val="19"/>
                <w:lang w:eastAsia="en-AU"/>
              </w:rPr>
              <w:t xml:space="preserve"> </w:t>
            </w:r>
            <w:r w:rsidRPr="003E79F7">
              <w:rPr>
                <w:rFonts w:cs="Calibri"/>
                <w:sz w:val="19"/>
                <w:szCs w:val="19"/>
                <w:vertAlign w:val="subscript"/>
                <w:lang w:eastAsia="en-AU"/>
              </w:rPr>
              <w:t>food</w:t>
            </w:r>
            <w:r w:rsidRPr="003E79F7">
              <w:rPr>
                <w:rFonts w:cs="Calibri"/>
                <w:sz w:val="19"/>
                <w:szCs w:val="19"/>
                <w:lang w:eastAsia="en-AU"/>
              </w:rPr>
              <w:t xml:space="preserve"> (</w:t>
            </w:r>
            <w:r w:rsidRPr="003E79F7">
              <w:rPr>
                <w:rFonts w:cs="Calibri"/>
                <w:i/>
                <w:sz w:val="19"/>
                <w:szCs w:val="19"/>
                <w:lang w:eastAsia="en-AU"/>
              </w:rPr>
              <w:t>n</w:t>
            </w:r>
            <w:r w:rsidRPr="003E79F7">
              <w:rPr>
                <w:rFonts w:cs="Calibri"/>
                <w:sz w:val="19"/>
                <w:szCs w:val="19"/>
                <w:lang w:eastAsia="en-AU"/>
              </w:rPr>
              <w:t xml:space="preserve"> </w:t>
            </w:r>
            <w:r w:rsidRPr="003E79F7">
              <w:rPr>
                <w:rFonts w:cs="Calibri"/>
                <w:sz w:val="19"/>
                <w:szCs w:val="19"/>
                <w:vertAlign w:val="subscript"/>
                <w:lang w:eastAsia="en-AU"/>
              </w:rPr>
              <w:t>total</w:t>
            </w:r>
            <w:r w:rsidRPr="003E79F7">
              <w:rPr>
                <w:rFonts w:cs="Calibri"/>
                <w:sz w:val="19"/>
                <w:szCs w:val="19"/>
                <w:lang w:eastAsia="en-AU"/>
              </w:rPr>
              <w:t>)</w:t>
            </w:r>
          </w:p>
        </w:tc>
        <w:tc>
          <w:tcPr>
            <w:tcW w:w="627" w:type="pct"/>
            <w:tcBorders>
              <w:top w:val="nil"/>
              <w:left w:val="nil"/>
              <w:bottom w:val="single" w:sz="4" w:space="0" w:color="auto"/>
              <w:right w:val="nil"/>
            </w:tcBorders>
            <w:shd w:val="clear" w:color="auto" w:fill="auto"/>
            <w:noWrap/>
            <w:vAlign w:val="bottom"/>
            <w:hideMark/>
          </w:tcPr>
          <w:p w14:paraId="762D72A0" w14:textId="77777777" w:rsidR="0074775A" w:rsidRPr="003E79F7" w:rsidRDefault="0074775A" w:rsidP="003E79F7">
            <w:pPr>
              <w:spacing w:after="0" w:line="240" w:lineRule="auto"/>
              <w:contextualSpacing/>
              <w:jc w:val="center"/>
              <w:rPr>
                <w:rFonts w:cs="Calibri"/>
                <w:sz w:val="19"/>
                <w:szCs w:val="19"/>
                <w:lang w:eastAsia="en-AU"/>
              </w:rPr>
            </w:pPr>
            <w:r w:rsidRPr="003E79F7">
              <w:rPr>
                <w:rFonts w:cs="Calibri"/>
                <w:sz w:val="19"/>
                <w:szCs w:val="19"/>
                <w:lang w:eastAsia="en-AU"/>
              </w:rPr>
              <w:t>TL (mm)</w:t>
            </w:r>
          </w:p>
        </w:tc>
        <w:tc>
          <w:tcPr>
            <w:tcW w:w="807" w:type="pct"/>
            <w:tcBorders>
              <w:top w:val="nil"/>
              <w:left w:val="nil"/>
              <w:bottom w:val="single" w:sz="4" w:space="0" w:color="auto"/>
              <w:right w:val="nil"/>
            </w:tcBorders>
            <w:shd w:val="clear" w:color="auto" w:fill="auto"/>
            <w:noWrap/>
            <w:vAlign w:val="bottom"/>
            <w:hideMark/>
          </w:tcPr>
          <w:p w14:paraId="48934D66" w14:textId="77777777" w:rsidR="0074775A" w:rsidRPr="003E79F7" w:rsidRDefault="0074775A" w:rsidP="003E79F7">
            <w:pPr>
              <w:spacing w:after="0" w:line="240" w:lineRule="auto"/>
              <w:contextualSpacing/>
              <w:jc w:val="center"/>
              <w:rPr>
                <w:rFonts w:cs="Calibri"/>
                <w:sz w:val="19"/>
                <w:szCs w:val="19"/>
                <w:lang w:eastAsia="en-AU"/>
              </w:rPr>
            </w:pPr>
            <w:r w:rsidRPr="003E79F7">
              <w:rPr>
                <w:rFonts w:cs="Calibri"/>
                <w:i/>
                <w:sz w:val="19"/>
                <w:szCs w:val="19"/>
                <w:lang w:eastAsia="en-AU"/>
              </w:rPr>
              <w:t>n</w:t>
            </w:r>
            <w:r w:rsidRPr="003E79F7">
              <w:rPr>
                <w:rFonts w:cs="Calibri"/>
                <w:sz w:val="19"/>
                <w:szCs w:val="19"/>
                <w:lang w:eastAsia="en-AU"/>
              </w:rPr>
              <w:t xml:space="preserve"> </w:t>
            </w:r>
            <w:r w:rsidRPr="003E79F7">
              <w:rPr>
                <w:rFonts w:cs="Calibri"/>
                <w:sz w:val="19"/>
                <w:szCs w:val="19"/>
                <w:vertAlign w:val="subscript"/>
                <w:lang w:eastAsia="en-AU"/>
              </w:rPr>
              <w:t>food</w:t>
            </w:r>
            <w:r w:rsidRPr="003E79F7">
              <w:rPr>
                <w:rFonts w:cs="Calibri"/>
                <w:sz w:val="19"/>
                <w:szCs w:val="19"/>
                <w:lang w:eastAsia="en-AU"/>
              </w:rPr>
              <w:t xml:space="preserve"> (</w:t>
            </w:r>
            <w:r w:rsidRPr="003E79F7">
              <w:rPr>
                <w:rFonts w:cs="Calibri"/>
                <w:i/>
                <w:sz w:val="19"/>
                <w:szCs w:val="19"/>
                <w:lang w:eastAsia="en-AU"/>
              </w:rPr>
              <w:t>n</w:t>
            </w:r>
            <w:r w:rsidRPr="003E79F7">
              <w:rPr>
                <w:rFonts w:cs="Calibri"/>
                <w:sz w:val="19"/>
                <w:szCs w:val="19"/>
                <w:lang w:eastAsia="en-AU"/>
              </w:rPr>
              <w:t xml:space="preserve"> </w:t>
            </w:r>
            <w:r w:rsidRPr="003E79F7">
              <w:rPr>
                <w:rFonts w:cs="Calibri"/>
                <w:sz w:val="19"/>
                <w:szCs w:val="19"/>
                <w:vertAlign w:val="subscript"/>
                <w:lang w:eastAsia="en-AU"/>
              </w:rPr>
              <w:t>total</w:t>
            </w:r>
            <w:r w:rsidRPr="003E79F7">
              <w:rPr>
                <w:rFonts w:cs="Calibri"/>
                <w:sz w:val="19"/>
                <w:szCs w:val="19"/>
                <w:lang w:eastAsia="en-AU"/>
              </w:rPr>
              <w:t>)</w:t>
            </w:r>
          </w:p>
        </w:tc>
        <w:tc>
          <w:tcPr>
            <w:tcW w:w="753" w:type="pct"/>
            <w:tcBorders>
              <w:top w:val="nil"/>
              <w:left w:val="nil"/>
              <w:bottom w:val="single" w:sz="4" w:space="0" w:color="auto"/>
              <w:right w:val="nil"/>
            </w:tcBorders>
            <w:shd w:val="clear" w:color="auto" w:fill="auto"/>
            <w:noWrap/>
            <w:vAlign w:val="bottom"/>
            <w:hideMark/>
          </w:tcPr>
          <w:p w14:paraId="560D23D6" w14:textId="77777777" w:rsidR="0074775A" w:rsidRPr="003E79F7" w:rsidRDefault="0074775A" w:rsidP="003E79F7">
            <w:pPr>
              <w:spacing w:after="0" w:line="240" w:lineRule="auto"/>
              <w:contextualSpacing/>
              <w:jc w:val="center"/>
              <w:rPr>
                <w:rFonts w:cs="Calibri"/>
                <w:sz w:val="19"/>
                <w:szCs w:val="19"/>
                <w:lang w:eastAsia="en-AU"/>
              </w:rPr>
            </w:pPr>
            <w:r w:rsidRPr="003E79F7">
              <w:rPr>
                <w:rFonts w:cs="Calibri"/>
                <w:sz w:val="19"/>
                <w:szCs w:val="19"/>
                <w:lang w:eastAsia="en-AU"/>
              </w:rPr>
              <w:t>TL (mm)</w:t>
            </w:r>
          </w:p>
        </w:tc>
        <w:tc>
          <w:tcPr>
            <w:tcW w:w="807" w:type="pct"/>
            <w:tcBorders>
              <w:top w:val="nil"/>
              <w:left w:val="nil"/>
              <w:bottom w:val="single" w:sz="4" w:space="0" w:color="auto"/>
              <w:right w:val="nil"/>
            </w:tcBorders>
            <w:shd w:val="clear" w:color="auto" w:fill="auto"/>
            <w:noWrap/>
            <w:vAlign w:val="bottom"/>
            <w:hideMark/>
          </w:tcPr>
          <w:p w14:paraId="5124A427" w14:textId="77777777" w:rsidR="0074775A" w:rsidRPr="003E79F7" w:rsidRDefault="0074775A" w:rsidP="003E79F7">
            <w:pPr>
              <w:spacing w:after="0" w:line="240" w:lineRule="auto"/>
              <w:contextualSpacing/>
              <w:jc w:val="center"/>
              <w:rPr>
                <w:rFonts w:cs="Calibri"/>
                <w:sz w:val="19"/>
                <w:szCs w:val="19"/>
                <w:lang w:eastAsia="en-AU"/>
              </w:rPr>
            </w:pPr>
            <w:r w:rsidRPr="003E79F7">
              <w:rPr>
                <w:rFonts w:cs="Calibri"/>
                <w:i/>
                <w:sz w:val="19"/>
                <w:szCs w:val="19"/>
                <w:lang w:eastAsia="en-AU"/>
              </w:rPr>
              <w:t>n</w:t>
            </w:r>
            <w:r w:rsidRPr="003E79F7">
              <w:rPr>
                <w:rFonts w:cs="Calibri"/>
                <w:sz w:val="19"/>
                <w:szCs w:val="19"/>
                <w:lang w:eastAsia="en-AU"/>
              </w:rPr>
              <w:t xml:space="preserve"> </w:t>
            </w:r>
            <w:r w:rsidRPr="003E79F7">
              <w:rPr>
                <w:rFonts w:cs="Calibri"/>
                <w:sz w:val="19"/>
                <w:szCs w:val="19"/>
                <w:vertAlign w:val="subscript"/>
                <w:lang w:eastAsia="en-AU"/>
              </w:rPr>
              <w:t>food</w:t>
            </w:r>
            <w:r w:rsidRPr="003E79F7">
              <w:rPr>
                <w:rFonts w:cs="Calibri"/>
                <w:sz w:val="19"/>
                <w:szCs w:val="19"/>
                <w:lang w:eastAsia="en-AU"/>
              </w:rPr>
              <w:t xml:space="preserve"> (</w:t>
            </w:r>
            <w:r w:rsidRPr="003E79F7">
              <w:rPr>
                <w:rFonts w:cs="Calibri"/>
                <w:i/>
                <w:sz w:val="19"/>
                <w:szCs w:val="19"/>
                <w:lang w:eastAsia="en-AU"/>
              </w:rPr>
              <w:t>n</w:t>
            </w:r>
            <w:r w:rsidRPr="003E79F7">
              <w:rPr>
                <w:rFonts w:cs="Calibri"/>
                <w:sz w:val="19"/>
                <w:szCs w:val="19"/>
                <w:lang w:eastAsia="en-AU"/>
              </w:rPr>
              <w:t xml:space="preserve"> </w:t>
            </w:r>
            <w:r w:rsidRPr="003E79F7">
              <w:rPr>
                <w:rFonts w:cs="Calibri"/>
                <w:sz w:val="19"/>
                <w:szCs w:val="19"/>
                <w:vertAlign w:val="subscript"/>
                <w:lang w:eastAsia="en-AU"/>
              </w:rPr>
              <w:t>total</w:t>
            </w:r>
            <w:r w:rsidRPr="003E79F7">
              <w:rPr>
                <w:rFonts w:cs="Calibri"/>
                <w:sz w:val="19"/>
                <w:szCs w:val="19"/>
                <w:lang w:eastAsia="en-AU"/>
              </w:rPr>
              <w:t>)</w:t>
            </w:r>
          </w:p>
        </w:tc>
      </w:tr>
      <w:tr w:rsidR="0074775A" w:rsidRPr="003E79F7" w14:paraId="17B8F56B" w14:textId="77777777" w:rsidTr="003E79F7">
        <w:trPr>
          <w:trHeight w:val="340"/>
          <w:jc w:val="center"/>
        </w:trPr>
        <w:tc>
          <w:tcPr>
            <w:tcW w:w="572" w:type="pct"/>
            <w:tcBorders>
              <w:top w:val="nil"/>
              <w:left w:val="nil"/>
              <w:bottom w:val="nil"/>
              <w:right w:val="nil"/>
            </w:tcBorders>
            <w:shd w:val="clear" w:color="auto" w:fill="auto"/>
            <w:noWrap/>
            <w:vAlign w:val="bottom"/>
            <w:hideMark/>
          </w:tcPr>
          <w:p w14:paraId="5991E491" w14:textId="77777777" w:rsidR="0074775A" w:rsidRPr="003E79F7" w:rsidRDefault="0074775A" w:rsidP="003E79F7">
            <w:pPr>
              <w:spacing w:after="0" w:line="240" w:lineRule="auto"/>
              <w:contextualSpacing/>
              <w:rPr>
                <w:rFonts w:cs="Calibri"/>
                <w:sz w:val="19"/>
                <w:szCs w:val="19"/>
                <w:lang w:eastAsia="en-AU"/>
              </w:rPr>
            </w:pPr>
            <w:r w:rsidRPr="003E79F7">
              <w:rPr>
                <w:rFonts w:cs="Calibri"/>
                <w:sz w:val="19"/>
                <w:szCs w:val="19"/>
                <w:lang w:eastAsia="en-AU"/>
              </w:rPr>
              <w:t>2014/15</w:t>
            </w:r>
          </w:p>
        </w:tc>
        <w:tc>
          <w:tcPr>
            <w:tcW w:w="627" w:type="pct"/>
            <w:tcBorders>
              <w:top w:val="nil"/>
              <w:left w:val="nil"/>
              <w:bottom w:val="nil"/>
              <w:right w:val="nil"/>
            </w:tcBorders>
            <w:shd w:val="clear" w:color="auto" w:fill="auto"/>
            <w:noWrap/>
            <w:vAlign w:val="bottom"/>
            <w:hideMark/>
          </w:tcPr>
          <w:p w14:paraId="4CFA64C5" w14:textId="77777777" w:rsidR="0074775A" w:rsidRPr="003E79F7" w:rsidRDefault="0074775A" w:rsidP="003E79F7">
            <w:pPr>
              <w:spacing w:after="0" w:line="240" w:lineRule="auto"/>
              <w:contextualSpacing/>
              <w:jc w:val="center"/>
              <w:rPr>
                <w:rFonts w:cstheme="minorHAnsi"/>
                <w:sz w:val="19"/>
                <w:szCs w:val="19"/>
                <w:lang w:eastAsia="en-AU"/>
              </w:rPr>
            </w:pPr>
            <w:r w:rsidRPr="003E79F7">
              <w:rPr>
                <w:rFonts w:cstheme="minorHAnsi"/>
                <w:sz w:val="19"/>
                <w:szCs w:val="19"/>
                <w:lang w:eastAsia="en-AU"/>
              </w:rPr>
              <w:t>12.0–15.0</w:t>
            </w:r>
          </w:p>
        </w:tc>
        <w:tc>
          <w:tcPr>
            <w:tcW w:w="807" w:type="pct"/>
            <w:tcBorders>
              <w:top w:val="nil"/>
              <w:left w:val="nil"/>
              <w:bottom w:val="nil"/>
              <w:right w:val="nil"/>
            </w:tcBorders>
            <w:shd w:val="clear" w:color="auto" w:fill="auto"/>
            <w:noWrap/>
            <w:vAlign w:val="bottom"/>
            <w:hideMark/>
          </w:tcPr>
          <w:p w14:paraId="3CF8A817" w14:textId="77777777" w:rsidR="0074775A" w:rsidRPr="003E79F7" w:rsidRDefault="0074775A" w:rsidP="003E79F7">
            <w:pPr>
              <w:spacing w:after="0" w:line="240" w:lineRule="auto"/>
              <w:contextualSpacing/>
              <w:jc w:val="center"/>
              <w:rPr>
                <w:rFonts w:cstheme="minorHAnsi"/>
                <w:sz w:val="19"/>
                <w:szCs w:val="19"/>
                <w:lang w:eastAsia="en-AU"/>
              </w:rPr>
            </w:pPr>
            <w:r w:rsidRPr="003E79F7">
              <w:rPr>
                <w:rFonts w:cstheme="minorHAnsi"/>
                <w:sz w:val="19"/>
                <w:szCs w:val="19"/>
                <w:lang w:eastAsia="en-AU"/>
              </w:rPr>
              <w:t>3(7)</w:t>
            </w:r>
          </w:p>
        </w:tc>
        <w:tc>
          <w:tcPr>
            <w:tcW w:w="627" w:type="pct"/>
            <w:tcBorders>
              <w:top w:val="nil"/>
              <w:left w:val="nil"/>
              <w:bottom w:val="nil"/>
              <w:right w:val="nil"/>
            </w:tcBorders>
            <w:shd w:val="clear" w:color="auto" w:fill="auto"/>
            <w:noWrap/>
            <w:vAlign w:val="bottom"/>
            <w:hideMark/>
          </w:tcPr>
          <w:p w14:paraId="2A5561FC" w14:textId="77777777" w:rsidR="0074775A" w:rsidRPr="003E79F7" w:rsidRDefault="0074775A" w:rsidP="003E79F7">
            <w:pPr>
              <w:spacing w:after="0" w:line="240" w:lineRule="auto"/>
              <w:contextualSpacing/>
              <w:jc w:val="center"/>
              <w:rPr>
                <w:rFonts w:cstheme="minorHAnsi"/>
                <w:sz w:val="19"/>
                <w:szCs w:val="19"/>
                <w:lang w:eastAsia="en-AU"/>
              </w:rPr>
            </w:pPr>
            <w:r w:rsidRPr="003E79F7">
              <w:rPr>
                <w:rFonts w:cstheme="minorHAnsi"/>
                <w:sz w:val="19"/>
                <w:szCs w:val="19"/>
                <w:lang w:eastAsia="en-AU"/>
              </w:rPr>
              <w:t>11.0–14.0</w:t>
            </w:r>
          </w:p>
        </w:tc>
        <w:tc>
          <w:tcPr>
            <w:tcW w:w="807" w:type="pct"/>
            <w:tcBorders>
              <w:top w:val="nil"/>
              <w:left w:val="nil"/>
              <w:bottom w:val="nil"/>
              <w:right w:val="nil"/>
            </w:tcBorders>
            <w:shd w:val="clear" w:color="auto" w:fill="auto"/>
            <w:noWrap/>
            <w:vAlign w:val="bottom"/>
            <w:hideMark/>
          </w:tcPr>
          <w:p w14:paraId="289CBC0B" w14:textId="77777777" w:rsidR="0074775A" w:rsidRPr="003E79F7" w:rsidRDefault="0074775A" w:rsidP="003E79F7">
            <w:pPr>
              <w:spacing w:after="0" w:line="240" w:lineRule="auto"/>
              <w:contextualSpacing/>
              <w:jc w:val="center"/>
              <w:rPr>
                <w:rFonts w:cstheme="minorHAnsi"/>
                <w:sz w:val="19"/>
                <w:szCs w:val="19"/>
                <w:lang w:eastAsia="en-AU"/>
              </w:rPr>
            </w:pPr>
            <w:r w:rsidRPr="003E79F7">
              <w:rPr>
                <w:rFonts w:cstheme="minorHAnsi"/>
                <w:sz w:val="19"/>
                <w:szCs w:val="19"/>
                <w:lang w:eastAsia="en-AU"/>
              </w:rPr>
              <w:t>2(2)</w:t>
            </w:r>
          </w:p>
        </w:tc>
        <w:tc>
          <w:tcPr>
            <w:tcW w:w="753" w:type="pct"/>
            <w:tcBorders>
              <w:top w:val="nil"/>
              <w:left w:val="nil"/>
              <w:bottom w:val="nil"/>
              <w:right w:val="nil"/>
            </w:tcBorders>
            <w:shd w:val="clear" w:color="auto" w:fill="auto"/>
            <w:noWrap/>
            <w:vAlign w:val="bottom"/>
            <w:hideMark/>
          </w:tcPr>
          <w:p w14:paraId="1FE6AE04" w14:textId="77777777" w:rsidR="0074775A" w:rsidRPr="003E79F7" w:rsidRDefault="0074775A" w:rsidP="003E79F7">
            <w:pPr>
              <w:spacing w:after="0" w:line="240" w:lineRule="auto"/>
              <w:contextualSpacing/>
              <w:jc w:val="center"/>
              <w:rPr>
                <w:rFonts w:cstheme="minorHAnsi"/>
                <w:sz w:val="19"/>
                <w:szCs w:val="19"/>
                <w:lang w:eastAsia="en-AU"/>
              </w:rPr>
            </w:pPr>
            <w:r w:rsidRPr="003E79F7">
              <w:rPr>
                <w:rFonts w:cstheme="minorHAnsi"/>
                <w:sz w:val="19"/>
                <w:szCs w:val="19"/>
                <w:lang w:eastAsia="en-AU"/>
              </w:rPr>
              <w:t>10.0–12.0</w:t>
            </w:r>
          </w:p>
        </w:tc>
        <w:tc>
          <w:tcPr>
            <w:tcW w:w="807" w:type="pct"/>
            <w:tcBorders>
              <w:top w:val="nil"/>
              <w:left w:val="nil"/>
              <w:bottom w:val="nil"/>
              <w:right w:val="nil"/>
            </w:tcBorders>
            <w:shd w:val="clear" w:color="auto" w:fill="auto"/>
            <w:noWrap/>
            <w:vAlign w:val="bottom"/>
            <w:hideMark/>
          </w:tcPr>
          <w:p w14:paraId="6FAE95E2" w14:textId="77777777" w:rsidR="0074775A" w:rsidRPr="003E79F7" w:rsidRDefault="0074775A" w:rsidP="003E79F7">
            <w:pPr>
              <w:spacing w:after="0" w:line="240" w:lineRule="auto"/>
              <w:contextualSpacing/>
              <w:jc w:val="center"/>
              <w:rPr>
                <w:rFonts w:cstheme="minorHAnsi"/>
                <w:sz w:val="19"/>
                <w:szCs w:val="19"/>
                <w:lang w:eastAsia="en-AU"/>
              </w:rPr>
            </w:pPr>
            <w:r w:rsidRPr="003E79F7">
              <w:rPr>
                <w:rFonts w:cstheme="minorHAnsi"/>
                <w:sz w:val="19"/>
                <w:szCs w:val="19"/>
                <w:lang w:eastAsia="en-AU"/>
              </w:rPr>
              <w:t>5(16)</w:t>
            </w:r>
          </w:p>
        </w:tc>
      </w:tr>
      <w:tr w:rsidR="0074775A" w:rsidRPr="003E79F7" w14:paraId="60145416" w14:textId="77777777" w:rsidTr="003E79F7">
        <w:trPr>
          <w:trHeight w:val="340"/>
          <w:jc w:val="center"/>
        </w:trPr>
        <w:tc>
          <w:tcPr>
            <w:tcW w:w="572" w:type="pct"/>
            <w:tcBorders>
              <w:top w:val="nil"/>
              <w:left w:val="nil"/>
              <w:bottom w:val="nil"/>
              <w:right w:val="nil"/>
            </w:tcBorders>
            <w:shd w:val="clear" w:color="auto" w:fill="auto"/>
            <w:noWrap/>
            <w:vAlign w:val="bottom"/>
            <w:hideMark/>
          </w:tcPr>
          <w:p w14:paraId="2DABB628" w14:textId="77777777" w:rsidR="0074775A" w:rsidRPr="003E79F7" w:rsidRDefault="0074775A" w:rsidP="003E79F7">
            <w:pPr>
              <w:spacing w:after="0" w:line="240" w:lineRule="auto"/>
              <w:contextualSpacing/>
              <w:rPr>
                <w:rFonts w:cs="Calibri"/>
                <w:sz w:val="19"/>
                <w:szCs w:val="19"/>
                <w:lang w:eastAsia="en-AU"/>
              </w:rPr>
            </w:pPr>
            <w:r w:rsidRPr="003E79F7">
              <w:rPr>
                <w:rFonts w:cs="Calibri"/>
                <w:sz w:val="19"/>
                <w:szCs w:val="19"/>
                <w:lang w:eastAsia="en-AU"/>
              </w:rPr>
              <w:t>2015/16</w:t>
            </w:r>
          </w:p>
        </w:tc>
        <w:tc>
          <w:tcPr>
            <w:tcW w:w="627" w:type="pct"/>
            <w:tcBorders>
              <w:top w:val="nil"/>
              <w:left w:val="nil"/>
              <w:bottom w:val="nil"/>
              <w:right w:val="nil"/>
            </w:tcBorders>
            <w:shd w:val="clear" w:color="auto" w:fill="auto"/>
            <w:noWrap/>
            <w:vAlign w:val="bottom"/>
            <w:hideMark/>
          </w:tcPr>
          <w:p w14:paraId="2F77DD6C" w14:textId="77777777" w:rsidR="0074775A" w:rsidRPr="003E79F7" w:rsidRDefault="0074775A" w:rsidP="003E79F7">
            <w:pPr>
              <w:spacing w:after="0" w:line="240" w:lineRule="auto"/>
              <w:contextualSpacing/>
              <w:jc w:val="center"/>
              <w:rPr>
                <w:rFonts w:cstheme="minorHAnsi"/>
                <w:sz w:val="19"/>
                <w:szCs w:val="19"/>
                <w:lang w:eastAsia="en-AU"/>
              </w:rPr>
            </w:pPr>
            <w:r w:rsidRPr="003E79F7">
              <w:rPr>
                <w:rFonts w:cstheme="minorHAnsi"/>
                <w:sz w:val="19"/>
                <w:szCs w:val="19"/>
                <w:lang w:eastAsia="en-AU"/>
              </w:rPr>
              <w:t>12.3–20.7</w:t>
            </w:r>
          </w:p>
        </w:tc>
        <w:tc>
          <w:tcPr>
            <w:tcW w:w="807" w:type="pct"/>
            <w:tcBorders>
              <w:top w:val="nil"/>
              <w:left w:val="nil"/>
              <w:bottom w:val="nil"/>
              <w:right w:val="nil"/>
            </w:tcBorders>
            <w:shd w:val="clear" w:color="auto" w:fill="auto"/>
            <w:noWrap/>
            <w:vAlign w:val="bottom"/>
            <w:hideMark/>
          </w:tcPr>
          <w:p w14:paraId="24763740" w14:textId="77777777" w:rsidR="0074775A" w:rsidRPr="003E79F7" w:rsidRDefault="0074775A" w:rsidP="003E79F7">
            <w:pPr>
              <w:spacing w:after="0" w:line="240" w:lineRule="auto"/>
              <w:contextualSpacing/>
              <w:jc w:val="center"/>
              <w:rPr>
                <w:rFonts w:cstheme="minorHAnsi"/>
                <w:sz w:val="19"/>
                <w:szCs w:val="19"/>
                <w:lang w:eastAsia="en-AU"/>
              </w:rPr>
            </w:pPr>
            <w:r w:rsidRPr="003E79F7">
              <w:rPr>
                <w:rFonts w:cstheme="minorHAnsi"/>
                <w:sz w:val="19"/>
                <w:szCs w:val="19"/>
                <w:lang w:eastAsia="en-AU"/>
              </w:rPr>
              <w:t>9(14)</w:t>
            </w:r>
          </w:p>
        </w:tc>
        <w:tc>
          <w:tcPr>
            <w:tcW w:w="627" w:type="pct"/>
            <w:tcBorders>
              <w:top w:val="nil"/>
              <w:left w:val="nil"/>
              <w:bottom w:val="nil"/>
              <w:right w:val="nil"/>
            </w:tcBorders>
            <w:shd w:val="clear" w:color="auto" w:fill="auto"/>
            <w:noWrap/>
            <w:vAlign w:val="bottom"/>
            <w:hideMark/>
          </w:tcPr>
          <w:p w14:paraId="663262DF" w14:textId="77777777" w:rsidR="0074775A" w:rsidRPr="003E79F7" w:rsidRDefault="0074775A" w:rsidP="003E79F7">
            <w:pPr>
              <w:spacing w:after="0" w:line="240" w:lineRule="auto"/>
              <w:contextualSpacing/>
              <w:jc w:val="center"/>
              <w:rPr>
                <w:rFonts w:cstheme="minorHAnsi"/>
                <w:sz w:val="19"/>
                <w:szCs w:val="19"/>
                <w:lang w:eastAsia="en-AU"/>
              </w:rPr>
            </w:pPr>
            <w:r w:rsidRPr="003E79F7">
              <w:rPr>
                <w:rFonts w:cstheme="minorHAnsi"/>
                <w:sz w:val="19"/>
                <w:szCs w:val="19"/>
                <w:lang w:eastAsia="en-AU"/>
              </w:rPr>
              <w:t>12.9</w:t>
            </w:r>
          </w:p>
        </w:tc>
        <w:tc>
          <w:tcPr>
            <w:tcW w:w="807" w:type="pct"/>
            <w:tcBorders>
              <w:top w:val="nil"/>
              <w:left w:val="nil"/>
              <w:bottom w:val="nil"/>
              <w:right w:val="nil"/>
            </w:tcBorders>
            <w:shd w:val="clear" w:color="auto" w:fill="auto"/>
            <w:noWrap/>
            <w:vAlign w:val="bottom"/>
            <w:hideMark/>
          </w:tcPr>
          <w:p w14:paraId="3607EFEF" w14:textId="77777777" w:rsidR="0074775A" w:rsidRPr="003E79F7" w:rsidRDefault="0074775A" w:rsidP="003E79F7">
            <w:pPr>
              <w:spacing w:after="0" w:line="240" w:lineRule="auto"/>
              <w:contextualSpacing/>
              <w:jc w:val="center"/>
              <w:rPr>
                <w:rFonts w:cstheme="minorHAnsi"/>
                <w:sz w:val="19"/>
                <w:szCs w:val="19"/>
                <w:lang w:eastAsia="en-AU"/>
              </w:rPr>
            </w:pPr>
            <w:r w:rsidRPr="003E79F7">
              <w:rPr>
                <w:rFonts w:cstheme="minorHAnsi"/>
                <w:sz w:val="19"/>
                <w:szCs w:val="19"/>
                <w:lang w:eastAsia="en-AU"/>
              </w:rPr>
              <w:t>1(1)</w:t>
            </w:r>
          </w:p>
        </w:tc>
        <w:tc>
          <w:tcPr>
            <w:tcW w:w="753" w:type="pct"/>
            <w:tcBorders>
              <w:top w:val="nil"/>
              <w:left w:val="nil"/>
              <w:bottom w:val="nil"/>
              <w:right w:val="nil"/>
            </w:tcBorders>
            <w:shd w:val="clear" w:color="auto" w:fill="auto"/>
            <w:noWrap/>
            <w:vAlign w:val="bottom"/>
            <w:hideMark/>
          </w:tcPr>
          <w:p w14:paraId="698C8561" w14:textId="77777777" w:rsidR="0074775A" w:rsidRPr="003E79F7" w:rsidRDefault="0074775A" w:rsidP="003E79F7">
            <w:pPr>
              <w:spacing w:after="0" w:line="240" w:lineRule="auto"/>
              <w:contextualSpacing/>
              <w:jc w:val="center"/>
              <w:rPr>
                <w:rFonts w:cstheme="minorHAnsi"/>
                <w:sz w:val="19"/>
                <w:szCs w:val="19"/>
                <w:lang w:eastAsia="en-AU"/>
              </w:rPr>
            </w:pPr>
            <w:r w:rsidRPr="003E79F7">
              <w:rPr>
                <w:rFonts w:cstheme="minorHAnsi"/>
                <w:sz w:val="19"/>
                <w:szCs w:val="19"/>
                <w:lang w:eastAsia="en-AU"/>
              </w:rPr>
              <w:t>9.7–14.7</w:t>
            </w:r>
          </w:p>
        </w:tc>
        <w:tc>
          <w:tcPr>
            <w:tcW w:w="807" w:type="pct"/>
            <w:tcBorders>
              <w:top w:val="nil"/>
              <w:left w:val="nil"/>
              <w:bottom w:val="nil"/>
              <w:right w:val="nil"/>
            </w:tcBorders>
            <w:shd w:val="clear" w:color="auto" w:fill="auto"/>
            <w:noWrap/>
            <w:vAlign w:val="bottom"/>
            <w:hideMark/>
          </w:tcPr>
          <w:p w14:paraId="4EE5C71C" w14:textId="77777777" w:rsidR="0074775A" w:rsidRPr="003E79F7" w:rsidRDefault="0074775A" w:rsidP="003E79F7">
            <w:pPr>
              <w:spacing w:after="0" w:line="240" w:lineRule="auto"/>
              <w:contextualSpacing/>
              <w:jc w:val="center"/>
              <w:rPr>
                <w:rFonts w:cstheme="minorHAnsi"/>
                <w:sz w:val="19"/>
                <w:szCs w:val="19"/>
                <w:lang w:eastAsia="en-AU"/>
              </w:rPr>
            </w:pPr>
            <w:r w:rsidRPr="003E79F7">
              <w:rPr>
                <w:rFonts w:cstheme="minorHAnsi"/>
                <w:sz w:val="19"/>
                <w:szCs w:val="19"/>
                <w:lang w:eastAsia="en-AU"/>
              </w:rPr>
              <w:t>8(29)</w:t>
            </w:r>
          </w:p>
        </w:tc>
      </w:tr>
      <w:tr w:rsidR="0074775A" w:rsidRPr="003E79F7" w14:paraId="75112AC4" w14:textId="77777777" w:rsidTr="003E79F7">
        <w:trPr>
          <w:trHeight w:val="340"/>
          <w:jc w:val="center"/>
        </w:trPr>
        <w:tc>
          <w:tcPr>
            <w:tcW w:w="572" w:type="pct"/>
            <w:tcBorders>
              <w:top w:val="nil"/>
              <w:left w:val="nil"/>
              <w:bottom w:val="nil"/>
              <w:right w:val="nil"/>
            </w:tcBorders>
            <w:shd w:val="clear" w:color="auto" w:fill="auto"/>
            <w:noWrap/>
            <w:vAlign w:val="bottom"/>
            <w:hideMark/>
          </w:tcPr>
          <w:p w14:paraId="06EAC4CF" w14:textId="77777777" w:rsidR="0074775A" w:rsidRPr="003E79F7" w:rsidRDefault="0074775A" w:rsidP="003E79F7">
            <w:pPr>
              <w:spacing w:after="0" w:line="240" w:lineRule="auto"/>
              <w:contextualSpacing/>
              <w:rPr>
                <w:rFonts w:cs="Calibri"/>
                <w:sz w:val="19"/>
                <w:szCs w:val="19"/>
                <w:lang w:eastAsia="en-AU"/>
              </w:rPr>
            </w:pPr>
            <w:r w:rsidRPr="003E79F7">
              <w:rPr>
                <w:rFonts w:cs="Calibri"/>
                <w:sz w:val="19"/>
                <w:szCs w:val="19"/>
                <w:lang w:eastAsia="en-AU"/>
              </w:rPr>
              <w:t>2016/17</w:t>
            </w:r>
          </w:p>
        </w:tc>
        <w:tc>
          <w:tcPr>
            <w:tcW w:w="627" w:type="pct"/>
            <w:tcBorders>
              <w:top w:val="nil"/>
              <w:left w:val="nil"/>
              <w:bottom w:val="nil"/>
              <w:right w:val="nil"/>
            </w:tcBorders>
            <w:shd w:val="clear" w:color="auto" w:fill="auto"/>
            <w:noWrap/>
            <w:vAlign w:val="bottom"/>
            <w:hideMark/>
          </w:tcPr>
          <w:p w14:paraId="778CF37E" w14:textId="77777777" w:rsidR="0074775A" w:rsidRPr="003E79F7" w:rsidRDefault="0074775A" w:rsidP="003E79F7">
            <w:pPr>
              <w:spacing w:after="0" w:line="240" w:lineRule="auto"/>
              <w:contextualSpacing/>
              <w:rPr>
                <w:rFonts w:cstheme="minorHAnsi"/>
                <w:sz w:val="19"/>
                <w:szCs w:val="19"/>
                <w:lang w:eastAsia="en-AU"/>
              </w:rPr>
            </w:pPr>
          </w:p>
        </w:tc>
        <w:tc>
          <w:tcPr>
            <w:tcW w:w="807" w:type="pct"/>
            <w:tcBorders>
              <w:top w:val="nil"/>
              <w:left w:val="nil"/>
              <w:bottom w:val="nil"/>
              <w:right w:val="nil"/>
            </w:tcBorders>
            <w:shd w:val="clear" w:color="auto" w:fill="auto"/>
            <w:noWrap/>
            <w:vAlign w:val="bottom"/>
            <w:hideMark/>
          </w:tcPr>
          <w:p w14:paraId="75660EBF" w14:textId="77777777" w:rsidR="0074775A" w:rsidRPr="003E79F7" w:rsidRDefault="0074775A" w:rsidP="003E79F7">
            <w:pPr>
              <w:spacing w:after="0" w:line="240" w:lineRule="auto"/>
              <w:contextualSpacing/>
              <w:jc w:val="center"/>
              <w:rPr>
                <w:rFonts w:cstheme="minorHAnsi"/>
                <w:sz w:val="19"/>
                <w:szCs w:val="19"/>
                <w:lang w:eastAsia="en-AU"/>
              </w:rPr>
            </w:pPr>
            <w:r w:rsidRPr="003E79F7">
              <w:rPr>
                <w:rFonts w:cstheme="minorHAnsi"/>
                <w:sz w:val="19"/>
                <w:szCs w:val="19"/>
                <w:lang w:eastAsia="en-AU"/>
              </w:rPr>
              <w:t>0(0)</w:t>
            </w:r>
          </w:p>
        </w:tc>
        <w:tc>
          <w:tcPr>
            <w:tcW w:w="627" w:type="pct"/>
            <w:tcBorders>
              <w:top w:val="nil"/>
              <w:left w:val="nil"/>
              <w:bottom w:val="nil"/>
              <w:right w:val="nil"/>
            </w:tcBorders>
            <w:shd w:val="clear" w:color="auto" w:fill="auto"/>
            <w:noWrap/>
            <w:vAlign w:val="bottom"/>
            <w:hideMark/>
          </w:tcPr>
          <w:p w14:paraId="6750BDD4" w14:textId="77777777" w:rsidR="0074775A" w:rsidRPr="003E79F7" w:rsidRDefault="0074775A" w:rsidP="003E79F7">
            <w:pPr>
              <w:spacing w:after="0" w:line="240" w:lineRule="auto"/>
              <w:contextualSpacing/>
              <w:jc w:val="center"/>
              <w:rPr>
                <w:rFonts w:cstheme="minorHAnsi"/>
                <w:sz w:val="19"/>
                <w:szCs w:val="19"/>
                <w:lang w:eastAsia="en-AU"/>
              </w:rPr>
            </w:pPr>
          </w:p>
        </w:tc>
        <w:tc>
          <w:tcPr>
            <w:tcW w:w="807" w:type="pct"/>
            <w:tcBorders>
              <w:top w:val="nil"/>
              <w:left w:val="nil"/>
              <w:bottom w:val="nil"/>
              <w:right w:val="nil"/>
            </w:tcBorders>
            <w:shd w:val="clear" w:color="auto" w:fill="auto"/>
            <w:noWrap/>
            <w:vAlign w:val="bottom"/>
            <w:hideMark/>
          </w:tcPr>
          <w:p w14:paraId="1F8F6561" w14:textId="77777777" w:rsidR="0074775A" w:rsidRPr="003E79F7" w:rsidRDefault="0074775A" w:rsidP="003E79F7">
            <w:pPr>
              <w:spacing w:after="0" w:line="240" w:lineRule="auto"/>
              <w:contextualSpacing/>
              <w:jc w:val="center"/>
              <w:rPr>
                <w:rFonts w:cstheme="minorHAnsi"/>
                <w:sz w:val="19"/>
                <w:szCs w:val="19"/>
                <w:lang w:eastAsia="en-AU"/>
              </w:rPr>
            </w:pPr>
            <w:r w:rsidRPr="003E79F7">
              <w:rPr>
                <w:rFonts w:cstheme="minorHAnsi"/>
                <w:sz w:val="19"/>
                <w:szCs w:val="19"/>
                <w:lang w:eastAsia="en-AU"/>
              </w:rPr>
              <w:t>0(0)</w:t>
            </w:r>
          </w:p>
        </w:tc>
        <w:tc>
          <w:tcPr>
            <w:tcW w:w="753" w:type="pct"/>
            <w:tcBorders>
              <w:top w:val="nil"/>
              <w:left w:val="nil"/>
              <w:bottom w:val="nil"/>
              <w:right w:val="nil"/>
            </w:tcBorders>
            <w:shd w:val="clear" w:color="auto" w:fill="auto"/>
            <w:noWrap/>
            <w:vAlign w:val="bottom"/>
            <w:hideMark/>
          </w:tcPr>
          <w:p w14:paraId="5B30FB46" w14:textId="77777777" w:rsidR="0074775A" w:rsidRPr="003E79F7" w:rsidRDefault="0074775A" w:rsidP="003E79F7">
            <w:pPr>
              <w:spacing w:after="0" w:line="240" w:lineRule="auto"/>
              <w:contextualSpacing/>
              <w:jc w:val="center"/>
              <w:rPr>
                <w:rFonts w:cstheme="minorHAnsi"/>
                <w:sz w:val="19"/>
                <w:szCs w:val="19"/>
                <w:lang w:eastAsia="en-AU"/>
              </w:rPr>
            </w:pPr>
            <w:r w:rsidRPr="003E79F7">
              <w:rPr>
                <w:rFonts w:cstheme="minorHAnsi"/>
                <w:sz w:val="19"/>
                <w:szCs w:val="19"/>
                <w:lang w:eastAsia="en-AU"/>
              </w:rPr>
              <w:t>7.8–12.8</w:t>
            </w:r>
          </w:p>
        </w:tc>
        <w:tc>
          <w:tcPr>
            <w:tcW w:w="807" w:type="pct"/>
            <w:tcBorders>
              <w:top w:val="nil"/>
              <w:left w:val="nil"/>
              <w:bottom w:val="nil"/>
              <w:right w:val="nil"/>
            </w:tcBorders>
            <w:shd w:val="clear" w:color="auto" w:fill="auto"/>
            <w:noWrap/>
            <w:vAlign w:val="bottom"/>
            <w:hideMark/>
          </w:tcPr>
          <w:p w14:paraId="01249FC0" w14:textId="77777777" w:rsidR="0074775A" w:rsidRPr="003E79F7" w:rsidRDefault="0074775A" w:rsidP="003E79F7">
            <w:pPr>
              <w:spacing w:after="0" w:line="240" w:lineRule="auto"/>
              <w:contextualSpacing/>
              <w:jc w:val="center"/>
              <w:rPr>
                <w:rFonts w:cstheme="minorHAnsi"/>
                <w:sz w:val="19"/>
                <w:szCs w:val="19"/>
                <w:lang w:eastAsia="en-AU"/>
              </w:rPr>
            </w:pPr>
            <w:r w:rsidRPr="003E79F7">
              <w:rPr>
                <w:rFonts w:cstheme="minorHAnsi"/>
                <w:sz w:val="19"/>
                <w:szCs w:val="19"/>
                <w:lang w:eastAsia="en-AU"/>
              </w:rPr>
              <w:t>2(20)</w:t>
            </w:r>
          </w:p>
        </w:tc>
      </w:tr>
      <w:tr w:rsidR="0074775A" w:rsidRPr="003E79F7" w14:paraId="5972800A" w14:textId="77777777" w:rsidTr="003E79F7">
        <w:trPr>
          <w:trHeight w:val="340"/>
          <w:jc w:val="center"/>
        </w:trPr>
        <w:tc>
          <w:tcPr>
            <w:tcW w:w="572" w:type="pct"/>
            <w:tcBorders>
              <w:top w:val="nil"/>
              <w:left w:val="nil"/>
              <w:bottom w:val="single" w:sz="4" w:space="0" w:color="auto"/>
              <w:right w:val="nil"/>
            </w:tcBorders>
            <w:shd w:val="clear" w:color="auto" w:fill="auto"/>
            <w:noWrap/>
            <w:vAlign w:val="bottom"/>
            <w:hideMark/>
          </w:tcPr>
          <w:p w14:paraId="2EA28CE1" w14:textId="77777777" w:rsidR="0074775A" w:rsidRPr="003E79F7" w:rsidRDefault="0074775A" w:rsidP="003E79F7">
            <w:pPr>
              <w:spacing w:after="0" w:line="240" w:lineRule="auto"/>
              <w:contextualSpacing/>
              <w:rPr>
                <w:rFonts w:cs="Calibri"/>
                <w:sz w:val="19"/>
                <w:szCs w:val="19"/>
                <w:lang w:eastAsia="en-AU"/>
              </w:rPr>
            </w:pPr>
            <w:r w:rsidRPr="003E79F7">
              <w:rPr>
                <w:rFonts w:cs="Calibri"/>
                <w:sz w:val="19"/>
                <w:szCs w:val="19"/>
                <w:lang w:eastAsia="en-AU"/>
              </w:rPr>
              <w:t>2017/18</w:t>
            </w:r>
          </w:p>
        </w:tc>
        <w:tc>
          <w:tcPr>
            <w:tcW w:w="627" w:type="pct"/>
            <w:tcBorders>
              <w:top w:val="nil"/>
              <w:left w:val="nil"/>
              <w:bottom w:val="single" w:sz="4" w:space="0" w:color="auto"/>
              <w:right w:val="nil"/>
            </w:tcBorders>
            <w:shd w:val="clear" w:color="auto" w:fill="auto"/>
            <w:noWrap/>
            <w:vAlign w:val="bottom"/>
            <w:hideMark/>
          </w:tcPr>
          <w:p w14:paraId="2D035381" w14:textId="77777777" w:rsidR="0074775A" w:rsidRPr="003E79F7" w:rsidRDefault="0074775A" w:rsidP="003E79F7">
            <w:pPr>
              <w:spacing w:after="0" w:line="240" w:lineRule="auto"/>
              <w:contextualSpacing/>
              <w:jc w:val="center"/>
              <w:rPr>
                <w:rFonts w:cstheme="minorHAnsi"/>
                <w:sz w:val="19"/>
                <w:szCs w:val="19"/>
                <w:lang w:eastAsia="en-AU"/>
              </w:rPr>
            </w:pPr>
            <w:r w:rsidRPr="003E79F7">
              <w:rPr>
                <w:rFonts w:cstheme="minorHAnsi"/>
                <w:sz w:val="19"/>
                <w:szCs w:val="19"/>
                <w:lang w:eastAsia="en-AU"/>
              </w:rPr>
              <w:t>14.0–16.0</w:t>
            </w:r>
          </w:p>
        </w:tc>
        <w:tc>
          <w:tcPr>
            <w:tcW w:w="807" w:type="pct"/>
            <w:tcBorders>
              <w:top w:val="nil"/>
              <w:left w:val="nil"/>
              <w:bottom w:val="single" w:sz="4" w:space="0" w:color="auto"/>
              <w:right w:val="nil"/>
            </w:tcBorders>
            <w:shd w:val="clear" w:color="auto" w:fill="auto"/>
            <w:noWrap/>
            <w:vAlign w:val="bottom"/>
            <w:hideMark/>
          </w:tcPr>
          <w:p w14:paraId="73A74571" w14:textId="77777777" w:rsidR="0074775A" w:rsidRPr="003E79F7" w:rsidRDefault="0074775A" w:rsidP="003E79F7">
            <w:pPr>
              <w:spacing w:after="0" w:line="240" w:lineRule="auto"/>
              <w:contextualSpacing/>
              <w:jc w:val="center"/>
              <w:rPr>
                <w:rFonts w:cstheme="minorHAnsi"/>
                <w:sz w:val="19"/>
                <w:szCs w:val="19"/>
                <w:lang w:eastAsia="en-AU"/>
              </w:rPr>
            </w:pPr>
            <w:r w:rsidRPr="003E79F7">
              <w:rPr>
                <w:rFonts w:cstheme="minorHAnsi"/>
                <w:sz w:val="19"/>
                <w:szCs w:val="19"/>
                <w:lang w:eastAsia="en-AU"/>
              </w:rPr>
              <w:t>8(10)</w:t>
            </w:r>
          </w:p>
        </w:tc>
        <w:tc>
          <w:tcPr>
            <w:tcW w:w="627" w:type="pct"/>
            <w:tcBorders>
              <w:top w:val="nil"/>
              <w:left w:val="nil"/>
              <w:bottom w:val="single" w:sz="4" w:space="0" w:color="auto"/>
              <w:right w:val="nil"/>
            </w:tcBorders>
            <w:shd w:val="clear" w:color="auto" w:fill="auto"/>
            <w:noWrap/>
            <w:vAlign w:val="bottom"/>
            <w:hideMark/>
          </w:tcPr>
          <w:p w14:paraId="731FE820" w14:textId="77777777" w:rsidR="0074775A" w:rsidRPr="003E79F7" w:rsidRDefault="0074775A" w:rsidP="003E79F7">
            <w:pPr>
              <w:spacing w:after="0" w:line="240" w:lineRule="auto"/>
              <w:contextualSpacing/>
              <w:jc w:val="center"/>
              <w:rPr>
                <w:rFonts w:cstheme="minorHAnsi"/>
                <w:sz w:val="19"/>
                <w:szCs w:val="19"/>
                <w:lang w:eastAsia="en-AU"/>
              </w:rPr>
            </w:pPr>
            <w:r w:rsidRPr="003E79F7">
              <w:rPr>
                <w:rFonts w:cstheme="minorHAnsi"/>
                <w:sz w:val="19"/>
                <w:szCs w:val="19"/>
                <w:lang w:eastAsia="en-AU"/>
              </w:rPr>
              <w:t>3.5–20.0</w:t>
            </w:r>
          </w:p>
        </w:tc>
        <w:tc>
          <w:tcPr>
            <w:tcW w:w="807" w:type="pct"/>
            <w:tcBorders>
              <w:top w:val="nil"/>
              <w:left w:val="nil"/>
              <w:bottom w:val="single" w:sz="4" w:space="0" w:color="auto"/>
              <w:right w:val="nil"/>
            </w:tcBorders>
            <w:shd w:val="clear" w:color="auto" w:fill="auto"/>
            <w:noWrap/>
            <w:vAlign w:val="bottom"/>
            <w:hideMark/>
          </w:tcPr>
          <w:p w14:paraId="2A18F901" w14:textId="77777777" w:rsidR="0074775A" w:rsidRPr="003E79F7" w:rsidRDefault="0074775A" w:rsidP="003E79F7">
            <w:pPr>
              <w:spacing w:after="0" w:line="240" w:lineRule="auto"/>
              <w:contextualSpacing/>
              <w:jc w:val="center"/>
              <w:rPr>
                <w:rFonts w:cstheme="minorHAnsi"/>
                <w:sz w:val="19"/>
                <w:szCs w:val="19"/>
                <w:lang w:eastAsia="en-AU"/>
              </w:rPr>
            </w:pPr>
            <w:r w:rsidRPr="003E79F7">
              <w:rPr>
                <w:rFonts w:cstheme="minorHAnsi"/>
                <w:sz w:val="19"/>
                <w:szCs w:val="19"/>
                <w:lang w:eastAsia="en-AU"/>
              </w:rPr>
              <w:t>10(13)</w:t>
            </w:r>
          </w:p>
        </w:tc>
        <w:tc>
          <w:tcPr>
            <w:tcW w:w="753" w:type="pct"/>
            <w:tcBorders>
              <w:top w:val="nil"/>
              <w:left w:val="nil"/>
              <w:bottom w:val="single" w:sz="4" w:space="0" w:color="auto"/>
              <w:right w:val="nil"/>
            </w:tcBorders>
            <w:shd w:val="clear" w:color="auto" w:fill="auto"/>
            <w:noWrap/>
            <w:vAlign w:val="bottom"/>
            <w:hideMark/>
          </w:tcPr>
          <w:p w14:paraId="1B156C10" w14:textId="77777777" w:rsidR="0074775A" w:rsidRPr="003E79F7" w:rsidRDefault="0074775A" w:rsidP="003E79F7">
            <w:pPr>
              <w:spacing w:after="0" w:line="240" w:lineRule="auto"/>
              <w:contextualSpacing/>
              <w:jc w:val="center"/>
              <w:rPr>
                <w:rFonts w:cstheme="minorHAnsi"/>
                <w:sz w:val="19"/>
                <w:szCs w:val="19"/>
                <w:lang w:eastAsia="en-AU"/>
              </w:rPr>
            </w:pPr>
            <w:r w:rsidRPr="003E79F7">
              <w:rPr>
                <w:rFonts w:cstheme="minorHAnsi"/>
                <w:sz w:val="19"/>
                <w:szCs w:val="19"/>
                <w:lang w:eastAsia="en-AU"/>
              </w:rPr>
              <w:t>12.0–38.0</w:t>
            </w:r>
          </w:p>
        </w:tc>
        <w:tc>
          <w:tcPr>
            <w:tcW w:w="807" w:type="pct"/>
            <w:tcBorders>
              <w:top w:val="nil"/>
              <w:left w:val="nil"/>
              <w:bottom w:val="single" w:sz="4" w:space="0" w:color="auto"/>
              <w:right w:val="nil"/>
            </w:tcBorders>
            <w:shd w:val="clear" w:color="auto" w:fill="auto"/>
            <w:noWrap/>
            <w:vAlign w:val="bottom"/>
            <w:hideMark/>
          </w:tcPr>
          <w:p w14:paraId="1FDF6D58" w14:textId="77777777" w:rsidR="0074775A" w:rsidRPr="003E79F7" w:rsidRDefault="0074775A" w:rsidP="003E79F7">
            <w:pPr>
              <w:spacing w:after="0" w:line="240" w:lineRule="auto"/>
              <w:contextualSpacing/>
              <w:jc w:val="center"/>
              <w:rPr>
                <w:rFonts w:cstheme="minorHAnsi"/>
                <w:sz w:val="19"/>
                <w:szCs w:val="19"/>
                <w:lang w:eastAsia="en-AU"/>
              </w:rPr>
            </w:pPr>
            <w:r w:rsidRPr="003E79F7">
              <w:rPr>
                <w:rFonts w:cstheme="minorHAnsi"/>
                <w:sz w:val="19"/>
                <w:szCs w:val="19"/>
                <w:lang w:eastAsia="en-AU"/>
              </w:rPr>
              <w:t>0(3)</w:t>
            </w:r>
          </w:p>
        </w:tc>
      </w:tr>
    </w:tbl>
    <w:p w14:paraId="1A77C52D" w14:textId="7EEA86FA" w:rsidR="006E3432" w:rsidRDefault="006E3432">
      <w:pPr>
        <w:spacing w:before="0" w:after="160" w:line="259" w:lineRule="auto"/>
        <w:jc w:val="left"/>
        <w:rPr>
          <w:rFonts w:eastAsiaTheme="majorEastAsia" w:cstheme="majorBidi"/>
          <w:b/>
          <w:i/>
          <w:color w:val="44546A" w:themeColor="text2"/>
          <w:sz w:val="26"/>
          <w:szCs w:val="24"/>
        </w:rPr>
      </w:pPr>
    </w:p>
    <w:p w14:paraId="661FD349" w14:textId="6BD73B0D" w:rsidR="000A0247" w:rsidRPr="00247C46" w:rsidRDefault="00914280" w:rsidP="00B64589">
      <w:pPr>
        <w:pStyle w:val="Heading3"/>
      </w:pPr>
      <w:r w:rsidRPr="00E35C12">
        <w:t xml:space="preserve">Results </w:t>
      </w:r>
      <w:r w:rsidR="000A0247">
        <w:t xml:space="preserve"> </w:t>
      </w:r>
    </w:p>
    <w:p w14:paraId="208A282D" w14:textId="77777777" w:rsidR="006E3432" w:rsidRPr="006E3432" w:rsidRDefault="006E3432" w:rsidP="006E3432">
      <w:pPr>
        <w:rPr>
          <w:i/>
          <w:u w:val="single"/>
        </w:rPr>
      </w:pPr>
      <w:r w:rsidRPr="006E3432">
        <w:rPr>
          <w:i/>
          <w:u w:val="single"/>
        </w:rPr>
        <w:t>Inter-annual comparisons</w:t>
      </w:r>
    </w:p>
    <w:p w14:paraId="6F33FB2B" w14:textId="7CA4149E" w:rsidR="006E3432" w:rsidRDefault="006E3432" w:rsidP="006E3432">
      <w:r>
        <w:t>Throughout the four years, microinvertebrate</w:t>
      </w:r>
      <w:r w:rsidRPr="005C6C7D">
        <w:t xml:space="preserve"> </w:t>
      </w:r>
      <w:r>
        <w:t>density</w:t>
      </w:r>
      <w:r w:rsidRPr="005C6C7D">
        <w:t xml:space="preserve"> varied between </w:t>
      </w:r>
      <w:r>
        <w:t>72 (±6.09) and 2,408 (±100) ind/L</w:t>
      </w:r>
      <w:r>
        <w:rPr>
          <w:vertAlign w:val="superscript"/>
        </w:rPr>
        <w:t xml:space="preserve"> </w:t>
      </w:r>
      <w:r>
        <w:t>(</w:t>
      </w:r>
      <w:r w:rsidRPr="0092049F">
        <w:rPr>
          <w:highlight w:val="cyan"/>
        </w:rPr>
        <w:fldChar w:fldCharType="begin"/>
      </w:r>
      <w:r w:rsidRPr="0092049F">
        <w:instrText xml:space="preserve"> REF _Ref29905227 \h </w:instrText>
      </w:r>
      <w:r>
        <w:rPr>
          <w:highlight w:val="cyan"/>
        </w:rPr>
        <w:instrText xml:space="preserve"> \* MERGEFORMAT </w:instrText>
      </w:r>
      <w:r w:rsidRPr="0092049F">
        <w:rPr>
          <w:highlight w:val="cyan"/>
        </w:rPr>
      </w:r>
      <w:r w:rsidRPr="0092049F">
        <w:rPr>
          <w:highlight w:val="cyan"/>
        </w:rPr>
        <w:fldChar w:fldCharType="separate"/>
      </w:r>
      <w:r w:rsidR="00A20F12" w:rsidRPr="00740E39">
        <w:t xml:space="preserve">Figure </w:t>
      </w:r>
      <w:r w:rsidR="00A20F12">
        <w:t>25</w:t>
      </w:r>
      <w:r w:rsidRPr="0092049F">
        <w:rPr>
          <w:highlight w:val="cyan"/>
        </w:rPr>
        <w:fldChar w:fldCharType="end"/>
      </w:r>
      <w:r>
        <w:t xml:space="preserve"> and </w:t>
      </w:r>
      <w:r w:rsidRPr="0092049F">
        <w:fldChar w:fldCharType="begin"/>
      </w:r>
      <w:r w:rsidRPr="0092049F">
        <w:instrText xml:space="preserve"> REF _Ref29905256 \h </w:instrText>
      </w:r>
      <w:r>
        <w:instrText xml:space="preserve"> \* MERGEFORMAT </w:instrText>
      </w:r>
      <w:r w:rsidRPr="0092049F">
        <w:fldChar w:fldCharType="separate"/>
      </w:r>
      <w:r w:rsidR="00A20F12" w:rsidRPr="00BB47A5">
        <w:t xml:space="preserve">Figure </w:t>
      </w:r>
      <w:r w:rsidR="00A20F12">
        <w:t>26</w:t>
      </w:r>
      <w:r w:rsidRPr="0092049F">
        <w:fldChar w:fldCharType="end"/>
      </w:r>
      <w:r w:rsidRPr="0092049F">
        <w:t>). A</w:t>
      </w:r>
      <w:r>
        <w:t xml:space="preserve"> PERMANOVA on mean density indicated that there was a significant difference between years (</w:t>
      </w:r>
      <w:r w:rsidRPr="00215F7F">
        <w:rPr>
          <w:i/>
        </w:rPr>
        <w:t>P</w:t>
      </w:r>
      <w:r>
        <w:t>≤0.001) and sites (</w:t>
      </w:r>
      <w:r w:rsidRPr="00383262">
        <w:rPr>
          <w:i/>
        </w:rPr>
        <w:t>P</w:t>
      </w:r>
      <w:r>
        <w:t>≤0.001</w:t>
      </w:r>
      <w:r w:rsidR="0030592E">
        <w:t>)</w:t>
      </w:r>
      <w:r w:rsidR="007C56BB">
        <w:t xml:space="preserve"> </w:t>
      </w:r>
      <w:r w:rsidRPr="0092049F">
        <w:t>(</w:t>
      </w:r>
      <w:r w:rsidR="00A978E8">
        <w:fldChar w:fldCharType="begin"/>
      </w:r>
      <w:r w:rsidR="00A978E8">
        <w:instrText xml:space="preserve"> REF _Ref29906356 \h </w:instrText>
      </w:r>
      <w:r w:rsidR="00A978E8">
        <w:fldChar w:fldCharType="separate"/>
      </w:r>
      <w:r w:rsidR="00A20F12" w:rsidRPr="00251408">
        <w:t xml:space="preserve">Table </w:t>
      </w:r>
      <w:r w:rsidR="00A20F12">
        <w:rPr>
          <w:noProof/>
        </w:rPr>
        <w:t>14</w:t>
      </w:r>
      <w:r w:rsidR="00A978E8">
        <w:fldChar w:fldCharType="end"/>
      </w:r>
      <w:r w:rsidRPr="007D3775">
        <w:t>).</w:t>
      </w:r>
      <w:r w:rsidR="007C56BB">
        <w:t xml:space="preserve"> There was no significant interaction between year and site (</w:t>
      </w:r>
      <w:r w:rsidR="007C56BB">
        <w:rPr>
          <w:i/>
        </w:rPr>
        <w:t>P=</w:t>
      </w:r>
      <w:r w:rsidR="007C56BB" w:rsidRPr="002974F8">
        <w:t>0.055</w:t>
      </w:r>
      <w:r w:rsidR="007C56BB">
        <w:t>).</w:t>
      </w:r>
      <w:r w:rsidRPr="007D3775">
        <w:t xml:space="preserve"> Pairwise</w:t>
      </w:r>
      <w:r>
        <w:t xml:space="preserve"> comparisons indicated that microinvertebrate densities were significantly different in 2014-15 in comparison to 2015-16 (</w:t>
      </w:r>
      <w:r w:rsidRPr="00383262">
        <w:rPr>
          <w:i/>
        </w:rPr>
        <w:t>P</w:t>
      </w:r>
      <w:r>
        <w:t>=0.0017) and 2017-18 (</w:t>
      </w:r>
      <w:r w:rsidRPr="00383262">
        <w:rPr>
          <w:i/>
        </w:rPr>
        <w:t>P</w:t>
      </w:r>
      <w:r>
        <w:t>=0.047), and significantly different in 2016-17 in comparison to 2015-16 (</w:t>
      </w:r>
      <w:r w:rsidRPr="00383262">
        <w:rPr>
          <w:i/>
        </w:rPr>
        <w:t>P</w:t>
      </w:r>
      <w:r>
        <w:t>=0.002) and 2017-18 (</w:t>
      </w:r>
      <w:r w:rsidRPr="00383262">
        <w:rPr>
          <w:i/>
        </w:rPr>
        <w:t>P</w:t>
      </w:r>
      <w:r>
        <w:t>=0.01</w:t>
      </w:r>
      <w:r w:rsidRPr="007D3775">
        <w:t>9) (</w:t>
      </w:r>
      <w:r w:rsidR="00A978E8">
        <w:fldChar w:fldCharType="begin"/>
      </w:r>
      <w:r w:rsidR="00A978E8">
        <w:instrText xml:space="preserve"> REF _Ref29906356 \h </w:instrText>
      </w:r>
      <w:r w:rsidR="00A978E8">
        <w:fldChar w:fldCharType="separate"/>
      </w:r>
      <w:r w:rsidR="00A20F12" w:rsidRPr="00251408">
        <w:t xml:space="preserve">Table </w:t>
      </w:r>
      <w:r w:rsidR="00A20F12">
        <w:rPr>
          <w:noProof/>
        </w:rPr>
        <w:t>14</w:t>
      </w:r>
      <w:r w:rsidR="00A978E8">
        <w:fldChar w:fldCharType="end"/>
      </w:r>
      <w:r w:rsidR="00A978E8">
        <w:t xml:space="preserve">; </w:t>
      </w:r>
      <w:r w:rsidRPr="0092049F">
        <w:rPr>
          <w:highlight w:val="cyan"/>
        </w:rPr>
        <w:fldChar w:fldCharType="begin"/>
      </w:r>
      <w:r w:rsidRPr="0092049F">
        <w:instrText xml:space="preserve"> REF _Ref29905227 \h </w:instrText>
      </w:r>
      <w:r>
        <w:rPr>
          <w:highlight w:val="cyan"/>
        </w:rPr>
        <w:instrText xml:space="preserve"> \* MERGEFORMAT </w:instrText>
      </w:r>
      <w:r w:rsidRPr="0092049F">
        <w:rPr>
          <w:highlight w:val="cyan"/>
        </w:rPr>
      </w:r>
      <w:r w:rsidRPr="0092049F">
        <w:rPr>
          <w:highlight w:val="cyan"/>
        </w:rPr>
        <w:fldChar w:fldCharType="separate"/>
      </w:r>
      <w:r w:rsidR="00A20F12" w:rsidRPr="00740E39">
        <w:t xml:space="preserve">Figure </w:t>
      </w:r>
      <w:r w:rsidR="00A20F12">
        <w:t>25</w:t>
      </w:r>
      <w:r w:rsidRPr="0092049F">
        <w:rPr>
          <w:highlight w:val="cyan"/>
        </w:rPr>
        <w:fldChar w:fldCharType="end"/>
      </w:r>
      <w:r>
        <w:t xml:space="preserve"> and </w:t>
      </w:r>
      <w:r w:rsidRPr="0092049F">
        <w:fldChar w:fldCharType="begin"/>
      </w:r>
      <w:r w:rsidRPr="0092049F">
        <w:instrText xml:space="preserve"> REF _Ref29905256 \h </w:instrText>
      </w:r>
      <w:r>
        <w:instrText xml:space="preserve"> \* MERGEFORMAT </w:instrText>
      </w:r>
      <w:r w:rsidRPr="0092049F">
        <w:fldChar w:fldCharType="separate"/>
      </w:r>
      <w:r w:rsidR="00A20F12" w:rsidRPr="00BB47A5">
        <w:t xml:space="preserve">Figure </w:t>
      </w:r>
      <w:r w:rsidR="00A20F12">
        <w:t>26</w:t>
      </w:r>
      <w:r w:rsidRPr="0092049F">
        <w:fldChar w:fldCharType="end"/>
      </w:r>
      <w:r>
        <w:t>). Pairwise comparisons also indicated that densities were significantly different at Lock 6 in comparison to at Lock 1 (</w:t>
      </w:r>
      <w:r w:rsidRPr="00383262">
        <w:rPr>
          <w:i/>
        </w:rPr>
        <w:t>P</w:t>
      </w:r>
      <w:r w:rsidR="0089184F">
        <w:t>≤0.001</w:t>
      </w:r>
      <w:r>
        <w:t>) (</w:t>
      </w:r>
      <w:r w:rsidR="00A978E8">
        <w:fldChar w:fldCharType="begin"/>
      </w:r>
      <w:r w:rsidR="00A978E8">
        <w:instrText xml:space="preserve"> REF _Ref29906356 \h </w:instrText>
      </w:r>
      <w:r w:rsidR="00A978E8">
        <w:fldChar w:fldCharType="separate"/>
      </w:r>
      <w:r w:rsidR="00A20F12" w:rsidRPr="00251408">
        <w:t xml:space="preserve">Table </w:t>
      </w:r>
      <w:r w:rsidR="00A20F12">
        <w:rPr>
          <w:noProof/>
        </w:rPr>
        <w:t>14</w:t>
      </w:r>
      <w:r w:rsidR="00A978E8">
        <w:fldChar w:fldCharType="end"/>
      </w:r>
      <w:r w:rsidR="00A978E8">
        <w:t xml:space="preserve">; </w:t>
      </w:r>
      <w:r w:rsidRPr="0092049F">
        <w:rPr>
          <w:highlight w:val="cyan"/>
        </w:rPr>
        <w:fldChar w:fldCharType="begin"/>
      </w:r>
      <w:r w:rsidRPr="0092049F">
        <w:instrText xml:space="preserve"> REF _Ref29905227 \h </w:instrText>
      </w:r>
      <w:r>
        <w:rPr>
          <w:highlight w:val="cyan"/>
        </w:rPr>
        <w:instrText xml:space="preserve"> \* MERGEFORMAT </w:instrText>
      </w:r>
      <w:r w:rsidRPr="0092049F">
        <w:rPr>
          <w:highlight w:val="cyan"/>
        </w:rPr>
      </w:r>
      <w:r w:rsidRPr="0092049F">
        <w:rPr>
          <w:highlight w:val="cyan"/>
        </w:rPr>
        <w:fldChar w:fldCharType="separate"/>
      </w:r>
      <w:r w:rsidR="00A20F12" w:rsidRPr="00740E39">
        <w:t xml:space="preserve">Figure </w:t>
      </w:r>
      <w:r w:rsidR="00A20F12">
        <w:t>25</w:t>
      </w:r>
      <w:r w:rsidRPr="0092049F">
        <w:rPr>
          <w:highlight w:val="cyan"/>
        </w:rPr>
        <w:fldChar w:fldCharType="end"/>
      </w:r>
      <w:r>
        <w:t xml:space="preserve"> and </w:t>
      </w:r>
      <w:r w:rsidRPr="0092049F">
        <w:fldChar w:fldCharType="begin"/>
      </w:r>
      <w:r w:rsidRPr="0092049F">
        <w:instrText xml:space="preserve"> REF _Ref29905256 \h </w:instrText>
      </w:r>
      <w:r>
        <w:instrText xml:space="preserve"> \* MERGEFORMAT </w:instrText>
      </w:r>
      <w:r w:rsidRPr="0092049F">
        <w:fldChar w:fldCharType="separate"/>
      </w:r>
      <w:r w:rsidR="00A20F12" w:rsidRPr="00BB47A5">
        <w:t xml:space="preserve">Figure </w:t>
      </w:r>
      <w:r w:rsidR="00A20F12">
        <w:t>26</w:t>
      </w:r>
      <w:r w:rsidRPr="0092049F">
        <w:fldChar w:fldCharType="end"/>
      </w:r>
      <w:r>
        <w:t xml:space="preserve">). </w:t>
      </w:r>
    </w:p>
    <w:p w14:paraId="3837A2FF" w14:textId="0F263EFF" w:rsidR="006E3432" w:rsidRDefault="006E3432" w:rsidP="006E3432">
      <w:r>
        <w:t>Throughout the four years, species richness varied between 4.3 (±0.51) and 34 (±1.2) taxa (</w:t>
      </w:r>
      <w:r w:rsidRPr="00572794">
        <w:fldChar w:fldCharType="begin"/>
      </w:r>
      <w:r w:rsidRPr="00572794">
        <w:instrText xml:space="preserve"> REF _Ref29906291 \h </w:instrText>
      </w:r>
      <w:r>
        <w:instrText xml:space="preserve"> \* MERGEFORMAT </w:instrText>
      </w:r>
      <w:r w:rsidRPr="00572794">
        <w:fldChar w:fldCharType="separate"/>
      </w:r>
      <w:r w:rsidR="00A20F12" w:rsidRPr="0053478A">
        <w:t xml:space="preserve">Figure </w:t>
      </w:r>
      <w:r w:rsidR="00A20F12">
        <w:t>27</w:t>
      </w:r>
      <w:r w:rsidRPr="00572794">
        <w:fldChar w:fldCharType="end"/>
      </w:r>
      <w:r w:rsidRPr="00572794">
        <w:t>).</w:t>
      </w:r>
      <w:r>
        <w:t xml:space="preserve"> A PERMANOVA on mean species richness indicated that there was a significant difference between years (</w:t>
      </w:r>
      <w:r w:rsidRPr="00383262">
        <w:rPr>
          <w:i/>
        </w:rPr>
        <w:t>P</w:t>
      </w:r>
      <w:r>
        <w:t>=0.0031) and between sites (</w:t>
      </w:r>
      <w:r w:rsidRPr="00383262">
        <w:rPr>
          <w:i/>
        </w:rPr>
        <w:t>P</w:t>
      </w:r>
      <w:r>
        <w:t xml:space="preserve">=0.0042) </w:t>
      </w:r>
      <w:r w:rsidRPr="00572794">
        <w:t>(</w:t>
      </w:r>
      <w:r w:rsidR="00540D55">
        <w:fldChar w:fldCharType="begin"/>
      </w:r>
      <w:r w:rsidR="00540D55">
        <w:instrText xml:space="preserve"> REF _Ref35962809 \h </w:instrText>
      </w:r>
      <w:r w:rsidR="00540D55">
        <w:fldChar w:fldCharType="separate"/>
      </w:r>
      <w:r w:rsidR="00A20F12" w:rsidRPr="0011774E">
        <w:t xml:space="preserve">Table </w:t>
      </w:r>
      <w:r w:rsidR="00A20F12">
        <w:rPr>
          <w:noProof/>
        </w:rPr>
        <w:t>15</w:t>
      </w:r>
      <w:r w:rsidR="00540D55">
        <w:fldChar w:fldCharType="end"/>
      </w:r>
      <w:r w:rsidR="00540D55">
        <w:t xml:space="preserve">; </w:t>
      </w:r>
      <w:r w:rsidRPr="00572794">
        <w:fldChar w:fldCharType="begin"/>
      </w:r>
      <w:r w:rsidRPr="00572794">
        <w:instrText xml:space="preserve"> REF _Ref29906291 \h  \* MERGEFORMAT </w:instrText>
      </w:r>
      <w:r w:rsidRPr="00572794">
        <w:fldChar w:fldCharType="separate"/>
      </w:r>
      <w:r w:rsidR="00A20F12" w:rsidRPr="0053478A">
        <w:t xml:space="preserve">Figure </w:t>
      </w:r>
      <w:r w:rsidR="00A20F12">
        <w:t>27</w:t>
      </w:r>
      <w:r w:rsidRPr="00572794">
        <w:fldChar w:fldCharType="end"/>
      </w:r>
      <w:r w:rsidRPr="00572794">
        <w:t xml:space="preserve">). </w:t>
      </w:r>
      <w:r w:rsidR="007C56BB">
        <w:t>There was no significant interaction between year and site (</w:t>
      </w:r>
      <w:r w:rsidR="007C56BB">
        <w:rPr>
          <w:i/>
        </w:rPr>
        <w:t>P=</w:t>
      </w:r>
      <w:r w:rsidR="007C56BB" w:rsidRPr="002974F8">
        <w:t>0.0</w:t>
      </w:r>
      <w:r w:rsidR="007C56BB">
        <w:t>65).</w:t>
      </w:r>
      <w:r w:rsidR="007C56BB" w:rsidRPr="007D3775">
        <w:t xml:space="preserve"> </w:t>
      </w:r>
      <w:r w:rsidRPr="00572794">
        <w:t xml:space="preserve">Pairwise </w:t>
      </w:r>
      <w:r>
        <w:t>comparisons indicated that mean species richness was significantly greater in 2016-17 in comparison to all other years (</w:t>
      </w:r>
      <w:r w:rsidRPr="00383262">
        <w:rPr>
          <w:i/>
        </w:rPr>
        <w:t>P</w:t>
      </w:r>
      <w:r>
        <w:t>=0.039–0.0078</w:t>
      </w:r>
      <w:r w:rsidRPr="00572794">
        <w:t>) (</w:t>
      </w:r>
      <w:r w:rsidR="00540D55">
        <w:fldChar w:fldCharType="begin"/>
      </w:r>
      <w:r w:rsidR="00540D55">
        <w:instrText xml:space="preserve"> REF _Ref35962809 \h </w:instrText>
      </w:r>
      <w:r w:rsidR="00540D55">
        <w:fldChar w:fldCharType="separate"/>
      </w:r>
      <w:r w:rsidR="00A20F12" w:rsidRPr="0011774E">
        <w:t xml:space="preserve">Table </w:t>
      </w:r>
      <w:r w:rsidR="00A20F12">
        <w:rPr>
          <w:noProof/>
        </w:rPr>
        <w:t>15</w:t>
      </w:r>
      <w:r w:rsidR="00540D55">
        <w:fldChar w:fldCharType="end"/>
      </w:r>
      <w:r w:rsidR="00540D55">
        <w:t xml:space="preserve">; </w:t>
      </w:r>
      <w:r w:rsidRPr="00572794">
        <w:fldChar w:fldCharType="begin"/>
      </w:r>
      <w:r w:rsidRPr="00572794">
        <w:instrText xml:space="preserve"> REF _Ref29906291 \h  \* MERGEFORMAT </w:instrText>
      </w:r>
      <w:r w:rsidRPr="00572794">
        <w:fldChar w:fldCharType="separate"/>
      </w:r>
      <w:r w:rsidR="00A20F12" w:rsidRPr="0053478A">
        <w:t xml:space="preserve">Figure </w:t>
      </w:r>
      <w:r w:rsidR="00A20F12">
        <w:t>27</w:t>
      </w:r>
      <w:r w:rsidRPr="00572794">
        <w:fldChar w:fldCharType="end"/>
      </w:r>
      <w:r w:rsidRPr="00572794">
        <w:t>). Pairwise comparisons also indicated that mean species richness was significantly different between Lock 6 and Lock 1 (</w:t>
      </w:r>
      <w:r w:rsidRPr="00383262">
        <w:rPr>
          <w:i/>
        </w:rPr>
        <w:t>P</w:t>
      </w:r>
      <w:r w:rsidRPr="00572794">
        <w:t>≤0.001) (</w:t>
      </w:r>
      <w:r w:rsidR="00540D55">
        <w:fldChar w:fldCharType="begin"/>
      </w:r>
      <w:r w:rsidR="00540D55">
        <w:instrText xml:space="preserve"> REF _Ref35962809 \h </w:instrText>
      </w:r>
      <w:r w:rsidR="00540D55">
        <w:fldChar w:fldCharType="separate"/>
      </w:r>
      <w:r w:rsidR="00A20F12" w:rsidRPr="0011774E">
        <w:t xml:space="preserve">Table </w:t>
      </w:r>
      <w:r w:rsidR="00A20F12">
        <w:rPr>
          <w:noProof/>
        </w:rPr>
        <w:t>15</w:t>
      </w:r>
      <w:r w:rsidR="00540D55">
        <w:fldChar w:fldCharType="end"/>
      </w:r>
      <w:r w:rsidR="00540D55">
        <w:t xml:space="preserve">; </w:t>
      </w:r>
      <w:r w:rsidRPr="00572794">
        <w:fldChar w:fldCharType="begin"/>
      </w:r>
      <w:r w:rsidRPr="00572794">
        <w:instrText xml:space="preserve"> REF _Ref29906291 \h  \* MERGEFORMAT </w:instrText>
      </w:r>
      <w:r w:rsidRPr="00572794">
        <w:fldChar w:fldCharType="separate"/>
      </w:r>
      <w:r w:rsidR="00A20F12" w:rsidRPr="0053478A">
        <w:t xml:space="preserve">Figure </w:t>
      </w:r>
      <w:r w:rsidR="00A20F12">
        <w:t>27</w:t>
      </w:r>
      <w:r w:rsidRPr="00572794">
        <w:fldChar w:fldCharType="end"/>
      </w:r>
      <w:r w:rsidRPr="00572794">
        <w:t>).</w:t>
      </w:r>
    </w:p>
    <w:p w14:paraId="4974EC93" w14:textId="1BF5C430" w:rsidR="006E3432" w:rsidRDefault="006E3432" w:rsidP="006E3432">
      <w:r>
        <w:lastRenderedPageBreak/>
        <w:t xml:space="preserve">A PERMANOVA on community assemblage across the four years indicated that there was a significant interaction between year </w:t>
      </w:r>
      <w:r w:rsidR="00347627">
        <w:t>and site (P≤0.001)</w:t>
      </w:r>
      <w:r w:rsidR="0082495F">
        <w:t xml:space="preserve"> (</w:t>
      </w:r>
      <w:r w:rsidR="0082495F">
        <w:fldChar w:fldCharType="begin"/>
      </w:r>
      <w:r w:rsidR="0082495F">
        <w:instrText xml:space="preserve"> REF _Ref34733385 \h </w:instrText>
      </w:r>
      <w:r w:rsidR="0082495F">
        <w:fldChar w:fldCharType="separate"/>
      </w:r>
      <w:r w:rsidR="00A20F12" w:rsidRPr="006B0499">
        <w:t xml:space="preserve">Table </w:t>
      </w:r>
      <w:r w:rsidR="00A20F12">
        <w:rPr>
          <w:noProof/>
        </w:rPr>
        <w:t>16</w:t>
      </w:r>
      <w:r w:rsidR="0082495F">
        <w:fldChar w:fldCharType="end"/>
      </w:r>
      <w:r w:rsidR="0082495F">
        <w:t>)</w:t>
      </w:r>
      <w:r w:rsidRPr="00AC06E4">
        <w:t>.</w:t>
      </w:r>
      <w:r>
        <w:t xml:space="preserve"> Pairwise comparisons indicated that community assemblages between Lock 6 and Lock 1 were significantly different within all years (</w:t>
      </w:r>
      <w:r w:rsidR="00670218" w:rsidRPr="00383262">
        <w:rPr>
          <w:i/>
        </w:rPr>
        <w:t>P</w:t>
      </w:r>
      <w:r w:rsidR="00670218">
        <w:t>=0.00</w:t>
      </w:r>
      <w:r w:rsidR="005D7CBB">
        <w:t>0</w:t>
      </w:r>
      <w:r w:rsidR="00670218">
        <w:t>1</w:t>
      </w:r>
      <w:r>
        <w:t>–0.0371</w:t>
      </w:r>
      <w:r w:rsidRPr="00D72488">
        <w:t>) (</w:t>
      </w:r>
      <w:r w:rsidR="0082495F">
        <w:fldChar w:fldCharType="begin"/>
      </w:r>
      <w:r w:rsidR="0082495F">
        <w:instrText xml:space="preserve"> REF _Ref34733385 \h </w:instrText>
      </w:r>
      <w:r w:rsidR="0082495F">
        <w:fldChar w:fldCharType="separate"/>
      </w:r>
      <w:r w:rsidR="00A20F12" w:rsidRPr="006B0499">
        <w:t xml:space="preserve">Table </w:t>
      </w:r>
      <w:r w:rsidR="00A20F12">
        <w:rPr>
          <w:noProof/>
        </w:rPr>
        <w:t>16</w:t>
      </w:r>
      <w:r w:rsidR="0082495F">
        <w:fldChar w:fldCharType="end"/>
      </w:r>
      <w:r w:rsidR="0082495F">
        <w:t xml:space="preserve">; </w:t>
      </w:r>
      <w:r w:rsidRPr="00D72488">
        <w:fldChar w:fldCharType="begin"/>
      </w:r>
      <w:r w:rsidRPr="00D72488">
        <w:instrText xml:space="preserve"> REF _Ref29909808 \h  \* MERGEFORMAT </w:instrText>
      </w:r>
      <w:r w:rsidRPr="00D72488">
        <w:fldChar w:fldCharType="separate"/>
      </w:r>
      <w:r w:rsidR="00A20F12" w:rsidRPr="00B73182">
        <w:t xml:space="preserve">Figure </w:t>
      </w:r>
      <w:r w:rsidR="00A20F12">
        <w:t>28</w:t>
      </w:r>
      <w:r w:rsidRPr="00D72488">
        <w:fldChar w:fldCharType="end"/>
      </w:r>
      <w:r w:rsidRPr="00D72488">
        <w:t xml:space="preserve">). Pairwise </w:t>
      </w:r>
      <w:r>
        <w:t>comparisons indicated that community assemblage at Lock 6 was significantly different between all years (</w:t>
      </w:r>
      <w:r w:rsidR="00670218" w:rsidRPr="00383262">
        <w:rPr>
          <w:i/>
        </w:rPr>
        <w:t>P</w:t>
      </w:r>
      <w:r w:rsidR="00670218">
        <w:t>≤0.001</w:t>
      </w:r>
      <w:r>
        <w:t>) and community assemblage at Lock 1 was significantly different between all years (</w:t>
      </w:r>
      <w:r w:rsidR="00670218" w:rsidRPr="00383262">
        <w:rPr>
          <w:i/>
        </w:rPr>
        <w:t>P</w:t>
      </w:r>
      <w:r w:rsidR="00670218">
        <w:t>≤0.001</w:t>
      </w:r>
      <w:r w:rsidRPr="00D72488">
        <w:t xml:space="preserve">) </w:t>
      </w:r>
      <w:r w:rsidR="0082495F">
        <w:t>(</w:t>
      </w:r>
      <w:r w:rsidR="0082495F">
        <w:fldChar w:fldCharType="begin"/>
      </w:r>
      <w:r w:rsidR="0082495F">
        <w:instrText xml:space="preserve"> REF _Ref34733385 \h </w:instrText>
      </w:r>
      <w:r w:rsidR="0082495F">
        <w:fldChar w:fldCharType="separate"/>
      </w:r>
      <w:r w:rsidR="00A20F12" w:rsidRPr="006B0499">
        <w:t xml:space="preserve">Table </w:t>
      </w:r>
      <w:r w:rsidR="00A20F12">
        <w:rPr>
          <w:noProof/>
        </w:rPr>
        <w:t>16</w:t>
      </w:r>
      <w:r w:rsidR="0082495F">
        <w:fldChar w:fldCharType="end"/>
      </w:r>
      <w:r w:rsidR="0082495F">
        <w:t xml:space="preserve">; </w:t>
      </w:r>
      <w:r w:rsidRPr="00D72488">
        <w:fldChar w:fldCharType="begin"/>
      </w:r>
      <w:r w:rsidRPr="00D72488">
        <w:instrText xml:space="preserve"> REF _Ref29909808 \h  \* MERGEFORMAT </w:instrText>
      </w:r>
      <w:r w:rsidRPr="00D72488">
        <w:fldChar w:fldCharType="separate"/>
      </w:r>
      <w:r w:rsidR="00A20F12" w:rsidRPr="00B73182">
        <w:t xml:space="preserve">Figure </w:t>
      </w:r>
      <w:r w:rsidR="00A20F12">
        <w:t>28</w:t>
      </w:r>
      <w:r w:rsidRPr="00D72488">
        <w:fldChar w:fldCharType="end"/>
      </w:r>
      <w:r>
        <w:t xml:space="preserve">). Community assemblages changed seasonally in all years, indicating changes associated with increasing water temperature </w:t>
      </w:r>
      <w:r w:rsidR="002C2A99">
        <w:t>(</w:t>
      </w:r>
      <w:r w:rsidR="0092589C">
        <w:t>d</w:t>
      </w:r>
      <w:r w:rsidR="0092589C" w:rsidRPr="0092589C">
        <w:t xml:space="preserve">iagonally upwards from right to left </w:t>
      </w:r>
      <w:r w:rsidR="002C2A99">
        <w:t xml:space="preserve">in the </w:t>
      </w:r>
      <w:r w:rsidR="002C2A99" w:rsidRPr="00FC604A">
        <w:t xml:space="preserve">MDS plot) </w:t>
      </w:r>
      <w:r w:rsidRPr="00FC604A">
        <w:t>(</w:t>
      </w:r>
      <w:r w:rsidRPr="00FC604A">
        <w:fldChar w:fldCharType="begin"/>
      </w:r>
      <w:r w:rsidRPr="00FC604A">
        <w:instrText xml:space="preserve"> REF _Ref29909808 \h  \* MERGEFORMAT </w:instrText>
      </w:r>
      <w:r w:rsidRPr="00FC604A">
        <w:fldChar w:fldCharType="separate"/>
      </w:r>
      <w:r w:rsidR="00A20F12" w:rsidRPr="00B73182">
        <w:t xml:space="preserve">Figure </w:t>
      </w:r>
      <w:r w:rsidR="00A20F12">
        <w:t>28</w:t>
      </w:r>
      <w:r w:rsidRPr="00FC604A">
        <w:fldChar w:fldCharType="end"/>
      </w:r>
      <w:r w:rsidRPr="00FC604A">
        <w:t>). Community</w:t>
      </w:r>
      <w:r>
        <w:t xml:space="preserve"> assemblages also indicated changes in relation to increasing discharge </w:t>
      </w:r>
      <w:r w:rsidR="002C2A99">
        <w:t>(</w:t>
      </w:r>
      <w:r w:rsidR="0092589C" w:rsidRPr="0092589C">
        <w:t xml:space="preserve">diagonally </w:t>
      </w:r>
      <w:r w:rsidR="0092589C">
        <w:t>downwards</w:t>
      </w:r>
      <w:r w:rsidR="0092589C" w:rsidRPr="0092589C">
        <w:t xml:space="preserve"> from right to left in the MDS plot</w:t>
      </w:r>
      <w:r w:rsidR="002C2A99">
        <w:t>)</w:t>
      </w:r>
      <w:r w:rsidRPr="00FC604A">
        <w:t xml:space="preserve"> (</w:t>
      </w:r>
      <w:r w:rsidRPr="00FC604A">
        <w:fldChar w:fldCharType="begin"/>
      </w:r>
      <w:r w:rsidRPr="00FC604A">
        <w:instrText xml:space="preserve"> REF _Ref29909808 \h  \* MERGEFORMAT </w:instrText>
      </w:r>
      <w:r w:rsidRPr="00FC604A">
        <w:fldChar w:fldCharType="separate"/>
      </w:r>
      <w:r w:rsidR="00A20F12" w:rsidRPr="00B73182">
        <w:t xml:space="preserve">Figure </w:t>
      </w:r>
      <w:r w:rsidR="00A20F12">
        <w:t>28</w:t>
      </w:r>
      <w:r w:rsidRPr="00FC604A">
        <w:fldChar w:fldCharType="end"/>
      </w:r>
      <w:r w:rsidRPr="00FC604A">
        <w:t>).</w:t>
      </w:r>
      <w:r>
        <w:t xml:space="preserve"> </w:t>
      </w:r>
    </w:p>
    <w:p w14:paraId="25A4985F" w14:textId="145EC5D0" w:rsidR="006E3432" w:rsidRDefault="006E3432" w:rsidP="006E3432">
      <w:r>
        <w:t xml:space="preserve">Assemblages in 2014-15 and 2015-16, when discharge was low, were more similar than when compared to other years and demonstrated overlap between the two years </w:t>
      </w:r>
      <w:r w:rsidRPr="00FC604A">
        <w:t>(</w:t>
      </w:r>
      <w:r w:rsidRPr="00FC604A">
        <w:fldChar w:fldCharType="begin"/>
      </w:r>
      <w:r w:rsidRPr="00FC604A">
        <w:instrText xml:space="preserve"> REF _Ref29909808 \h  \* MERGEFORMAT </w:instrText>
      </w:r>
      <w:r w:rsidRPr="00FC604A">
        <w:fldChar w:fldCharType="separate"/>
      </w:r>
      <w:r w:rsidR="00A20F12" w:rsidRPr="00B73182">
        <w:t xml:space="preserve">Figure </w:t>
      </w:r>
      <w:r w:rsidR="00A20F12">
        <w:t>28</w:t>
      </w:r>
      <w:r w:rsidRPr="00FC604A">
        <w:fldChar w:fldCharType="end"/>
      </w:r>
      <w:r w:rsidRPr="00FC604A">
        <w:t>)</w:t>
      </w:r>
      <w:r w:rsidR="00FC55E9">
        <w:t>. This</w:t>
      </w:r>
      <w:r>
        <w:t xml:space="preserve"> however, excluded assemblages in November and December 2015-16 (trips 5, 6 and 7) at Lock 1 when discharge was considerably lower than at the same time in other years and was primarily associated with lower densities of pelagic microinverte</w:t>
      </w:r>
      <w:r w:rsidRPr="003811F7">
        <w:t>brates (</w:t>
      </w:r>
      <w:r w:rsidRPr="003811F7">
        <w:fldChar w:fldCharType="begin"/>
      </w:r>
      <w:r w:rsidRPr="003811F7">
        <w:instrText xml:space="preserve"> REF _Ref29905227 \h  \* MERGEFORMAT </w:instrText>
      </w:r>
      <w:r w:rsidRPr="003811F7">
        <w:fldChar w:fldCharType="separate"/>
      </w:r>
      <w:r w:rsidR="00A20F12" w:rsidRPr="00740E39">
        <w:t xml:space="preserve">Figure </w:t>
      </w:r>
      <w:r w:rsidR="00A20F12">
        <w:t>25</w:t>
      </w:r>
      <w:r w:rsidRPr="003811F7">
        <w:fldChar w:fldCharType="end"/>
      </w:r>
      <w:r w:rsidRPr="003811F7">
        <w:t xml:space="preserve">; </w:t>
      </w:r>
      <w:r w:rsidRPr="003811F7">
        <w:fldChar w:fldCharType="begin"/>
      </w:r>
      <w:r w:rsidRPr="003811F7">
        <w:instrText xml:space="preserve"> REF _Ref29905256 \h  \* MERGEFORMAT </w:instrText>
      </w:r>
      <w:r w:rsidRPr="003811F7">
        <w:fldChar w:fldCharType="separate"/>
      </w:r>
      <w:r w:rsidR="00A20F12" w:rsidRPr="00BB47A5">
        <w:t xml:space="preserve">Figure </w:t>
      </w:r>
      <w:r w:rsidR="00A20F12">
        <w:t>26</w:t>
      </w:r>
      <w:r w:rsidRPr="003811F7">
        <w:fldChar w:fldCharType="end"/>
      </w:r>
      <w:r w:rsidRPr="003811F7">
        <w:t xml:space="preserve">; </w:t>
      </w:r>
      <w:r w:rsidRPr="003811F7">
        <w:fldChar w:fldCharType="begin"/>
      </w:r>
      <w:r w:rsidRPr="003811F7">
        <w:instrText xml:space="preserve"> REF _Ref29909808 \h  \* MERGEFORMAT </w:instrText>
      </w:r>
      <w:r w:rsidRPr="003811F7">
        <w:fldChar w:fldCharType="separate"/>
      </w:r>
      <w:r w:rsidR="00A20F12" w:rsidRPr="00B73182">
        <w:t xml:space="preserve">Figure </w:t>
      </w:r>
      <w:r w:rsidR="00A20F12">
        <w:t>28</w:t>
      </w:r>
      <w:r w:rsidRPr="003811F7">
        <w:fldChar w:fldCharType="end"/>
      </w:r>
      <w:r w:rsidRPr="003811F7">
        <w:t>). Assemblages</w:t>
      </w:r>
      <w:r>
        <w:t xml:space="preserve"> in 2016-17, when discharge was high, demonstrated the least overlap with other years and showed an association with high discharge into South Australia (QSA) throughout November and December (trips 4, 5, 6 and 7 in November and De</w:t>
      </w:r>
      <w:r w:rsidR="00FC55E9">
        <w:t>cember) and greater densities of</w:t>
      </w:r>
      <w:r>
        <w:t xml:space="preserve"> a range of pelagic and littoral </w:t>
      </w:r>
      <w:r w:rsidRPr="00F46D5C">
        <w:t>organisms (</w:t>
      </w:r>
      <w:r w:rsidRPr="00F46D5C">
        <w:fldChar w:fldCharType="begin"/>
      </w:r>
      <w:r w:rsidRPr="00F46D5C">
        <w:instrText xml:space="preserve"> REF _Ref29905227 \h  \* MERGEFORMAT </w:instrText>
      </w:r>
      <w:r w:rsidRPr="00F46D5C">
        <w:fldChar w:fldCharType="separate"/>
      </w:r>
      <w:r w:rsidR="00A20F12" w:rsidRPr="00740E39">
        <w:t xml:space="preserve">Figure </w:t>
      </w:r>
      <w:r w:rsidR="00A20F12">
        <w:t>25</w:t>
      </w:r>
      <w:r w:rsidRPr="00F46D5C">
        <w:fldChar w:fldCharType="end"/>
      </w:r>
      <w:r w:rsidRPr="00F46D5C">
        <w:t xml:space="preserve">; </w:t>
      </w:r>
      <w:r w:rsidRPr="00F46D5C">
        <w:fldChar w:fldCharType="begin"/>
      </w:r>
      <w:r w:rsidRPr="00F46D5C">
        <w:instrText xml:space="preserve"> REF _Ref29905256 \h  \* MERGEFORMAT </w:instrText>
      </w:r>
      <w:r w:rsidRPr="00F46D5C">
        <w:fldChar w:fldCharType="separate"/>
      </w:r>
      <w:r w:rsidR="00A20F12" w:rsidRPr="00BB47A5">
        <w:t xml:space="preserve">Figure </w:t>
      </w:r>
      <w:r w:rsidR="00A20F12">
        <w:t>26</w:t>
      </w:r>
      <w:r w:rsidRPr="00F46D5C">
        <w:fldChar w:fldCharType="end"/>
      </w:r>
      <w:r w:rsidRPr="00F46D5C">
        <w:t xml:space="preserve">; </w:t>
      </w:r>
      <w:r w:rsidRPr="00F46D5C">
        <w:fldChar w:fldCharType="begin"/>
      </w:r>
      <w:r w:rsidRPr="00F46D5C">
        <w:instrText xml:space="preserve"> REF _Ref29909808 \h  \* MERGEFORMAT </w:instrText>
      </w:r>
      <w:r w:rsidRPr="00F46D5C">
        <w:fldChar w:fldCharType="separate"/>
      </w:r>
      <w:r w:rsidR="00A20F12" w:rsidRPr="00B73182">
        <w:t xml:space="preserve">Figure </w:t>
      </w:r>
      <w:r w:rsidR="00A20F12">
        <w:t>28</w:t>
      </w:r>
      <w:r w:rsidRPr="00F46D5C">
        <w:fldChar w:fldCharType="end"/>
      </w:r>
      <w:r w:rsidRPr="00F46D5C">
        <w:t>). Assemblages</w:t>
      </w:r>
      <w:r>
        <w:t xml:space="preserve"> in 2017-18, when there was a within-channel rise of greater magnitude than 2014-15 and 2015-16, demonstrated the widest variety in community structure. This included: a distinct community in October (trips 2 and 3) in comparison to all other years; a community that fell between those detected during lower flow years (2014-15 and 2015-16) and during the flood (2016-17) in late-November and early December; and similarity with communities detected in 2016-17 during the flood, from mid-December to January. Interestingly, the distinct community detected in October was largely associated with high densities of cladocerans and copepo</w:t>
      </w:r>
      <w:r w:rsidRPr="000F6703">
        <w:t>ds</w:t>
      </w:r>
      <w:r>
        <w:t>, particularly at Lock 6</w:t>
      </w:r>
      <w:r w:rsidRPr="000F6703">
        <w:t xml:space="preserve"> (</w:t>
      </w:r>
      <w:r w:rsidRPr="000F6703">
        <w:fldChar w:fldCharType="begin"/>
      </w:r>
      <w:r w:rsidRPr="000F6703">
        <w:instrText xml:space="preserve"> REF _Ref29905227 \h  \* MERGEFORMAT </w:instrText>
      </w:r>
      <w:r w:rsidRPr="000F6703">
        <w:fldChar w:fldCharType="separate"/>
      </w:r>
      <w:r w:rsidR="00A20F12" w:rsidRPr="00740E39">
        <w:t xml:space="preserve">Figure </w:t>
      </w:r>
      <w:r w:rsidR="00A20F12">
        <w:t>25</w:t>
      </w:r>
      <w:r w:rsidRPr="000F6703">
        <w:fldChar w:fldCharType="end"/>
      </w:r>
      <w:r w:rsidRPr="000F6703">
        <w:t xml:space="preserve">; </w:t>
      </w:r>
      <w:r w:rsidRPr="000F6703">
        <w:fldChar w:fldCharType="begin"/>
      </w:r>
      <w:r w:rsidRPr="000F6703">
        <w:instrText xml:space="preserve"> REF _Ref29905256 \h  \* MERGEFORMAT </w:instrText>
      </w:r>
      <w:r w:rsidRPr="000F6703">
        <w:fldChar w:fldCharType="separate"/>
      </w:r>
      <w:r w:rsidR="00A20F12" w:rsidRPr="00BB47A5">
        <w:t xml:space="preserve">Figure </w:t>
      </w:r>
      <w:r w:rsidR="00A20F12">
        <w:t>26</w:t>
      </w:r>
      <w:r w:rsidRPr="000F6703">
        <w:fldChar w:fldCharType="end"/>
      </w:r>
      <w:r w:rsidRPr="000F6703">
        <w:t xml:space="preserve">; </w:t>
      </w:r>
      <w:r w:rsidRPr="000F6703">
        <w:fldChar w:fldCharType="begin"/>
      </w:r>
      <w:r w:rsidRPr="000F6703">
        <w:instrText xml:space="preserve"> REF _Ref29909808 \h  \* MERGEFORMAT </w:instrText>
      </w:r>
      <w:r w:rsidRPr="000F6703">
        <w:fldChar w:fldCharType="separate"/>
      </w:r>
      <w:r w:rsidR="00A20F12" w:rsidRPr="00B73182">
        <w:t xml:space="preserve">Figure </w:t>
      </w:r>
      <w:r w:rsidR="00A20F12">
        <w:t>28</w:t>
      </w:r>
      <w:r w:rsidRPr="000F6703">
        <w:fldChar w:fldCharType="end"/>
      </w:r>
      <w:r w:rsidRPr="000F6703">
        <w:t>).</w:t>
      </w:r>
    </w:p>
    <w:p w14:paraId="738BE5A8" w14:textId="2587F66F" w:rsidR="006E3432" w:rsidRPr="00251408" w:rsidRDefault="006E3432" w:rsidP="00782239">
      <w:pPr>
        <w:pStyle w:val="Captions"/>
        <w:rPr>
          <w:i/>
          <w:iCs/>
        </w:rPr>
      </w:pPr>
      <w:bookmarkStart w:id="163" w:name="_Ref29906356"/>
      <w:bookmarkStart w:id="164" w:name="_Toc54612674"/>
      <w:r w:rsidRPr="00251408">
        <w:t xml:space="preserve">Table </w:t>
      </w:r>
      <w:r w:rsidRPr="00251408">
        <w:rPr>
          <w:i/>
          <w:iCs/>
        </w:rPr>
        <w:fldChar w:fldCharType="begin"/>
      </w:r>
      <w:r w:rsidRPr="00251408">
        <w:instrText xml:space="preserve"> SEQ Table \* ARABIC </w:instrText>
      </w:r>
      <w:r w:rsidRPr="00251408">
        <w:rPr>
          <w:i/>
          <w:iCs/>
        </w:rPr>
        <w:fldChar w:fldCharType="separate"/>
      </w:r>
      <w:r w:rsidR="00A20F12">
        <w:rPr>
          <w:noProof/>
        </w:rPr>
        <w:t>14</w:t>
      </w:r>
      <w:r w:rsidRPr="00251408">
        <w:rPr>
          <w:i/>
          <w:iCs/>
        </w:rPr>
        <w:fldChar w:fldCharType="end"/>
      </w:r>
      <w:bookmarkEnd w:id="163"/>
      <w:r w:rsidR="008D4049">
        <w:rPr>
          <w:iCs/>
        </w:rPr>
        <w:t>.</w:t>
      </w:r>
      <w:r w:rsidRPr="00251408">
        <w:t xml:space="preserve"> PERMANOVA table of results for pairwise comparisons</w:t>
      </w:r>
      <w:r>
        <w:t xml:space="preserve"> on density data</w:t>
      </w:r>
      <w:r w:rsidRPr="00251408">
        <w:t xml:space="preserve"> between years, where 2014 = 2014-15, 2015 = 2015-16, 2016 = 2016-17 and 2017 = 2017-18</w:t>
      </w:r>
      <w:r>
        <w:t>,</w:t>
      </w:r>
      <w:r w:rsidRPr="00251408">
        <w:t xml:space="preserve"> and sites where Lk1 = Lock 1 and Lk 6 = Lock 6.</w:t>
      </w:r>
      <w:r w:rsidR="00204E58" w:rsidRPr="00204E58">
        <w:t xml:space="preserve"> </w:t>
      </w:r>
      <w:r w:rsidR="00204E58" w:rsidRPr="00204E58">
        <w:rPr>
          <w:i/>
        </w:rPr>
        <w:t>P</w:t>
      </w:r>
      <w:r w:rsidR="00204E58" w:rsidRPr="00204E58">
        <w:t>-values presented in bold are significant comparisons</w:t>
      </w:r>
      <w:r w:rsidR="00204E58">
        <w:t>.</w:t>
      </w:r>
      <w:bookmarkEnd w:id="16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tblGrid>
      <w:tr w:rsidR="000942B3" w:rsidRPr="000942B3" w14:paraId="5F634AB5" w14:textId="77777777" w:rsidTr="003E79F7">
        <w:trPr>
          <w:trHeight w:val="340"/>
          <w:jc w:val="center"/>
        </w:trPr>
        <w:tc>
          <w:tcPr>
            <w:tcW w:w="1803" w:type="dxa"/>
            <w:tcBorders>
              <w:top w:val="single" w:sz="4" w:space="0" w:color="auto"/>
              <w:bottom w:val="single" w:sz="4" w:space="0" w:color="auto"/>
            </w:tcBorders>
            <w:vAlign w:val="bottom"/>
          </w:tcPr>
          <w:p w14:paraId="7EE5F167" w14:textId="77777777" w:rsidR="000942B3" w:rsidRPr="000942B3" w:rsidRDefault="000942B3" w:rsidP="003E79F7">
            <w:pPr>
              <w:contextualSpacing/>
              <w:jc w:val="left"/>
              <w:rPr>
                <w:b/>
                <w:sz w:val="19"/>
                <w:szCs w:val="19"/>
              </w:rPr>
            </w:pPr>
            <w:r w:rsidRPr="000942B3">
              <w:rPr>
                <w:b/>
                <w:sz w:val="19"/>
                <w:szCs w:val="19"/>
              </w:rPr>
              <w:t>Groups</w:t>
            </w:r>
          </w:p>
        </w:tc>
        <w:tc>
          <w:tcPr>
            <w:tcW w:w="1803" w:type="dxa"/>
            <w:tcBorders>
              <w:top w:val="single" w:sz="4" w:space="0" w:color="auto"/>
              <w:bottom w:val="single" w:sz="4" w:space="0" w:color="auto"/>
            </w:tcBorders>
            <w:vAlign w:val="bottom"/>
          </w:tcPr>
          <w:p w14:paraId="566AF25B" w14:textId="77777777" w:rsidR="000942B3" w:rsidRPr="000942B3" w:rsidRDefault="000942B3" w:rsidP="003E79F7">
            <w:pPr>
              <w:contextualSpacing/>
              <w:jc w:val="left"/>
              <w:rPr>
                <w:b/>
                <w:sz w:val="19"/>
                <w:szCs w:val="19"/>
              </w:rPr>
            </w:pPr>
            <w:r w:rsidRPr="000942B3">
              <w:rPr>
                <w:b/>
                <w:sz w:val="19"/>
                <w:szCs w:val="19"/>
              </w:rPr>
              <w:t xml:space="preserve">     t</w:t>
            </w:r>
          </w:p>
        </w:tc>
        <w:tc>
          <w:tcPr>
            <w:tcW w:w="1803" w:type="dxa"/>
            <w:tcBorders>
              <w:top w:val="single" w:sz="4" w:space="0" w:color="auto"/>
              <w:bottom w:val="single" w:sz="4" w:space="0" w:color="auto"/>
            </w:tcBorders>
            <w:vAlign w:val="bottom"/>
          </w:tcPr>
          <w:p w14:paraId="5FE0634D" w14:textId="2AA6CD78" w:rsidR="000942B3" w:rsidRPr="000942B3" w:rsidRDefault="000942B3" w:rsidP="003E79F7">
            <w:pPr>
              <w:contextualSpacing/>
              <w:jc w:val="left"/>
              <w:rPr>
                <w:b/>
                <w:sz w:val="19"/>
                <w:szCs w:val="19"/>
              </w:rPr>
            </w:pPr>
            <w:r w:rsidRPr="00204E58">
              <w:rPr>
                <w:b/>
                <w:i/>
                <w:sz w:val="19"/>
                <w:szCs w:val="19"/>
              </w:rPr>
              <w:t>P</w:t>
            </w:r>
            <w:r w:rsidR="00204E58">
              <w:rPr>
                <w:b/>
                <w:sz w:val="19"/>
                <w:szCs w:val="19"/>
              </w:rPr>
              <w:t xml:space="preserve"> </w:t>
            </w:r>
            <w:r w:rsidRPr="000942B3">
              <w:rPr>
                <w:b/>
                <w:sz w:val="19"/>
                <w:szCs w:val="19"/>
              </w:rPr>
              <w:t>(perm)</w:t>
            </w:r>
          </w:p>
        </w:tc>
        <w:tc>
          <w:tcPr>
            <w:tcW w:w="1803" w:type="dxa"/>
            <w:tcBorders>
              <w:top w:val="single" w:sz="4" w:space="0" w:color="auto"/>
              <w:bottom w:val="single" w:sz="4" w:space="0" w:color="auto"/>
            </w:tcBorders>
            <w:vAlign w:val="bottom"/>
          </w:tcPr>
          <w:p w14:paraId="3E4E5D6F" w14:textId="77777777" w:rsidR="000942B3" w:rsidRPr="000942B3" w:rsidRDefault="000942B3" w:rsidP="003E79F7">
            <w:pPr>
              <w:contextualSpacing/>
              <w:jc w:val="left"/>
              <w:rPr>
                <w:b/>
                <w:sz w:val="19"/>
                <w:szCs w:val="19"/>
              </w:rPr>
            </w:pPr>
            <w:r w:rsidRPr="000942B3">
              <w:rPr>
                <w:b/>
                <w:sz w:val="19"/>
                <w:szCs w:val="19"/>
              </w:rPr>
              <w:t>Unique perms</w:t>
            </w:r>
          </w:p>
        </w:tc>
      </w:tr>
      <w:tr w:rsidR="000942B3" w:rsidRPr="000942B3" w14:paraId="22D4C4FB" w14:textId="77777777" w:rsidTr="003E79F7">
        <w:trPr>
          <w:trHeight w:val="340"/>
          <w:jc w:val="center"/>
        </w:trPr>
        <w:tc>
          <w:tcPr>
            <w:tcW w:w="1803" w:type="dxa"/>
            <w:tcBorders>
              <w:top w:val="single" w:sz="4" w:space="0" w:color="auto"/>
            </w:tcBorders>
            <w:vAlign w:val="bottom"/>
          </w:tcPr>
          <w:p w14:paraId="509413D0" w14:textId="53524DDD" w:rsidR="000942B3" w:rsidRPr="000942B3" w:rsidRDefault="000942B3" w:rsidP="003E79F7">
            <w:pPr>
              <w:contextualSpacing/>
              <w:jc w:val="left"/>
              <w:rPr>
                <w:sz w:val="19"/>
                <w:szCs w:val="19"/>
              </w:rPr>
            </w:pPr>
            <w:r w:rsidRPr="000942B3">
              <w:rPr>
                <w:sz w:val="19"/>
                <w:szCs w:val="19"/>
                <w:u w:val="single"/>
              </w:rPr>
              <w:t>Years</w:t>
            </w:r>
            <w:r w:rsidRPr="000942B3">
              <w:rPr>
                <w:sz w:val="19"/>
                <w:szCs w:val="19"/>
              </w:rPr>
              <w:t>:</w:t>
            </w:r>
          </w:p>
          <w:p w14:paraId="518678C2" w14:textId="57937FA0" w:rsidR="000942B3" w:rsidRPr="000942B3" w:rsidRDefault="000942B3" w:rsidP="003E79F7">
            <w:pPr>
              <w:contextualSpacing/>
              <w:jc w:val="left"/>
              <w:rPr>
                <w:sz w:val="19"/>
                <w:szCs w:val="19"/>
              </w:rPr>
            </w:pPr>
            <w:r w:rsidRPr="000942B3">
              <w:rPr>
                <w:sz w:val="19"/>
                <w:szCs w:val="19"/>
              </w:rPr>
              <w:t>2014, 2015</w:t>
            </w:r>
          </w:p>
        </w:tc>
        <w:tc>
          <w:tcPr>
            <w:tcW w:w="1803" w:type="dxa"/>
            <w:tcBorders>
              <w:top w:val="single" w:sz="4" w:space="0" w:color="auto"/>
            </w:tcBorders>
            <w:vAlign w:val="bottom"/>
          </w:tcPr>
          <w:p w14:paraId="2ED39480" w14:textId="77777777" w:rsidR="000942B3" w:rsidRPr="000942B3" w:rsidRDefault="000942B3" w:rsidP="003E79F7">
            <w:pPr>
              <w:contextualSpacing/>
              <w:jc w:val="left"/>
              <w:rPr>
                <w:sz w:val="19"/>
                <w:szCs w:val="19"/>
              </w:rPr>
            </w:pPr>
            <w:r w:rsidRPr="000942B3">
              <w:rPr>
                <w:sz w:val="19"/>
                <w:szCs w:val="19"/>
              </w:rPr>
              <w:t>3.1176</w:t>
            </w:r>
          </w:p>
        </w:tc>
        <w:tc>
          <w:tcPr>
            <w:tcW w:w="1803" w:type="dxa"/>
            <w:tcBorders>
              <w:top w:val="single" w:sz="4" w:space="0" w:color="auto"/>
            </w:tcBorders>
            <w:vAlign w:val="bottom"/>
          </w:tcPr>
          <w:p w14:paraId="05F4CD2B" w14:textId="743E1FC0" w:rsidR="000942B3" w:rsidRPr="0030592E" w:rsidRDefault="000942B3" w:rsidP="003E79F7">
            <w:pPr>
              <w:contextualSpacing/>
              <w:jc w:val="left"/>
              <w:rPr>
                <w:b/>
                <w:sz w:val="19"/>
                <w:szCs w:val="19"/>
              </w:rPr>
            </w:pPr>
            <w:r w:rsidRPr="0030592E">
              <w:rPr>
                <w:b/>
                <w:sz w:val="19"/>
                <w:szCs w:val="19"/>
              </w:rPr>
              <w:t>0.0017</w:t>
            </w:r>
          </w:p>
        </w:tc>
        <w:tc>
          <w:tcPr>
            <w:tcW w:w="1803" w:type="dxa"/>
            <w:tcBorders>
              <w:top w:val="single" w:sz="4" w:space="0" w:color="auto"/>
            </w:tcBorders>
            <w:vAlign w:val="bottom"/>
          </w:tcPr>
          <w:p w14:paraId="1B6F95DB" w14:textId="0E550F2D" w:rsidR="000942B3" w:rsidRPr="000942B3" w:rsidRDefault="000942B3" w:rsidP="003E79F7">
            <w:pPr>
              <w:contextualSpacing/>
              <w:jc w:val="left"/>
              <w:rPr>
                <w:sz w:val="19"/>
                <w:szCs w:val="19"/>
              </w:rPr>
            </w:pPr>
            <w:r w:rsidRPr="000942B3">
              <w:rPr>
                <w:sz w:val="19"/>
                <w:szCs w:val="19"/>
              </w:rPr>
              <w:t>9940</w:t>
            </w:r>
          </w:p>
        </w:tc>
      </w:tr>
      <w:tr w:rsidR="000942B3" w:rsidRPr="000942B3" w14:paraId="58A58EFD" w14:textId="77777777" w:rsidTr="003E79F7">
        <w:trPr>
          <w:trHeight w:val="340"/>
          <w:jc w:val="center"/>
        </w:trPr>
        <w:tc>
          <w:tcPr>
            <w:tcW w:w="1803" w:type="dxa"/>
            <w:vAlign w:val="bottom"/>
          </w:tcPr>
          <w:p w14:paraId="22AF63C9" w14:textId="77777777" w:rsidR="000942B3" w:rsidRPr="000942B3" w:rsidRDefault="000942B3" w:rsidP="003E79F7">
            <w:pPr>
              <w:contextualSpacing/>
              <w:jc w:val="left"/>
              <w:rPr>
                <w:sz w:val="19"/>
                <w:szCs w:val="19"/>
              </w:rPr>
            </w:pPr>
            <w:r w:rsidRPr="000942B3">
              <w:rPr>
                <w:sz w:val="19"/>
                <w:szCs w:val="19"/>
              </w:rPr>
              <w:t>2014, 2016</w:t>
            </w:r>
          </w:p>
        </w:tc>
        <w:tc>
          <w:tcPr>
            <w:tcW w:w="1803" w:type="dxa"/>
            <w:vAlign w:val="bottom"/>
          </w:tcPr>
          <w:p w14:paraId="3D93E585" w14:textId="7033DFBA" w:rsidR="000942B3" w:rsidRPr="000942B3" w:rsidRDefault="000942B3" w:rsidP="003E79F7">
            <w:pPr>
              <w:contextualSpacing/>
              <w:jc w:val="left"/>
              <w:rPr>
                <w:sz w:val="19"/>
                <w:szCs w:val="19"/>
              </w:rPr>
            </w:pPr>
            <w:r w:rsidRPr="000942B3">
              <w:rPr>
                <w:sz w:val="19"/>
                <w:szCs w:val="19"/>
              </w:rPr>
              <w:t>1.224</w:t>
            </w:r>
          </w:p>
        </w:tc>
        <w:tc>
          <w:tcPr>
            <w:tcW w:w="1803" w:type="dxa"/>
            <w:vAlign w:val="bottom"/>
          </w:tcPr>
          <w:p w14:paraId="6DD8EE70" w14:textId="111ACD1F" w:rsidR="000942B3" w:rsidRPr="000942B3" w:rsidRDefault="000942B3" w:rsidP="003E79F7">
            <w:pPr>
              <w:contextualSpacing/>
              <w:jc w:val="left"/>
              <w:rPr>
                <w:sz w:val="19"/>
                <w:szCs w:val="19"/>
              </w:rPr>
            </w:pPr>
            <w:r w:rsidRPr="000942B3">
              <w:rPr>
                <w:sz w:val="19"/>
                <w:szCs w:val="19"/>
              </w:rPr>
              <w:t>0.2267</w:t>
            </w:r>
          </w:p>
        </w:tc>
        <w:tc>
          <w:tcPr>
            <w:tcW w:w="1803" w:type="dxa"/>
            <w:vAlign w:val="bottom"/>
          </w:tcPr>
          <w:p w14:paraId="364037B3" w14:textId="4C3BDD20" w:rsidR="000942B3" w:rsidRPr="000942B3" w:rsidRDefault="000942B3" w:rsidP="003E79F7">
            <w:pPr>
              <w:contextualSpacing/>
              <w:jc w:val="left"/>
              <w:rPr>
                <w:sz w:val="19"/>
                <w:szCs w:val="19"/>
              </w:rPr>
            </w:pPr>
            <w:r w:rsidRPr="000942B3">
              <w:rPr>
                <w:sz w:val="19"/>
                <w:szCs w:val="19"/>
              </w:rPr>
              <w:t>9929</w:t>
            </w:r>
          </w:p>
        </w:tc>
      </w:tr>
      <w:tr w:rsidR="000942B3" w:rsidRPr="000942B3" w14:paraId="6BD47984" w14:textId="77777777" w:rsidTr="003E79F7">
        <w:trPr>
          <w:trHeight w:val="340"/>
          <w:jc w:val="center"/>
        </w:trPr>
        <w:tc>
          <w:tcPr>
            <w:tcW w:w="1803" w:type="dxa"/>
            <w:vAlign w:val="bottom"/>
          </w:tcPr>
          <w:p w14:paraId="4E24EC7A" w14:textId="77777777" w:rsidR="000942B3" w:rsidRPr="000942B3" w:rsidRDefault="000942B3" w:rsidP="003E79F7">
            <w:pPr>
              <w:contextualSpacing/>
              <w:jc w:val="left"/>
              <w:rPr>
                <w:sz w:val="19"/>
                <w:szCs w:val="19"/>
              </w:rPr>
            </w:pPr>
            <w:r w:rsidRPr="000942B3">
              <w:rPr>
                <w:sz w:val="19"/>
                <w:szCs w:val="19"/>
              </w:rPr>
              <w:t>2014, 2017</w:t>
            </w:r>
          </w:p>
        </w:tc>
        <w:tc>
          <w:tcPr>
            <w:tcW w:w="1803" w:type="dxa"/>
            <w:vAlign w:val="bottom"/>
          </w:tcPr>
          <w:p w14:paraId="7990EF9D" w14:textId="2F9EFDAD" w:rsidR="000942B3" w:rsidRPr="000942B3" w:rsidRDefault="000942B3" w:rsidP="003E79F7">
            <w:pPr>
              <w:contextualSpacing/>
              <w:jc w:val="left"/>
              <w:rPr>
                <w:sz w:val="19"/>
                <w:szCs w:val="19"/>
              </w:rPr>
            </w:pPr>
            <w:r w:rsidRPr="000942B3">
              <w:rPr>
                <w:sz w:val="19"/>
                <w:szCs w:val="19"/>
              </w:rPr>
              <w:t>2.007</w:t>
            </w:r>
          </w:p>
        </w:tc>
        <w:tc>
          <w:tcPr>
            <w:tcW w:w="1803" w:type="dxa"/>
            <w:vAlign w:val="bottom"/>
          </w:tcPr>
          <w:p w14:paraId="48455E6F" w14:textId="0176A2A7" w:rsidR="000942B3" w:rsidRPr="0030592E" w:rsidRDefault="000942B3" w:rsidP="003E79F7">
            <w:pPr>
              <w:contextualSpacing/>
              <w:jc w:val="left"/>
              <w:rPr>
                <w:b/>
                <w:sz w:val="19"/>
                <w:szCs w:val="19"/>
              </w:rPr>
            </w:pPr>
            <w:r w:rsidRPr="0030592E">
              <w:rPr>
                <w:b/>
                <w:sz w:val="19"/>
                <w:szCs w:val="19"/>
              </w:rPr>
              <w:t>0.0469</w:t>
            </w:r>
          </w:p>
        </w:tc>
        <w:tc>
          <w:tcPr>
            <w:tcW w:w="1803" w:type="dxa"/>
            <w:vAlign w:val="bottom"/>
          </w:tcPr>
          <w:p w14:paraId="2844A0AB" w14:textId="3F4A9B1D" w:rsidR="000942B3" w:rsidRPr="000942B3" w:rsidRDefault="000942B3" w:rsidP="003E79F7">
            <w:pPr>
              <w:contextualSpacing/>
              <w:jc w:val="left"/>
              <w:rPr>
                <w:sz w:val="19"/>
                <w:szCs w:val="19"/>
              </w:rPr>
            </w:pPr>
            <w:r w:rsidRPr="000942B3">
              <w:rPr>
                <w:sz w:val="19"/>
                <w:szCs w:val="19"/>
              </w:rPr>
              <w:t>9933</w:t>
            </w:r>
          </w:p>
        </w:tc>
      </w:tr>
      <w:tr w:rsidR="000942B3" w:rsidRPr="000942B3" w14:paraId="4E03C5C2" w14:textId="77777777" w:rsidTr="003E79F7">
        <w:trPr>
          <w:trHeight w:val="340"/>
          <w:jc w:val="center"/>
        </w:trPr>
        <w:tc>
          <w:tcPr>
            <w:tcW w:w="1803" w:type="dxa"/>
            <w:vAlign w:val="bottom"/>
          </w:tcPr>
          <w:p w14:paraId="1CDCF271" w14:textId="77777777" w:rsidR="000942B3" w:rsidRPr="000942B3" w:rsidRDefault="000942B3" w:rsidP="003E79F7">
            <w:pPr>
              <w:contextualSpacing/>
              <w:jc w:val="left"/>
              <w:rPr>
                <w:sz w:val="19"/>
                <w:szCs w:val="19"/>
              </w:rPr>
            </w:pPr>
            <w:r w:rsidRPr="000942B3">
              <w:rPr>
                <w:sz w:val="19"/>
                <w:szCs w:val="19"/>
              </w:rPr>
              <w:t>2015, 2016</w:t>
            </w:r>
          </w:p>
        </w:tc>
        <w:tc>
          <w:tcPr>
            <w:tcW w:w="1803" w:type="dxa"/>
            <w:vAlign w:val="bottom"/>
          </w:tcPr>
          <w:p w14:paraId="634DA57A" w14:textId="2C2D7517" w:rsidR="000942B3" w:rsidRPr="000942B3" w:rsidRDefault="000942B3" w:rsidP="003E79F7">
            <w:pPr>
              <w:contextualSpacing/>
              <w:jc w:val="left"/>
              <w:rPr>
                <w:sz w:val="19"/>
                <w:szCs w:val="19"/>
              </w:rPr>
            </w:pPr>
            <w:r w:rsidRPr="000942B3">
              <w:rPr>
                <w:sz w:val="19"/>
                <w:szCs w:val="19"/>
              </w:rPr>
              <w:t>3.111</w:t>
            </w:r>
          </w:p>
        </w:tc>
        <w:tc>
          <w:tcPr>
            <w:tcW w:w="1803" w:type="dxa"/>
            <w:vAlign w:val="bottom"/>
          </w:tcPr>
          <w:p w14:paraId="34D21DA6" w14:textId="66F1B238" w:rsidR="000942B3" w:rsidRPr="0030592E" w:rsidRDefault="000942B3" w:rsidP="003E79F7">
            <w:pPr>
              <w:contextualSpacing/>
              <w:jc w:val="left"/>
              <w:rPr>
                <w:b/>
                <w:sz w:val="19"/>
                <w:szCs w:val="19"/>
              </w:rPr>
            </w:pPr>
            <w:r w:rsidRPr="0030592E">
              <w:rPr>
                <w:b/>
                <w:sz w:val="19"/>
                <w:szCs w:val="19"/>
              </w:rPr>
              <w:t>0.002</w:t>
            </w:r>
          </w:p>
        </w:tc>
        <w:tc>
          <w:tcPr>
            <w:tcW w:w="1803" w:type="dxa"/>
            <w:vAlign w:val="bottom"/>
          </w:tcPr>
          <w:p w14:paraId="7BC84B75" w14:textId="614EF764" w:rsidR="000942B3" w:rsidRPr="000942B3" w:rsidRDefault="000942B3" w:rsidP="003E79F7">
            <w:pPr>
              <w:contextualSpacing/>
              <w:jc w:val="left"/>
              <w:rPr>
                <w:sz w:val="19"/>
                <w:szCs w:val="19"/>
              </w:rPr>
            </w:pPr>
            <w:r w:rsidRPr="000942B3">
              <w:rPr>
                <w:sz w:val="19"/>
                <w:szCs w:val="19"/>
              </w:rPr>
              <w:t>9929</w:t>
            </w:r>
          </w:p>
        </w:tc>
      </w:tr>
      <w:tr w:rsidR="000942B3" w:rsidRPr="000942B3" w14:paraId="603C3430" w14:textId="77777777" w:rsidTr="003E79F7">
        <w:trPr>
          <w:trHeight w:val="340"/>
          <w:jc w:val="center"/>
        </w:trPr>
        <w:tc>
          <w:tcPr>
            <w:tcW w:w="1803" w:type="dxa"/>
            <w:vAlign w:val="bottom"/>
          </w:tcPr>
          <w:p w14:paraId="372419B4" w14:textId="77777777" w:rsidR="000942B3" w:rsidRPr="000942B3" w:rsidRDefault="000942B3" w:rsidP="003E79F7">
            <w:pPr>
              <w:contextualSpacing/>
              <w:jc w:val="left"/>
              <w:rPr>
                <w:sz w:val="19"/>
                <w:szCs w:val="19"/>
              </w:rPr>
            </w:pPr>
            <w:r w:rsidRPr="000942B3">
              <w:rPr>
                <w:sz w:val="19"/>
                <w:szCs w:val="19"/>
              </w:rPr>
              <w:t>2015, 2017</w:t>
            </w:r>
          </w:p>
        </w:tc>
        <w:tc>
          <w:tcPr>
            <w:tcW w:w="1803" w:type="dxa"/>
            <w:vAlign w:val="bottom"/>
          </w:tcPr>
          <w:p w14:paraId="7EFACEC1" w14:textId="77777777" w:rsidR="000942B3" w:rsidRPr="000942B3" w:rsidRDefault="000942B3" w:rsidP="003E79F7">
            <w:pPr>
              <w:contextualSpacing/>
              <w:jc w:val="left"/>
              <w:rPr>
                <w:sz w:val="19"/>
                <w:szCs w:val="19"/>
              </w:rPr>
            </w:pPr>
            <w:r w:rsidRPr="000942B3">
              <w:rPr>
                <w:sz w:val="19"/>
                <w:szCs w:val="19"/>
              </w:rPr>
              <w:t>1.2507</w:t>
            </w:r>
          </w:p>
        </w:tc>
        <w:tc>
          <w:tcPr>
            <w:tcW w:w="1803" w:type="dxa"/>
            <w:vAlign w:val="bottom"/>
          </w:tcPr>
          <w:p w14:paraId="76DAB414" w14:textId="2D75AA7F" w:rsidR="000942B3" w:rsidRPr="000942B3" w:rsidRDefault="000942B3" w:rsidP="003E79F7">
            <w:pPr>
              <w:contextualSpacing/>
              <w:jc w:val="left"/>
              <w:rPr>
                <w:sz w:val="19"/>
                <w:szCs w:val="19"/>
              </w:rPr>
            </w:pPr>
            <w:r w:rsidRPr="000942B3">
              <w:rPr>
                <w:sz w:val="19"/>
                <w:szCs w:val="19"/>
              </w:rPr>
              <w:t>0.2145</w:t>
            </w:r>
          </w:p>
        </w:tc>
        <w:tc>
          <w:tcPr>
            <w:tcW w:w="1803" w:type="dxa"/>
            <w:vAlign w:val="bottom"/>
          </w:tcPr>
          <w:p w14:paraId="3F3B47BF" w14:textId="161A8495" w:rsidR="000942B3" w:rsidRPr="000942B3" w:rsidRDefault="000942B3" w:rsidP="003E79F7">
            <w:pPr>
              <w:contextualSpacing/>
              <w:jc w:val="left"/>
              <w:rPr>
                <w:sz w:val="19"/>
                <w:szCs w:val="19"/>
              </w:rPr>
            </w:pPr>
            <w:r w:rsidRPr="000942B3">
              <w:rPr>
                <w:sz w:val="19"/>
                <w:szCs w:val="19"/>
              </w:rPr>
              <w:t>9938</w:t>
            </w:r>
          </w:p>
        </w:tc>
      </w:tr>
      <w:tr w:rsidR="000942B3" w:rsidRPr="000942B3" w14:paraId="380939F2" w14:textId="77777777" w:rsidTr="003E79F7">
        <w:trPr>
          <w:trHeight w:val="340"/>
          <w:jc w:val="center"/>
        </w:trPr>
        <w:tc>
          <w:tcPr>
            <w:tcW w:w="1803" w:type="dxa"/>
            <w:vAlign w:val="bottom"/>
          </w:tcPr>
          <w:p w14:paraId="3DEE6BD0" w14:textId="77777777" w:rsidR="000942B3" w:rsidRPr="000942B3" w:rsidRDefault="000942B3" w:rsidP="003E79F7">
            <w:pPr>
              <w:contextualSpacing/>
              <w:jc w:val="left"/>
              <w:rPr>
                <w:sz w:val="19"/>
                <w:szCs w:val="19"/>
              </w:rPr>
            </w:pPr>
            <w:r w:rsidRPr="000942B3">
              <w:rPr>
                <w:sz w:val="19"/>
                <w:szCs w:val="19"/>
              </w:rPr>
              <w:t>2016, 2017</w:t>
            </w:r>
          </w:p>
        </w:tc>
        <w:tc>
          <w:tcPr>
            <w:tcW w:w="1803" w:type="dxa"/>
            <w:vAlign w:val="bottom"/>
          </w:tcPr>
          <w:p w14:paraId="7EAAD557" w14:textId="77777777" w:rsidR="000942B3" w:rsidRPr="000942B3" w:rsidRDefault="000942B3" w:rsidP="003E79F7">
            <w:pPr>
              <w:contextualSpacing/>
              <w:jc w:val="left"/>
              <w:rPr>
                <w:sz w:val="19"/>
                <w:szCs w:val="19"/>
              </w:rPr>
            </w:pPr>
            <w:r w:rsidRPr="000942B3">
              <w:rPr>
                <w:sz w:val="19"/>
                <w:szCs w:val="19"/>
              </w:rPr>
              <w:t>2.3583</w:t>
            </w:r>
          </w:p>
        </w:tc>
        <w:tc>
          <w:tcPr>
            <w:tcW w:w="1803" w:type="dxa"/>
            <w:vAlign w:val="bottom"/>
          </w:tcPr>
          <w:p w14:paraId="7AC75A8C" w14:textId="125D15AF" w:rsidR="000942B3" w:rsidRPr="0030592E" w:rsidRDefault="000942B3" w:rsidP="003E79F7">
            <w:pPr>
              <w:contextualSpacing/>
              <w:jc w:val="left"/>
              <w:rPr>
                <w:b/>
                <w:sz w:val="19"/>
                <w:szCs w:val="19"/>
              </w:rPr>
            </w:pPr>
            <w:r w:rsidRPr="0030592E">
              <w:rPr>
                <w:b/>
                <w:sz w:val="19"/>
                <w:szCs w:val="19"/>
              </w:rPr>
              <w:t>0.019</w:t>
            </w:r>
          </w:p>
        </w:tc>
        <w:tc>
          <w:tcPr>
            <w:tcW w:w="1803" w:type="dxa"/>
            <w:vAlign w:val="bottom"/>
          </w:tcPr>
          <w:p w14:paraId="4CE99516" w14:textId="18158DFA" w:rsidR="000942B3" w:rsidRPr="000942B3" w:rsidRDefault="000942B3" w:rsidP="003E79F7">
            <w:pPr>
              <w:contextualSpacing/>
              <w:jc w:val="left"/>
              <w:rPr>
                <w:sz w:val="19"/>
                <w:szCs w:val="19"/>
              </w:rPr>
            </w:pPr>
            <w:r w:rsidRPr="000942B3">
              <w:rPr>
                <w:sz w:val="19"/>
                <w:szCs w:val="19"/>
              </w:rPr>
              <w:t>9938</w:t>
            </w:r>
          </w:p>
        </w:tc>
      </w:tr>
      <w:tr w:rsidR="000942B3" w:rsidRPr="000942B3" w14:paraId="04FFE87C" w14:textId="77777777" w:rsidTr="003E79F7">
        <w:trPr>
          <w:trHeight w:val="340"/>
          <w:jc w:val="center"/>
        </w:trPr>
        <w:tc>
          <w:tcPr>
            <w:tcW w:w="1803" w:type="dxa"/>
            <w:tcBorders>
              <w:bottom w:val="single" w:sz="4" w:space="0" w:color="auto"/>
            </w:tcBorders>
            <w:vAlign w:val="bottom"/>
          </w:tcPr>
          <w:p w14:paraId="41E48E66" w14:textId="77777777" w:rsidR="003E79F7" w:rsidRPr="003E79F7" w:rsidRDefault="003E79F7" w:rsidP="003E79F7">
            <w:pPr>
              <w:contextualSpacing/>
              <w:jc w:val="left"/>
              <w:rPr>
                <w:sz w:val="8"/>
                <w:szCs w:val="19"/>
                <w:u w:val="single"/>
              </w:rPr>
            </w:pPr>
          </w:p>
          <w:p w14:paraId="732846F6" w14:textId="546F0375" w:rsidR="000942B3" w:rsidRPr="000942B3" w:rsidRDefault="000942B3" w:rsidP="003E79F7">
            <w:pPr>
              <w:contextualSpacing/>
              <w:jc w:val="left"/>
              <w:rPr>
                <w:sz w:val="19"/>
                <w:szCs w:val="19"/>
              </w:rPr>
            </w:pPr>
            <w:r w:rsidRPr="000942B3">
              <w:rPr>
                <w:sz w:val="19"/>
                <w:szCs w:val="19"/>
                <w:u w:val="single"/>
              </w:rPr>
              <w:t>Sites</w:t>
            </w:r>
            <w:r w:rsidRPr="000942B3">
              <w:rPr>
                <w:sz w:val="19"/>
                <w:szCs w:val="19"/>
              </w:rPr>
              <w:t>:</w:t>
            </w:r>
          </w:p>
          <w:p w14:paraId="190445EC" w14:textId="21130EB7" w:rsidR="000942B3" w:rsidRPr="000942B3" w:rsidRDefault="000942B3" w:rsidP="003E79F7">
            <w:pPr>
              <w:contextualSpacing/>
              <w:jc w:val="left"/>
              <w:rPr>
                <w:sz w:val="19"/>
                <w:szCs w:val="19"/>
              </w:rPr>
            </w:pPr>
            <w:r w:rsidRPr="000942B3">
              <w:rPr>
                <w:sz w:val="19"/>
                <w:szCs w:val="19"/>
              </w:rPr>
              <w:t>Lk1, Lk6</w:t>
            </w:r>
          </w:p>
        </w:tc>
        <w:tc>
          <w:tcPr>
            <w:tcW w:w="1803" w:type="dxa"/>
            <w:tcBorders>
              <w:bottom w:val="single" w:sz="4" w:space="0" w:color="auto"/>
            </w:tcBorders>
            <w:vAlign w:val="bottom"/>
          </w:tcPr>
          <w:p w14:paraId="53FB22E2" w14:textId="77777777" w:rsidR="000942B3" w:rsidRPr="000942B3" w:rsidRDefault="000942B3" w:rsidP="003E79F7">
            <w:pPr>
              <w:contextualSpacing/>
              <w:jc w:val="left"/>
              <w:rPr>
                <w:sz w:val="19"/>
                <w:szCs w:val="19"/>
              </w:rPr>
            </w:pPr>
            <w:r w:rsidRPr="000942B3">
              <w:rPr>
                <w:sz w:val="19"/>
                <w:szCs w:val="19"/>
              </w:rPr>
              <w:t>4.6502</w:t>
            </w:r>
          </w:p>
        </w:tc>
        <w:tc>
          <w:tcPr>
            <w:tcW w:w="1803" w:type="dxa"/>
            <w:tcBorders>
              <w:bottom w:val="single" w:sz="4" w:space="0" w:color="auto"/>
            </w:tcBorders>
            <w:vAlign w:val="bottom"/>
          </w:tcPr>
          <w:p w14:paraId="64762220" w14:textId="0DF47A87" w:rsidR="000942B3" w:rsidRPr="0030592E" w:rsidRDefault="000942B3" w:rsidP="003E79F7">
            <w:pPr>
              <w:contextualSpacing/>
              <w:jc w:val="left"/>
              <w:rPr>
                <w:b/>
                <w:sz w:val="19"/>
                <w:szCs w:val="19"/>
              </w:rPr>
            </w:pPr>
            <w:r w:rsidRPr="0030592E">
              <w:rPr>
                <w:b/>
                <w:sz w:val="19"/>
                <w:szCs w:val="19"/>
              </w:rPr>
              <w:t>0.0001</w:t>
            </w:r>
          </w:p>
        </w:tc>
        <w:tc>
          <w:tcPr>
            <w:tcW w:w="1803" w:type="dxa"/>
            <w:tcBorders>
              <w:bottom w:val="single" w:sz="4" w:space="0" w:color="auto"/>
            </w:tcBorders>
            <w:vAlign w:val="bottom"/>
          </w:tcPr>
          <w:p w14:paraId="2308004A" w14:textId="770D4430" w:rsidR="000942B3" w:rsidRPr="000942B3" w:rsidRDefault="000942B3" w:rsidP="003E79F7">
            <w:pPr>
              <w:contextualSpacing/>
              <w:jc w:val="left"/>
              <w:rPr>
                <w:sz w:val="19"/>
                <w:szCs w:val="19"/>
              </w:rPr>
            </w:pPr>
            <w:r w:rsidRPr="000942B3">
              <w:rPr>
                <w:sz w:val="19"/>
                <w:szCs w:val="19"/>
              </w:rPr>
              <w:t>9958</w:t>
            </w:r>
          </w:p>
        </w:tc>
      </w:tr>
    </w:tbl>
    <w:p w14:paraId="3CC77C0A" w14:textId="77777777" w:rsidR="005E49C8" w:rsidRDefault="005E49C8">
      <w:pPr>
        <w:spacing w:before="0" w:after="160" w:line="259" w:lineRule="auto"/>
        <w:jc w:val="left"/>
        <w:rPr>
          <w:rFonts w:eastAsia="MS Mincho" w:cs="Arial"/>
          <w:b/>
          <w:bCs/>
          <w:color w:val="auto"/>
          <w:kern w:val="0"/>
          <w:sz w:val="20"/>
          <w:lang w:val="en-US"/>
        </w:rPr>
      </w:pPr>
      <w:bookmarkStart w:id="165" w:name="_Ref29909356"/>
      <w:r>
        <w:br w:type="page"/>
      </w:r>
    </w:p>
    <w:p w14:paraId="0C46A329" w14:textId="61D0F1AC" w:rsidR="006E3432" w:rsidRPr="0011774E" w:rsidRDefault="006E3432" w:rsidP="00782239">
      <w:pPr>
        <w:pStyle w:val="Captions"/>
        <w:rPr>
          <w:i/>
          <w:iCs/>
        </w:rPr>
      </w:pPr>
      <w:bookmarkStart w:id="166" w:name="_Ref35962809"/>
      <w:bookmarkStart w:id="167" w:name="_Toc54612675"/>
      <w:r w:rsidRPr="0011774E">
        <w:lastRenderedPageBreak/>
        <w:t xml:space="preserve">Table </w:t>
      </w:r>
      <w:r w:rsidRPr="0011774E">
        <w:rPr>
          <w:i/>
          <w:iCs/>
        </w:rPr>
        <w:fldChar w:fldCharType="begin"/>
      </w:r>
      <w:r w:rsidRPr="0011774E">
        <w:instrText xml:space="preserve"> SEQ Table \* ARABIC </w:instrText>
      </w:r>
      <w:r w:rsidRPr="0011774E">
        <w:rPr>
          <w:i/>
          <w:iCs/>
        </w:rPr>
        <w:fldChar w:fldCharType="separate"/>
      </w:r>
      <w:r w:rsidR="00A20F12">
        <w:rPr>
          <w:noProof/>
        </w:rPr>
        <w:t>15</w:t>
      </w:r>
      <w:r w:rsidRPr="0011774E">
        <w:rPr>
          <w:i/>
          <w:iCs/>
        </w:rPr>
        <w:fldChar w:fldCharType="end"/>
      </w:r>
      <w:bookmarkEnd w:id="165"/>
      <w:bookmarkEnd w:id="166"/>
      <w:r w:rsidR="008D4049">
        <w:rPr>
          <w:i/>
          <w:iCs/>
        </w:rPr>
        <w:t>.</w:t>
      </w:r>
      <w:r w:rsidRPr="0011774E">
        <w:t xml:space="preserve"> </w:t>
      </w:r>
      <w:r w:rsidRPr="00251408">
        <w:t>PERMANOVA table of results for pairwise comparisons</w:t>
      </w:r>
      <w:r>
        <w:t xml:space="preserve"> on species richness data</w:t>
      </w:r>
      <w:r w:rsidRPr="00251408">
        <w:t xml:space="preserve"> between years, where 2014 = 2014-15, 2015 = 2015-16, 2016 = 2016-17 and 2017 = 2017-18</w:t>
      </w:r>
      <w:r>
        <w:t>,</w:t>
      </w:r>
      <w:r w:rsidRPr="00251408">
        <w:t xml:space="preserve"> and sites where Lk1 = Lock 1 and Lk 6 = Lock 6.</w:t>
      </w:r>
      <w:r w:rsidR="00204E58" w:rsidRPr="00204E58">
        <w:rPr>
          <w:i/>
        </w:rPr>
        <w:t xml:space="preserve"> P</w:t>
      </w:r>
      <w:r w:rsidR="00204E58" w:rsidRPr="00204E58">
        <w:t>-values presented in bold are significant comparisons</w:t>
      </w:r>
      <w:r w:rsidR="00204E58">
        <w:t>.</w:t>
      </w:r>
      <w:bookmarkEnd w:id="16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4"/>
      </w:tblGrid>
      <w:tr w:rsidR="000942B3" w:rsidRPr="000942B3" w14:paraId="258662E2" w14:textId="77777777" w:rsidTr="003E79F7">
        <w:trPr>
          <w:trHeight w:val="340"/>
          <w:jc w:val="center"/>
        </w:trPr>
        <w:tc>
          <w:tcPr>
            <w:tcW w:w="1803" w:type="dxa"/>
            <w:tcBorders>
              <w:top w:val="single" w:sz="4" w:space="0" w:color="auto"/>
              <w:bottom w:val="single" w:sz="4" w:space="0" w:color="auto"/>
            </w:tcBorders>
            <w:vAlign w:val="bottom"/>
          </w:tcPr>
          <w:p w14:paraId="21A5BA25" w14:textId="77777777" w:rsidR="000942B3" w:rsidRPr="000942B3" w:rsidRDefault="000942B3" w:rsidP="003E79F7">
            <w:pPr>
              <w:contextualSpacing/>
              <w:jc w:val="left"/>
              <w:rPr>
                <w:b/>
                <w:sz w:val="19"/>
                <w:szCs w:val="19"/>
              </w:rPr>
            </w:pPr>
            <w:r w:rsidRPr="000942B3">
              <w:rPr>
                <w:b/>
                <w:sz w:val="19"/>
                <w:szCs w:val="19"/>
              </w:rPr>
              <w:t>Groups</w:t>
            </w:r>
          </w:p>
        </w:tc>
        <w:tc>
          <w:tcPr>
            <w:tcW w:w="1803" w:type="dxa"/>
            <w:tcBorders>
              <w:top w:val="single" w:sz="4" w:space="0" w:color="auto"/>
              <w:bottom w:val="single" w:sz="4" w:space="0" w:color="auto"/>
            </w:tcBorders>
            <w:vAlign w:val="bottom"/>
          </w:tcPr>
          <w:p w14:paraId="6DE2EC90" w14:textId="77777777" w:rsidR="000942B3" w:rsidRPr="000942B3" w:rsidRDefault="000942B3" w:rsidP="003E79F7">
            <w:pPr>
              <w:contextualSpacing/>
              <w:jc w:val="left"/>
              <w:rPr>
                <w:b/>
                <w:sz w:val="19"/>
                <w:szCs w:val="19"/>
              </w:rPr>
            </w:pPr>
            <w:r w:rsidRPr="000942B3">
              <w:rPr>
                <w:b/>
                <w:sz w:val="19"/>
                <w:szCs w:val="19"/>
              </w:rPr>
              <w:t xml:space="preserve">     t</w:t>
            </w:r>
          </w:p>
        </w:tc>
        <w:tc>
          <w:tcPr>
            <w:tcW w:w="1803" w:type="dxa"/>
            <w:tcBorders>
              <w:top w:val="single" w:sz="4" w:space="0" w:color="auto"/>
              <w:bottom w:val="single" w:sz="4" w:space="0" w:color="auto"/>
            </w:tcBorders>
            <w:vAlign w:val="bottom"/>
          </w:tcPr>
          <w:p w14:paraId="359A4953" w14:textId="57038073" w:rsidR="000942B3" w:rsidRPr="000942B3" w:rsidRDefault="000942B3" w:rsidP="003E79F7">
            <w:pPr>
              <w:contextualSpacing/>
              <w:jc w:val="left"/>
              <w:rPr>
                <w:b/>
                <w:sz w:val="19"/>
                <w:szCs w:val="19"/>
              </w:rPr>
            </w:pPr>
            <w:r w:rsidRPr="00204E58">
              <w:rPr>
                <w:b/>
                <w:i/>
                <w:sz w:val="19"/>
                <w:szCs w:val="19"/>
              </w:rPr>
              <w:t>P</w:t>
            </w:r>
            <w:r w:rsidR="00204E58" w:rsidRPr="00204E58">
              <w:rPr>
                <w:b/>
                <w:i/>
                <w:sz w:val="19"/>
                <w:szCs w:val="19"/>
              </w:rPr>
              <w:t xml:space="preserve"> </w:t>
            </w:r>
            <w:r w:rsidRPr="000942B3">
              <w:rPr>
                <w:b/>
                <w:sz w:val="19"/>
                <w:szCs w:val="19"/>
              </w:rPr>
              <w:t>(perm)</w:t>
            </w:r>
          </w:p>
        </w:tc>
        <w:tc>
          <w:tcPr>
            <w:tcW w:w="1804" w:type="dxa"/>
            <w:tcBorders>
              <w:top w:val="single" w:sz="4" w:space="0" w:color="auto"/>
              <w:bottom w:val="single" w:sz="4" w:space="0" w:color="auto"/>
            </w:tcBorders>
            <w:vAlign w:val="bottom"/>
          </w:tcPr>
          <w:p w14:paraId="7AFBB61D" w14:textId="77777777" w:rsidR="000942B3" w:rsidRPr="000942B3" w:rsidRDefault="000942B3" w:rsidP="003E79F7">
            <w:pPr>
              <w:contextualSpacing/>
              <w:jc w:val="left"/>
              <w:rPr>
                <w:b/>
                <w:sz w:val="19"/>
                <w:szCs w:val="19"/>
              </w:rPr>
            </w:pPr>
            <w:r w:rsidRPr="000942B3">
              <w:rPr>
                <w:b/>
                <w:sz w:val="19"/>
                <w:szCs w:val="19"/>
              </w:rPr>
              <w:t>Unique perms</w:t>
            </w:r>
          </w:p>
        </w:tc>
      </w:tr>
      <w:tr w:rsidR="000942B3" w:rsidRPr="000942B3" w14:paraId="0AF0CDAA" w14:textId="77777777" w:rsidTr="003E79F7">
        <w:trPr>
          <w:trHeight w:val="340"/>
          <w:jc w:val="center"/>
        </w:trPr>
        <w:tc>
          <w:tcPr>
            <w:tcW w:w="1803" w:type="dxa"/>
            <w:tcBorders>
              <w:top w:val="single" w:sz="4" w:space="0" w:color="auto"/>
            </w:tcBorders>
            <w:vAlign w:val="bottom"/>
          </w:tcPr>
          <w:p w14:paraId="5A084181" w14:textId="77777777" w:rsidR="000942B3" w:rsidRPr="000942B3" w:rsidRDefault="000942B3" w:rsidP="003E79F7">
            <w:pPr>
              <w:contextualSpacing/>
              <w:jc w:val="left"/>
              <w:rPr>
                <w:sz w:val="19"/>
                <w:szCs w:val="19"/>
              </w:rPr>
            </w:pPr>
            <w:r w:rsidRPr="000942B3">
              <w:rPr>
                <w:sz w:val="19"/>
                <w:szCs w:val="19"/>
                <w:u w:val="single"/>
              </w:rPr>
              <w:t>Years</w:t>
            </w:r>
            <w:r w:rsidRPr="000942B3">
              <w:rPr>
                <w:sz w:val="19"/>
                <w:szCs w:val="19"/>
              </w:rPr>
              <w:t>:</w:t>
            </w:r>
          </w:p>
          <w:p w14:paraId="333672FC" w14:textId="09C5C6E9" w:rsidR="000942B3" w:rsidRPr="000942B3" w:rsidRDefault="000942B3" w:rsidP="003E79F7">
            <w:pPr>
              <w:contextualSpacing/>
              <w:jc w:val="left"/>
              <w:rPr>
                <w:sz w:val="19"/>
                <w:szCs w:val="19"/>
              </w:rPr>
            </w:pPr>
            <w:r w:rsidRPr="000942B3">
              <w:rPr>
                <w:sz w:val="19"/>
                <w:szCs w:val="19"/>
              </w:rPr>
              <w:t>2014, 2015</w:t>
            </w:r>
          </w:p>
        </w:tc>
        <w:tc>
          <w:tcPr>
            <w:tcW w:w="1803" w:type="dxa"/>
            <w:tcBorders>
              <w:top w:val="single" w:sz="4" w:space="0" w:color="auto"/>
            </w:tcBorders>
            <w:vAlign w:val="bottom"/>
          </w:tcPr>
          <w:p w14:paraId="4AE60357" w14:textId="77777777" w:rsidR="000942B3" w:rsidRPr="000942B3" w:rsidRDefault="000942B3" w:rsidP="003E79F7">
            <w:pPr>
              <w:contextualSpacing/>
              <w:jc w:val="left"/>
              <w:rPr>
                <w:sz w:val="19"/>
                <w:szCs w:val="19"/>
              </w:rPr>
            </w:pPr>
            <w:r w:rsidRPr="000942B3">
              <w:rPr>
                <w:sz w:val="19"/>
                <w:szCs w:val="19"/>
              </w:rPr>
              <w:t xml:space="preserve"> 1.2876</w:t>
            </w:r>
          </w:p>
        </w:tc>
        <w:tc>
          <w:tcPr>
            <w:tcW w:w="1803" w:type="dxa"/>
            <w:tcBorders>
              <w:top w:val="single" w:sz="4" w:space="0" w:color="auto"/>
            </w:tcBorders>
            <w:vAlign w:val="bottom"/>
          </w:tcPr>
          <w:p w14:paraId="751AF99E" w14:textId="77777777" w:rsidR="000942B3" w:rsidRPr="000942B3" w:rsidRDefault="000942B3" w:rsidP="003E79F7">
            <w:pPr>
              <w:contextualSpacing/>
              <w:jc w:val="left"/>
              <w:rPr>
                <w:sz w:val="19"/>
                <w:szCs w:val="19"/>
              </w:rPr>
            </w:pPr>
            <w:r w:rsidRPr="000942B3">
              <w:rPr>
                <w:sz w:val="19"/>
                <w:szCs w:val="19"/>
              </w:rPr>
              <w:t xml:space="preserve"> 0.2016</w:t>
            </w:r>
          </w:p>
        </w:tc>
        <w:tc>
          <w:tcPr>
            <w:tcW w:w="1804" w:type="dxa"/>
            <w:tcBorders>
              <w:top w:val="single" w:sz="4" w:space="0" w:color="auto"/>
            </w:tcBorders>
            <w:vAlign w:val="bottom"/>
          </w:tcPr>
          <w:p w14:paraId="26E71A83" w14:textId="77777777" w:rsidR="000942B3" w:rsidRPr="000942B3" w:rsidRDefault="000942B3" w:rsidP="003E79F7">
            <w:pPr>
              <w:contextualSpacing/>
              <w:jc w:val="left"/>
              <w:rPr>
                <w:sz w:val="19"/>
                <w:szCs w:val="19"/>
              </w:rPr>
            </w:pPr>
            <w:r w:rsidRPr="000942B3">
              <w:rPr>
                <w:sz w:val="19"/>
                <w:szCs w:val="19"/>
              </w:rPr>
              <w:t xml:space="preserve">  9926</w:t>
            </w:r>
          </w:p>
        </w:tc>
      </w:tr>
      <w:tr w:rsidR="000942B3" w:rsidRPr="000942B3" w14:paraId="260B5680" w14:textId="77777777" w:rsidTr="003E79F7">
        <w:trPr>
          <w:trHeight w:val="340"/>
          <w:jc w:val="center"/>
        </w:trPr>
        <w:tc>
          <w:tcPr>
            <w:tcW w:w="1803" w:type="dxa"/>
            <w:vAlign w:val="bottom"/>
          </w:tcPr>
          <w:p w14:paraId="72BBCC99" w14:textId="77777777" w:rsidR="000942B3" w:rsidRPr="000942B3" w:rsidRDefault="000942B3" w:rsidP="003E79F7">
            <w:pPr>
              <w:contextualSpacing/>
              <w:jc w:val="left"/>
              <w:rPr>
                <w:sz w:val="19"/>
                <w:szCs w:val="19"/>
              </w:rPr>
            </w:pPr>
            <w:r w:rsidRPr="000942B3">
              <w:rPr>
                <w:sz w:val="19"/>
                <w:szCs w:val="19"/>
              </w:rPr>
              <w:t>2014, 2016</w:t>
            </w:r>
          </w:p>
        </w:tc>
        <w:tc>
          <w:tcPr>
            <w:tcW w:w="1803" w:type="dxa"/>
            <w:vAlign w:val="bottom"/>
          </w:tcPr>
          <w:p w14:paraId="29A4F8C7" w14:textId="77777777" w:rsidR="000942B3" w:rsidRPr="000942B3" w:rsidRDefault="000942B3" w:rsidP="003E79F7">
            <w:pPr>
              <w:contextualSpacing/>
              <w:jc w:val="left"/>
              <w:rPr>
                <w:sz w:val="19"/>
                <w:szCs w:val="19"/>
              </w:rPr>
            </w:pPr>
            <w:r w:rsidRPr="000942B3">
              <w:rPr>
                <w:sz w:val="19"/>
                <w:szCs w:val="19"/>
              </w:rPr>
              <w:t xml:space="preserve"> 2.7371</w:t>
            </w:r>
          </w:p>
        </w:tc>
        <w:tc>
          <w:tcPr>
            <w:tcW w:w="1803" w:type="dxa"/>
            <w:vAlign w:val="bottom"/>
          </w:tcPr>
          <w:p w14:paraId="38E8B30D" w14:textId="77777777" w:rsidR="000942B3" w:rsidRPr="0030592E" w:rsidRDefault="000942B3" w:rsidP="003E79F7">
            <w:pPr>
              <w:contextualSpacing/>
              <w:jc w:val="left"/>
              <w:rPr>
                <w:b/>
                <w:sz w:val="19"/>
                <w:szCs w:val="19"/>
              </w:rPr>
            </w:pPr>
            <w:r w:rsidRPr="000942B3">
              <w:rPr>
                <w:sz w:val="19"/>
                <w:szCs w:val="19"/>
              </w:rPr>
              <w:t xml:space="preserve"> </w:t>
            </w:r>
            <w:r w:rsidRPr="0030592E">
              <w:rPr>
                <w:b/>
                <w:sz w:val="19"/>
                <w:szCs w:val="19"/>
              </w:rPr>
              <w:t>0.0078</w:t>
            </w:r>
          </w:p>
        </w:tc>
        <w:tc>
          <w:tcPr>
            <w:tcW w:w="1804" w:type="dxa"/>
            <w:vAlign w:val="bottom"/>
          </w:tcPr>
          <w:p w14:paraId="5229BB82" w14:textId="77777777" w:rsidR="000942B3" w:rsidRPr="000942B3" w:rsidRDefault="000942B3" w:rsidP="003E79F7">
            <w:pPr>
              <w:contextualSpacing/>
              <w:jc w:val="left"/>
              <w:rPr>
                <w:sz w:val="19"/>
                <w:szCs w:val="19"/>
              </w:rPr>
            </w:pPr>
            <w:r w:rsidRPr="000942B3">
              <w:rPr>
                <w:sz w:val="19"/>
                <w:szCs w:val="19"/>
              </w:rPr>
              <w:t xml:space="preserve">  9912</w:t>
            </w:r>
          </w:p>
        </w:tc>
      </w:tr>
      <w:tr w:rsidR="000942B3" w:rsidRPr="000942B3" w14:paraId="390303C6" w14:textId="77777777" w:rsidTr="003E79F7">
        <w:trPr>
          <w:trHeight w:val="340"/>
          <w:jc w:val="center"/>
        </w:trPr>
        <w:tc>
          <w:tcPr>
            <w:tcW w:w="1803" w:type="dxa"/>
            <w:vAlign w:val="bottom"/>
          </w:tcPr>
          <w:p w14:paraId="1B464C54" w14:textId="77777777" w:rsidR="000942B3" w:rsidRPr="000942B3" w:rsidRDefault="000942B3" w:rsidP="003E79F7">
            <w:pPr>
              <w:contextualSpacing/>
              <w:jc w:val="left"/>
              <w:rPr>
                <w:sz w:val="19"/>
                <w:szCs w:val="19"/>
              </w:rPr>
            </w:pPr>
            <w:r w:rsidRPr="000942B3">
              <w:rPr>
                <w:sz w:val="19"/>
                <w:szCs w:val="19"/>
              </w:rPr>
              <w:t>2014, 2017</w:t>
            </w:r>
          </w:p>
        </w:tc>
        <w:tc>
          <w:tcPr>
            <w:tcW w:w="1803" w:type="dxa"/>
            <w:vAlign w:val="bottom"/>
          </w:tcPr>
          <w:p w14:paraId="72EAE9CF" w14:textId="77777777" w:rsidR="000942B3" w:rsidRPr="000942B3" w:rsidRDefault="000942B3" w:rsidP="003E79F7">
            <w:pPr>
              <w:contextualSpacing/>
              <w:jc w:val="left"/>
              <w:rPr>
                <w:sz w:val="19"/>
                <w:szCs w:val="19"/>
              </w:rPr>
            </w:pPr>
            <w:r w:rsidRPr="000942B3">
              <w:rPr>
                <w:sz w:val="19"/>
                <w:szCs w:val="19"/>
              </w:rPr>
              <w:t>0.64407</w:t>
            </w:r>
          </w:p>
        </w:tc>
        <w:tc>
          <w:tcPr>
            <w:tcW w:w="1803" w:type="dxa"/>
            <w:vAlign w:val="bottom"/>
          </w:tcPr>
          <w:p w14:paraId="3918AC5A" w14:textId="77777777" w:rsidR="000942B3" w:rsidRPr="000942B3" w:rsidRDefault="000942B3" w:rsidP="003E79F7">
            <w:pPr>
              <w:contextualSpacing/>
              <w:jc w:val="left"/>
              <w:rPr>
                <w:sz w:val="19"/>
                <w:szCs w:val="19"/>
              </w:rPr>
            </w:pPr>
            <w:r w:rsidRPr="000942B3">
              <w:rPr>
                <w:sz w:val="19"/>
                <w:szCs w:val="19"/>
              </w:rPr>
              <w:t xml:space="preserve"> 0.5236</w:t>
            </w:r>
          </w:p>
        </w:tc>
        <w:tc>
          <w:tcPr>
            <w:tcW w:w="1804" w:type="dxa"/>
            <w:vAlign w:val="bottom"/>
          </w:tcPr>
          <w:p w14:paraId="0298BFCE" w14:textId="77777777" w:rsidR="000942B3" w:rsidRPr="000942B3" w:rsidRDefault="000942B3" w:rsidP="003E79F7">
            <w:pPr>
              <w:contextualSpacing/>
              <w:jc w:val="left"/>
              <w:rPr>
                <w:sz w:val="19"/>
                <w:szCs w:val="19"/>
              </w:rPr>
            </w:pPr>
            <w:r w:rsidRPr="000942B3">
              <w:rPr>
                <w:sz w:val="19"/>
                <w:szCs w:val="19"/>
              </w:rPr>
              <w:t xml:space="preserve">  9923</w:t>
            </w:r>
          </w:p>
        </w:tc>
      </w:tr>
      <w:tr w:rsidR="000942B3" w:rsidRPr="000942B3" w14:paraId="17F79986" w14:textId="77777777" w:rsidTr="003E79F7">
        <w:trPr>
          <w:trHeight w:val="340"/>
          <w:jc w:val="center"/>
        </w:trPr>
        <w:tc>
          <w:tcPr>
            <w:tcW w:w="1803" w:type="dxa"/>
            <w:vAlign w:val="bottom"/>
          </w:tcPr>
          <w:p w14:paraId="02092497" w14:textId="77777777" w:rsidR="000942B3" w:rsidRPr="000942B3" w:rsidRDefault="000942B3" w:rsidP="003E79F7">
            <w:pPr>
              <w:contextualSpacing/>
              <w:jc w:val="left"/>
              <w:rPr>
                <w:sz w:val="19"/>
                <w:szCs w:val="19"/>
              </w:rPr>
            </w:pPr>
            <w:r w:rsidRPr="000942B3">
              <w:rPr>
                <w:sz w:val="19"/>
                <w:szCs w:val="19"/>
              </w:rPr>
              <w:t>2015, 2016</w:t>
            </w:r>
          </w:p>
        </w:tc>
        <w:tc>
          <w:tcPr>
            <w:tcW w:w="1803" w:type="dxa"/>
            <w:vAlign w:val="bottom"/>
          </w:tcPr>
          <w:p w14:paraId="33CD7598" w14:textId="77777777" w:rsidR="000942B3" w:rsidRPr="000942B3" w:rsidRDefault="000942B3" w:rsidP="003E79F7">
            <w:pPr>
              <w:contextualSpacing/>
              <w:jc w:val="left"/>
              <w:rPr>
                <w:sz w:val="19"/>
                <w:szCs w:val="19"/>
              </w:rPr>
            </w:pPr>
            <w:r w:rsidRPr="000942B3">
              <w:rPr>
                <w:sz w:val="19"/>
                <w:szCs w:val="19"/>
              </w:rPr>
              <w:t xml:space="preserve"> 3.1158</w:t>
            </w:r>
          </w:p>
        </w:tc>
        <w:tc>
          <w:tcPr>
            <w:tcW w:w="1803" w:type="dxa"/>
            <w:vAlign w:val="bottom"/>
          </w:tcPr>
          <w:p w14:paraId="6C251FA9" w14:textId="77777777" w:rsidR="000942B3" w:rsidRPr="0030592E" w:rsidRDefault="000942B3" w:rsidP="003E79F7">
            <w:pPr>
              <w:contextualSpacing/>
              <w:jc w:val="left"/>
              <w:rPr>
                <w:b/>
                <w:sz w:val="19"/>
                <w:szCs w:val="19"/>
              </w:rPr>
            </w:pPr>
            <w:r w:rsidRPr="0030592E">
              <w:rPr>
                <w:b/>
                <w:sz w:val="19"/>
                <w:szCs w:val="19"/>
              </w:rPr>
              <w:t xml:space="preserve"> 0.0042</w:t>
            </w:r>
          </w:p>
        </w:tc>
        <w:tc>
          <w:tcPr>
            <w:tcW w:w="1804" w:type="dxa"/>
            <w:vAlign w:val="bottom"/>
          </w:tcPr>
          <w:p w14:paraId="673C8643" w14:textId="77777777" w:rsidR="000942B3" w:rsidRPr="000942B3" w:rsidRDefault="000942B3" w:rsidP="003E79F7">
            <w:pPr>
              <w:contextualSpacing/>
              <w:jc w:val="left"/>
              <w:rPr>
                <w:sz w:val="19"/>
                <w:szCs w:val="19"/>
              </w:rPr>
            </w:pPr>
            <w:r w:rsidRPr="000942B3">
              <w:rPr>
                <w:sz w:val="19"/>
                <w:szCs w:val="19"/>
              </w:rPr>
              <w:t xml:space="preserve">  9936</w:t>
            </w:r>
          </w:p>
        </w:tc>
      </w:tr>
      <w:tr w:rsidR="000942B3" w:rsidRPr="000942B3" w14:paraId="619D3DDF" w14:textId="77777777" w:rsidTr="003E79F7">
        <w:trPr>
          <w:trHeight w:val="340"/>
          <w:jc w:val="center"/>
        </w:trPr>
        <w:tc>
          <w:tcPr>
            <w:tcW w:w="1803" w:type="dxa"/>
            <w:vAlign w:val="bottom"/>
          </w:tcPr>
          <w:p w14:paraId="1B68D247" w14:textId="77777777" w:rsidR="000942B3" w:rsidRPr="000942B3" w:rsidRDefault="000942B3" w:rsidP="003E79F7">
            <w:pPr>
              <w:contextualSpacing/>
              <w:jc w:val="left"/>
              <w:rPr>
                <w:sz w:val="19"/>
                <w:szCs w:val="19"/>
              </w:rPr>
            </w:pPr>
            <w:r w:rsidRPr="000942B3">
              <w:rPr>
                <w:sz w:val="19"/>
                <w:szCs w:val="19"/>
              </w:rPr>
              <w:t>2015, 2017</w:t>
            </w:r>
          </w:p>
        </w:tc>
        <w:tc>
          <w:tcPr>
            <w:tcW w:w="1803" w:type="dxa"/>
            <w:vAlign w:val="bottom"/>
          </w:tcPr>
          <w:p w14:paraId="1F57BA5F" w14:textId="77777777" w:rsidR="000942B3" w:rsidRPr="000942B3" w:rsidRDefault="000942B3" w:rsidP="003E79F7">
            <w:pPr>
              <w:contextualSpacing/>
              <w:jc w:val="left"/>
              <w:rPr>
                <w:sz w:val="19"/>
                <w:szCs w:val="19"/>
              </w:rPr>
            </w:pPr>
            <w:r w:rsidRPr="000942B3">
              <w:rPr>
                <w:sz w:val="19"/>
                <w:szCs w:val="19"/>
              </w:rPr>
              <w:t>0.72906</w:t>
            </w:r>
          </w:p>
        </w:tc>
        <w:tc>
          <w:tcPr>
            <w:tcW w:w="1803" w:type="dxa"/>
            <w:vAlign w:val="bottom"/>
          </w:tcPr>
          <w:p w14:paraId="03959A6B" w14:textId="77777777" w:rsidR="000942B3" w:rsidRPr="000942B3" w:rsidRDefault="000942B3" w:rsidP="003E79F7">
            <w:pPr>
              <w:contextualSpacing/>
              <w:jc w:val="left"/>
              <w:rPr>
                <w:sz w:val="19"/>
                <w:szCs w:val="19"/>
              </w:rPr>
            </w:pPr>
            <w:r w:rsidRPr="000942B3">
              <w:rPr>
                <w:sz w:val="19"/>
                <w:szCs w:val="19"/>
              </w:rPr>
              <w:t xml:space="preserve"> 0.4797</w:t>
            </w:r>
          </w:p>
        </w:tc>
        <w:tc>
          <w:tcPr>
            <w:tcW w:w="1804" w:type="dxa"/>
            <w:vAlign w:val="bottom"/>
          </w:tcPr>
          <w:p w14:paraId="1D51AE6D" w14:textId="77777777" w:rsidR="000942B3" w:rsidRPr="000942B3" w:rsidRDefault="000942B3" w:rsidP="003E79F7">
            <w:pPr>
              <w:contextualSpacing/>
              <w:jc w:val="left"/>
              <w:rPr>
                <w:sz w:val="19"/>
                <w:szCs w:val="19"/>
              </w:rPr>
            </w:pPr>
            <w:r w:rsidRPr="000942B3">
              <w:rPr>
                <w:sz w:val="19"/>
                <w:szCs w:val="19"/>
              </w:rPr>
              <w:t xml:space="preserve">  9925</w:t>
            </w:r>
          </w:p>
        </w:tc>
      </w:tr>
      <w:tr w:rsidR="000942B3" w:rsidRPr="000942B3" w14:paraId="2F009EA2" w14:textId="77777777" w:rsidTr="003E79F7">
        <w:trPr>
          <w:trHeight w:val="340"/>
          <w:jc w:val="center"/>
        </w:trPr>
        <w:tc>
          <w:tcPr>
            <w:tcW w:w="1803" w:type="dxa"/>
            <w:vAlign w:val="bottom"/>
          </w:tcPr>
          <w:p w14:paraId="1BA27B8B" w14:textId="77777777" w:rsidR="000942B3" w:rsidRPr="000942B3" w:rsidRDefault="000942B3" w:rsidP="003E79F7">
            <w:pPr>
              <w:contextualSpacing/>
              <w:jc w:val="left"/>
              <w:rPr>
                <w:sz w:val="19"/>
                <w:szCs w:val="19"/>
              </w:rPr>
            </w:pPr>
            <w:r w:rsidRPr="000942B3">
              <w:rPr>
                <w:sz w:val="19"/>
                <w:szCs w:val="19"/>
              </w:rPr>
              <w:t>2016, 2017</w:t>
            </w:r>
          </w:p>
        </w:tc>
        <w:tc>
          <w:tcPr>
            <w:tcW w:w="1803" w:type="dxa"/>
            <w:vAlign w:val="bottom"/>
          </w:tcPr>
          <w:p w14:paraId="436A4BBA" w14:textId="77777777" w:rsidR="000942B3" w:rsidRPr="000942B3" w:rsidRDefault="000942B3" w:rsidP="003E79F7">
            <w:pPr>
              <w:contextualSpacing/>
              <w:jc w:val="left"/>
              <w:rPr>
                <w:sz w:val="19"/>
                <w:szCs w:val="19"/>
              </w:rPr>
            </w:pPr>
            <w:r w:rsidRPr="000942B3">
              <w:rPr>
                <w:sz w:val="19"/>
                <w:szCs w:val="19"/>
              </w:rPr>
              <w:t xml:space="preserve"> 3.0018</w:t>
            </w:r>
          </w:p>
        </w:tc>
        <w:tc>
          <w:tcPr>
            <w:tcW w:w="1803" w:type="dxa"/>
            <w:vAlign w:val="bottom"/>
          </w:tcPr>
          <w:p w14:paraId="5FE7FC4E" w14:textId="77777777" w:rsidR="000942B3" w:rsidRPr="0030592E" w:rsidRDefault="000942B3" w:rsidP="003E79F7">
            <w:pPr>
              <w:contextualSpacing/>
              <w:jc w:val="left"/>
              <w:rPr>
                <w:b/>
                <w:sz w:val="19"/>
                <w:szCs w:val="19"/>
              </w:rPr>
            </w:pPr>
            <w:r w:rsidRPr="0030592E">
              <w:rPr>
                <w:b/>
                <w:sz w:val="19"/>
                <w:szCs w:val="19"/>
              </w:rPr>
              <w:t xml:space="preserve"> 0.0039</w:t>
            </w:r>
          </w:p>
        </w:tc>
        <w:tc>
          <w:tcPr>
            <w:tcW w:w="1804" w:type="dxa"/>
            <w:vAlign w:val="bottom"/>
          </w:tcPr>
          <w:p w14:paraId="61C71F17" w14:textId="77777777" w:rsidR="000942B3" w:rsidRPr="000942B3" w:rsidRDefault="000942B3" w:rsidP="003E79F7">
            <w:pPr>
              <w:contextualSpacing/>
              <w:jc w:val="left"/>
              <w:rPr>
                <w:sz w:val="19"/>
                <w:szCs w:val="19"/>
              </w:rPr>
            </w:pPr>
            <w:r w:rsidRPr="000942B3">
              <w:rPr>
                <w:sz w:val="19"/>
                <w:szCs w:val="19"/>
              </w:rPr>
              <w:t xml:space="preserve">  9911</w:t>
            </w:r>
          </w:p>
        </w:tc>
      </w:tr>
      <w:tr w:rsidR="000942B3" w:rsidRPr="000942B3" w14:paraId="7EE643F1" w14:textId="77777777" w:rsidTr="003E79F7">
        <w:trPr>
          <w:trHeight w:val="340"/>
          <w:jc w:val="center"/>
        </w:trPr>
        <w:tc>
          <w:tcPr>
            <w:tcW w:w="1803" w:type="dxa"/>
            <w:tcBorders>
              <w:bottom w:val="single" w:sz="4" w:space="0" w:color="auto"/>
            </w:tcBorders>
            <w:vAlign w:val="bottom"/>
          </w:tcPr>
          <w:p w14:paraId="08F7DD6F" w14:textId="77777777" w:rsidR="003E79F7" w:rsidRPr="003E79F7" w:rsidRDefault="003E79F7" w:rsidP="003E79F7">
            <w:pPr>
              <w:contextualSpacing/>
              <w:jc w:val="left"/>
              <w:rPr>
                <w:sz w:val="8"/>
                <w:szCs w:val="8"/>
                <w:u w:val="single"/>
              </w:rPr>
            </w:pPr>
          </w:p>
          <w:p w14:paraId="7A9D6E3E" w14:textId="1A214244" w:rsidR="000942B3" w:rsidRPr="000942B3" w:rsidRDefault="000942B3" w:rsidP="003E79F7">
            <w:pPr>
              <w:contextualSpacing/>
              <w:jc w:val="left"/>
              <w:rPr>
                <w:sz w:val="19"/>
                <w:szCs w:val="19"/>
              </w:rPr>
            </w:pPr>
            <w:r w:rsidRPr="000942B3">
              <w:rPr>
                <w:sz w:val="19"/>
                <w:szCs w:val="19"/>
                <w:u w:val="single"/>
              </w:rPr>
              <w:t>Sites</w:t>
            </w:r>
            <w:r w:rsidRPr="000942B3">
              <w:rPr>
                <w:sz w:val="19"/>
                <w:szCs w:val="19"/>
              </w:rPr>
              <w:t>:</w:t>
            </w:r>
          </w:p>
          <w:p w14:paraId="33F41A9C" w14:textId="049B49CC" w:rsidR="000942B3" w:rsidRPr="000942B3" w:rsidRDefault="000942B3" w:rsidP="003E79F7">
            <w:pPr>
              <w:contextualSpacing/>
              <w:jc w:val="left"/>
              <w:rPr>
                <w:sz w:val="19"/>
                <w:szCs w:val="19"/>
              </w:rPr>
            </w:pPr>
            <w:r w:rsidRPr="000942B3">
              <w:rPr>
                <w:sz w:val="19"/>
                <w:szCs w:val="19"/>
              </w:rPr>
              <w:t>Lk1, Lk6</w:t>
            </w:r>
          </w:p>
        </w:tc>
        <w:tc>
          <w:tcPr>
            <w:tcW w:w="1803" w:type="dxa"/>
            <w:tcBorders>
              <w:bottom w:val="single" w:sz="4" w:space="0" w:color="auto"/>
            </w:tcBorders>
            <w:vAlign w:val="bottom"/>
          </w:tcPr>
          <w:p w14:paraId="36ADA159" w14:textId="77777777" w:rsidR="000942B3" w:rsidRPr="000942B3" w:rsidRDefault="000942B3" w:rsidP="003E79F7">
            <w:pPr>
              <w:contextualSpacing/>
              <w:jc w:val="left"/>
              <w:rPr>
                <w:sz w:val="19"/>
                <w:szCs w:val="19"/>
              </w:rPr>
            </w:pPr>
            <w:r w:rsidRPr="000942B3">
              <w:rPr>
                <w:sz w:val="19"/>
                <w:szCs w:val="19"/>
              </w:rPr>
              <w:t>2.8099</w:t>
            </w:r>
          </w:p>
        </w:tc>
        <w:tc>
          <w:tcPr>
            <w:tcW w:w="1803" w:type="dxa"/>
            <w:tcBorders>
              <w:bottom w:val="single" w:sz="4" w:space="0" w:color="auto"/>
            </w:tcBorders>
            <w:vAlign w:val="bottom"/>
          </w:tcPr>
          <w:p w14:paraId="3E13A288" w14:textId="77777777" w:rsidR="000942B3" w:rsidRPr="0030592E" w:rsidRDefault="000942B3" w:rsidP="003E79F7">
            <w:pPr>
              <w:contextualSpacing/>
              <w:jc w:val="left"/>
              <w:rPr>
                <w:b/>
                <w:sz w:val="19"/>
                <w:szCs w:val="19"/>
              </w:rPr>
            </w:pPr>
            <w:r w:rsidRPr="000942B3">
              <w:rPr>
                <w:sz w:val="19"/>
                <w:szCs w:val="19"/>
              </w:rPr>
              <w:t xml:space="preserve"> </w:t>
            </w:r>
            <w:r w:rsidRPr="0030592E">
              <w:rPr>
                <w:b/>
                <w:sz w:val="19"/>
                <w:szCs w:val="19"/>
              </w:rPr>
              <w:t>0.0046</w:t>
            </w:r>
          </w:p>
        </w:tc>
        <w:tc>
          <w:tcPr>
            <w:tcW w:w="1804" w:type="dxa"/>
            <w:tcBorders>
              <w:bottom w:val="single" w:sz="4" w:space="0" w:color="auto"/>
            </w:tcBorders>
            <w:vAlign w:val="bottom"/>
          </w:tcPr>
          <w:p w14:paraId="124F1506" w14:textId="77777777" w:rsidR="000942B3" w:rsidRPr="000942B3" w:rsidRDefault="000942B3" w:rsidP="003E79F7">
            <w:pPr>
              <w:contextualSpacing/>
              <w:jc w:val="left"/>
              <w:rPr>
                <w:sz w:val="19"/>
                <w:szCs w:val="19"/>
              </w:rPr>
            </w:pPr>
            <w:r w:rsidRPr="000942B3">
              <w:rPr>
                <w:sz w:val="19"/>
                <w:szCs w:val="19"/>
              </w:rPr>
              <w:t xml:space="preserve">  9909</w:t>
            </w:r>
          </w:p>
        </w:tc>
      </w:tr>
    </w:tbl>
    <w:p w14:paraId="62C980AA" w14:textId="77777777" w:rsidR="006E3432" w:rsidRDefault="006E3432" w:rsidP="006E3432">
      <w:pPr>
        <w:tabs>
          <w:tab w:val="left" w:pos="0"/>
          <w:tab w:val="left" w:pos="624"/>
          <w:tab w:val="left" w:pos="1620"/>
          <w:tab w:val="left" w:pos="2364"/>
        </w:tabs>
        <w:autoSpaceDE w:val="0"/>
        <w:autoSpaceDN w:val="0"/>
        <w:adjustRightInd w:val="0"/>
        <w:spacing w:before="0" w:after="0" w:line="240" w:lineRule="auto"/>
        <w:jc w:val="left"/>
      </w:pPr>
    </w:p>
    <w:p w14:paraId="5758EF64" w14:textId="72007301" w:rsidR="006E3432" w:rsidRDefault="006E3432" w:rsidP="00782239">
      <w:pPr>
        <w:pStyle w:val="Captions"/>
      </w:pPr>
      <w:bookmarkStart w:id="168" w:name="_Ref30775220"/>
      <w:bookmarkStart w:id="169" w:name="_Ref34733385"/>
      <w:bookmarkStart w:id="170" w:name="_Toc54612676"/>
      <w:r w:rsidRPr="006B0499">
        <w:t xml:space="preserve">Table </w:t>
      </w:r>
      <w:r w:rsidRPr="006B0499">
        <w:rPr>
          <w:i/>
          <w:iCs/>
        </w:rPr>
        <w:fldChar w:fldCharType="begin"/>
      </w:r>
      <w:r w:rsidRPr="006B0499">
        <w:instrText xml:space="preserve"> SEQ Table \* ARABIC </w:instrText>
      </w:r>
      <w:r w:rsidRPr="006B0499">
        <w:rPr>
          <w:i/>
          <w:iCs/>
        </w:rPr>
        <w:fldChar w:fldCharType="separate"/>
      </w:r>
      <w:r w:rsidR="00A20F12">
        <w:rPr>
          <w:noProof/>
        </w:rPr>
        <w:t>16</w:t>
      </w:r>
      <w:r w:rsidRPr="006B0499">
        <w:rPr>
          <w:i/>
          <w:iCs/>
        </w:rPr>
        <w:fldChar w:fldCharType="end"/>
      </w:r>
      <w:bookmarkEnd w:id="168"/>
      <w:bookmarkEnd w:id="169"/>
      <w:r w:rsidR="008D4049">
        <w:rPr>
          <w:i/>
          <w:iCs/>
        </w:rPr>
        <w:t>.</w:t>
      </w:r>
      <w:r>
        <w:t xml:space="preserve"> </w:t>
      </w:r>
      <w:r w:rsidRPr="00251408">
        <w:t>PERMANOVA table of results for pairwise comparisons</w:t>
      </w:r>
      <w:r>
        <w:t xml:space="preserve"> on community assemblage data</w:t>
      </w:r>
      <w:r w:rsidRPr="00251408">
        <w:t xml:space="preserve"> between years, where 2014 = 2014-15, 2015 = 2015-16, 2016 = 2016-17 and 2017 = 2017-18</w:t>
      </w:r>
      <w:r>
        <w:t>,</w:t>
      </w:r>
      <w:r w:rsidRPr="00251408">
        <w:t xml:space="preserve"> and sites where Lk1 = Lock 1 and Lk 6 = Lock 6.</w:t>
      </w:r>
      <w:r w:rsidR="00204E58" w:rsidRPr="00204E58">
        <w:rPr>
          <w:i/>
        </w:rPr>
        <w:t xml:space="preserve"> P</w:t>
      </w:r>
      <w:r w:rsidR="00204E58" w:rsidRPr="00204E58">
        <w:t>-values presented in bold are significant comparisons</w:t>
      </w:r>
      <w:r w:rsidR="00204E58">
        <w:t>.</w:t>
      </w:r>
      <w:bookmarkEnd w:id="170"/>
    </w:p>
    <w:tbl>
      <w:tblPr>
        <w:tblStyle w:val="TableGrid"/>
        <w:tblW w:w="382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2"/>
        <w:gridCol w:w="1674"/>
        <w:gridCol w:w="1749"/>
        <w:gridCol w:w="1706"/>
      </w:tblGrid>
      <w:tr w:rsidR="000942B3" w:rsidRPr="000942B3" w14:paraId="547DFD02" w14:textId="77777777" w:rsidTr="00AF70C9">
        <w:trPr>
          <w:trHeight w:val="340"/>
          <w:tblHeader/>
          <w:jc w:val="center"/>
        </w:trPr>
        <w:tc>
          <w:tcPr>
            <w:tcW w:w="1284" w:type="pct"/>
            <w:tcBorders>
              <w:top w:val="single" w:sz="4" w:space="0" w:color="auto"/>
              <w:bottom w:val="single" w:sz="4" w:space="0" w:color="auto"/>
            </w:tcBorders>
            <w:vAlign w:val="bottom"/>
          </w:tcPr>
          <w:p w14:paraId="2490E46A" w14:textId="77777777" w:rsidR="000942B3" w:rsidRPr="000942B3" w:rsidRDefault="000942B3" w:rsidP="003E79F7">
            <w:pPr>
              <w:contextualSpacing/>
              <w:jc w:val="left"/>
              <w:rPr>
                <w:b/>
                <w:sz w:val="19"/>
                <w:szCs w:val="19"/>
              </w:rPr>
            </w:pPr>
            <w:r w:rsidRPr="000942B3">
              <w:rPr>
                <w:b/>
                <w:sz w:val="19"/>
                <w:szCs w:val="19"/>
              </w:rPr>
              <w:t>Groups</w:t>
            </w:r>
          </w:p>
        </w:tc>
        <w:tc>
          <w:tcPr>
            <w:tcW w:w="1213" w:type="pct"/>
            <w:tcBorders>
              <w:top w:val="single" w:sz="4" w:space="0" w:color="auto"/>
              <w:bottom w:val="single" w:sz="4" w:space="0" w:color="auto"/>
            </w:tcBorders>
            <w:vAlign w:val="bottom"/>
          </w:tcPr>
          <w:p w14:paraId="6597875A" w14:textId="77777777" w:rsidR="000942B3" w:rsidRPr="000942B3" w:rsidRDefault="000942B3" w:rsidP="003E79F7">
            <w:pPr>
              <w:contextualSpacing/>
              <w:jc w:val="left"/>
              <w:rPr>
                <w:b/>
                <w:sz w:val="19"/>
                <w:szCs w:val="19"/>
              </w:rPr>
            </w:pPr>
            <w:r w:rsidRPr="000942B3">
              <w:rPr>
                <w:b/>
                <w:sz w:val="19"/>
                <w:szCs w:val="19"/>
              </w:rPr>
              <w:t xml:space="preserve">     t</w:t>
            </w:r>
          </w:p>
        </w:tc>
        <w:tc>
          <w:tcPr>
            <w:tcW w:w="1267" w:type="pct"/>
            <w:tcBorders>
              <w:top w:val="single" w:sz="4" w:space="0" w:color="auto"/>
              <w:bottom w:val="single" w:sz="4" w:space="0" w:color="auto"/>
            </w:tcBorders>
            <w:vAlign w:val="bottom"/>
          </w:tcPr>
          <w:p w14:paraId="01308787" w14:textId="65972485" w:rsidR="000942B3" w:rsidRPr="000942B3" w:rsidRDefault="000942B3" w:rsidP="003E79F7">
            <w:pPr>
              <w:contextualSpacing/>
              <w:jc w:val="left"/>
              <w:rPr>
                <w:b/>
                <w:sz w:val="19"/>
                <w:szCs w:val="19"/>
              </w:rPr>
            </w:pPr>
            <w:r w:rsidRPr="00204E58">
              <w:rPr>
                <w:b/>
                <w:i/>
                <w:sz w:val="19"/>
                <w:szCs w:val="19"/>
              </w:rPr>
              <w:t>P</w:t>
            </w:r>
            <w:r w:rsidR="00204E58">
              <w:rPr>
                <w:b/>
                <w:sz w:val="19"/>
                <w:szCs w:val="19"/>
              </w:rPr>
              <w:t xml:space="preserve"> </w:t>
            </w:r>
            <w:r w:rsidRPr="000942B3">
              <w:rPr>
                <w:b/>
                <w:sz w:val="19"/>
                <w:szCs w:val="19"/>
              </w:rPr>
              <w:t>(perm)</w:t>
            </w:r>
          </w:p>
        </w:tc>
        <w:tc>
          <w:tcPr>
            <w:tcW w:w="1236" w:type="pct"/>
            <w:tcBorders>
              <w:top w:val="single" w:sz="4" w:space="0" w:color="auto"/>
              <w:bottom w:val="single" w:sz="4" w:space="0" w:color="auto"/>
            </w:tcBorders>
            <w:vAlign w:val="bottom"/>
          </w:tcPr>
          <w:p w14:paraId="3DCBF4E0" w14:textId="77777777" w:rsidR="000942B3" w:rsidRPr="000942B3" w:rsidRDefault="000942B3" w:rsidP="003E79F7">
            <w:pPr>
              <w:contextualSpacing/>
              <w:jc w:val="left"/>
              <w:rPr>
                <w:b/>
                <w:sz w:val="19"/>
                <w:szCs w:val="19"/>
              </w:rPr>
            </w:pPr>
            <w:r w:rsidRPr="000942B3">
              <w:rPr>
                <w:b/>
                <w:sz w:val="19"/>
                <w:szCs w:val="19"/>
              </w:rPr>
              <w:t>Unique perms</w:t>
            </w:r>
          </w:p>
        </w:tc>
      </w:tr>
      <w:tr w:rsidR="000942B3" w:rsidRPr="000942B3" w14:paraId="394D36C7" w14:textId="77777777" w:rsidTr="003E79F7">
        <w:trPr>
          <w:trHeight w:val="340"/>
          <w:jc w:val="center"/>
        </w:trPr>
        <w:tc>
          <w:tcPr>
            <w:tcW w:w="1284" w:type="pct"/>
            <w:tcBorders>
              <w:top w:val="single" w:sz="4" w:space="0" w:color="auto"/>
            </w:tcBorders>
            <w:vAlign w:val="bottom"/>
          </w:tcPr>
          <w:p w14:paraId="5E4AB528" w14:textId="77777777" w:rsidR="000942B3" w:rsidRPr="000942B3" w:rsidRDefault="000942B3" w:rsidP="003E79F7">
            <w:pPr>
              <w:contextualSpacing/>
              <w:jc w:val="left"/>
              <w:rPr>
                <w:sz w:val="19"/>
                <w:szCs w:val="19"/>
              </w:rPr>
            </w:pPr>
            <w:r w:rsidRPr="000942B3">
              <w:rPr>
                <w:sz w:val="19"/>
                <w:szCs w:val="19"/>
                <w:u w:val="single"/>
              </w:rPr>
              <w:t>Years (Lock 1)</w:t>
            </w:r>
            <w:r w:rsidRPr="000942B3">
              <w:rPr>
                <w:sz w:val="19"/>
                <w:szCs w:val="19"/>
              </w:rPr>
              <w:t>:</w:t>
            </w:r>
          </w:p>
          <w:p w14:paraId="7FF462D6" w14:textId="603DD279" w:rsidR="000942B3" w:rsidRPr="000942B3" w:rsidRDefault="000942B3" w:rsidP="003E79F7">
            <w:pPr>
              <w:contextualSpacing/>
              <w:jc w:val="left"/>
              <w:rPr>
                <w:sz w:val="19"/>
                <w:szCs w:val="19"/>
              </w:rPr>
            </w:pPr>
            <w:r w:rsidRPr="000942B3">
              <w:rPr>
                <w:sz w:val="19"/>
                <w:szCs w:val="19"/>
              </w:rPr>
              <w:t>2014, 2015</w:t>
            </w:r>
          </w:p>
        </w:tc>
        <w:tc>
          <w:tcPr>
            <w:tcW w:w="1213" w:type="pct"/>
            <w:tcBorders>
              <w:top w:val="single" w:sz="4" w:space="0" w:color="auto"/>
            </w:tcBorders>
            <w:vAlign w:val="bottom"/>
          </w:tcPr>
          <w:p w14:paraId="5D80A7AC" w14:textId="77777777" w:rsidR="000942B3" w:rsidRPr="000942B3" w:rsidRDefault="000942B3" w:rsidP="003E79F7">
            <w:pPr>
              <w:contextualSpacing/>
              <w:jc w:val="left"/>
              <w:rPr>
                <w:sz w:val="19"/>
                <w:szCs w:val="19"/>
              </w:rPr>
            </w:pPr>
            <w:r w:rsidRPr="000942B3">
              <w:rPr>
                <w:sz w:val="19"/>
                <w:szCs w:val="19"/>
              </w:rPr>
              <w:t>3.0504</w:t>
            </w:r>
          </w:p>
        </w:tc>
        <w:tc>
          <w:tcPr>
            <w:tcW w:w="1267" w:type="pct"/>
            <w:tcBorders>
              <w:top w:val="single" w:sz="4" w:space="0" w:color="auto"/>
            </w:tcBorders>
            <w:vAlign w:val="bottom"/>
          </w:tcPr>
          <w:p w14:paraId="2BAD6A58" w14:textId="77777777" w:rsidR="000942B3" w:rsidRPr="0030592E" w:rsidRDefault="000942B3" w:rsidP="003E79F7">
            <w:pPr>
              <w:contextualSpacing/>
              <w:jc w:val="left"/>
              <w:rPr>
                <w:b/>
                <w:sz w:val="19"/>
                <w:szCs w:val="19"/>
              </w:rPr>
            </w:pPr>
            <w:r w:rsidRPr="0030592E">
              <w:rPr>
                <w:b/>
                <w:sz w:val="19"/>
                <w:szCs w:val="19"/>
              </w:rPr>
              <w:t xml:space="preserve"> 0.0001</w:t>
            </w:r>
          </w:p>
        </w:tc>
        <w:tc>
          <w:tcPr>
            <w:tcW w:w="1236" w:type="pct"/>
            <w:tcBorders>
              <w:top w:val="single" w:sz="4" w:space="0" w:color="auto"/>
            </w:tcBorders>
            <w:vAlign w:val="bottom"/>
          </w:tcPr>
          <w:p w14:paraId="36D58B49" w14:textId="77777777" w:rsidR="000942B3" w:rsidRPr="000942B3" w:rsidRDefault="000942B3" w:rsidP="003E79F7">
            <w:pPr>
              <w:contextualSpacing/>
              <w:jc w:val="left"/>
              <w:rPr>
                <w:sz w:val="19"/>
                <w:szCs w:val="19"/>
              </w:rPr>
            </w:pPr>
            <w:r w:rsidRPr="000942B3">
              <w:rPr>
                <w:sz w:val="19"/>
                <w:szCs w:val="19"/>
              </w:rPr>
              <w:t xml:space="preserve">  9924</w:t>
            </w:r>
          </w:p>
        </w:tc>
      </w:tr>
      <w:tr w:rsidR="000942B3" w:rsidRPr="000942B3" w14:paraId="40AEABCC" w14:textId="77777777" w:rsidTr="003E79F7">
        <w:trPr>
          <w:trHeight w:val="340"/>
          <w:jc w:val="center"/>
        </w:trPr>
        <w:tc>
          <w:tcPr>
            <w:tcW w:w="1284" w:type="pct"/>
            <w:vAlign w:val="bottom"/>
          </w:tcPr>
          <w:p w14:paraId="16197D3A" w14:textId="77777777" w:rsidR="000942B3" w:rsidRPr="000942B3" w:rsidRDefault="000942B3" w:rsidP="003E79F7">
            <w:pPr>
              <w:contextualSpacing/>
              <w:jc w:val="left"/>
              <w:rPr>
                <w:sz w:val="19"/>
                <w:szCs w:val="19"/>
              </w:rPr>
            </w:pPr>
            <w:r w:rsidRPr="000942B3">
              <w:rPr>
                <w:sz w:val="19"/>
                <w:szCs w:val="19"/>
              </w:rPr>
              <w:t>2014, 2016</w:t>
            </w:r>
          </w:p>
        </w:tc>
        <w:tc>
          <w:tcPr>
            <w:tcW w:w="1213" w:type="pct"/>
            <w:vAlign w:val="bottom"/>
          </w:tcPr>
          <w:p w14:paraId="6AE5D81C" w14:textId="77777777" w:rsidR="000942B3" w:rsidRPr="000942B3" w:rsidRDefault="000942B3" w:rsidP="003E79F7">
            <w:pPr>
              <w:contextualSpacing/>
              <w:jc w:val="left"/>
              <w:rPr>
                <w:sz w:val="19"/>
                <w:szCs w:val="19"/>
              </w:rPr>
            </w:pPr>
            <w:r w:rsidRPr="000942B3">
              <w:rPr>
                <w:sz w:val="19"/>
                <w:szCs w:val="19"/>
              </w:rPr>
              <w:t>3.0323</w:t>
            </w:r>
          </w:p>
        </w:tc>
        <w:tc>
          <w:tcPr>
            <w:tcW w:w="1267" w:type="pct"/>
            <w:vAlign w:val="bottom"/>
          </w:tcPr>
          <w:p w14:paraId="0EA0934D" w14:textId="77777777" w:rsidR="000942B3" w:rsidRPr="0030592E" w:rsidRDefault="000942B3" w:rsidP="003E79F7">
            <w:pPr>
              <w:contextualSpacing/>
              <w:jc w:val="left"/>
              <w:rPr>
                <w:b/>
                <w:sz w:val="19"/>
                <w:szCs w:val="19"/>
              </w:rPr>
            </w:pPr>
            <w:r w:rsidRPr="0030592E">
              <w:rPr>
                <w:b/>
                <w:sz w:val="19"/>
                <w:szCs w:val="19"/>
              </w:rPr>
              <w:t xml:space="preserve"> 0.0001</w:t>
            </w:r>
          </w:p>
        </w:tc>
        <w:tc>
          <w:tcPr>
            <w:tcW w:w="1236" w:type="pct"/>
            <w:vAlign w:val="bottom"/>
          </w:tcPr>
          <w:p w14:paraId="413F9E74" w14:textId="77777777" w:rsidR="000942B3" w:rsidRPr="000942B3" w:rsidRDefault="000942B3" w:rsidP="003E79F7">
            <w:pPr>
              <w:contextualSpacing/>
              <w:jc w:val="left"/>
              <w:rPr>
                <w:sz w:val="19"/>
                <w:szCs w:val="19"/>
              </w:rPr>
            </w:pPr>
            <w:r w:rsidRPr="000942B3">
              <w:rPr>
                <w:sz w:val="19"/>
                <w:szCs w:val="19"/>
              </w:rPr>
              <w:t xml:space="preserve">  9927</w:t>
            </w:r>
          </w:p>
        </w:tc>
      </w:tr>
      <w:tr w:rsidR="000942B3" w:rsidRPr="000942B3" w14:paraId="0787DDBC" w14:textId="77777777" w:rsidTr="003E79F7">
        <w:trPr>
          <w:trHeight w:val="340"/>
          <w:jc w:val="center"/>
        </w:trPr>
        <w:tc>
          <w:tcPr>
            <w:tcW w:w="1284" w:type="pct"/>
            <w:vAlign w:val="bottom"/>
          </w:tcPr>
          <w:p w14:paraId="3BD539A0" w14:textId="77777777" w:rsidR="000942B3" w:rsidRPr="000942B3" w:rsidRDefault="000942B3" w:rsidP="003E79F7">
            <w:pPr>
              <w:contextualSpacing/>
              <w:jc w:val="left"/>
              <w:rPr>
                <w:sz w:val="19"/>
                <w:szCs w:val="19"/>
              </w:rPr>
            </w:pPr>
            <w:r w:rsidRPr="000942B3">
              <w:rPr>
                <w:sz w:val="19"/>
                <w:szCs w:val="19"/>
              </w:rPr>
              <w:t>2014, 2017</w:t>
            </w:r>
          </w:p>
        </w:tc>
        <w:tc>
          <w:tcPr>
            <w:tcW w:w="1213" w:type="pct"/>
            <w:vAlign w:val="bottom"/>
          </w:tcPr>
          <w:p w14:paraId="7E108810" w14:textId="77777777" w:rsidR="000942B3" w:rsidRPr="000942B3" w:rsidRDefault="000942B3" w:rsidP="003E79F7">
            <w:pPr>
              <w:contextualSpacing/>
              <w:jc w:val="left"/>
              <w:rPr>
                <w:sz w:val="19"/>
                <w:szCs w:val="19"/>
              </w:rPr>
            </w:pPr>
            <w:r w:rsidRPr="000942B3">
              <w:rPr>
                <w:sz w:val="19"/>
                <w:szCs w:val="19"/>
              </w:rPr>
              <w:t>3.5463</w:t>
            </w:r>
          </w:p>
        </w:tc>
        <w:tc>
          <w:tcPr>
            <w:tcW w:w="1267" w:type="pct"/>
            <w:vAlign w:val="bottom"/>
          </w:tcPr>
          <w:p w14:paraId="5B40BEF4" w14:textId="77777777" w:rsidR="000942B3" w:rsidRPr="0030592E" w:rsidRDefault="000942B3" w:rsidP="003E79F7">
            <w:pPr>
              <w:contextualSpacing/>
              <w:jc w:val="left"/>
              <w:rPr>
                <w:b/>
                <w:sz w:val="19"/>
                <w:szCs w:val="19"/>
              </w:rPr>
            </w:pPr>
            <w:r w:rsidRPr="0030592E">
              <w:rPr>
                <w:b/>
                <w:sz w:val="19"/>
                <w:szCs w:val="19"/>
              </w:rPr>
              <w:t xml:space="preserve"> 0.0001</w:t>
            </w:r>
          </w:p>
        </w:tc>
        <w:tc>
          <w:tcPr>
            <w:tcW w:w="1236" w:type="pct"/>
            <w:vAlign w:val="bottom"/>
          </w:tcPr>
          <w:p w14:paraId="5DEA7B45" w14:textId="77777777" w:rsidR="000942B3" w:rsidRPr="000942B3" w:rsidRDefault="000942B3" w:rsidP="003E79F7">
            <w:pPr>
              <w:contextualSpacing/>
              <w:jc w:val="left"/>
              <w:rPr>
                <w:sz w:val="19"/>
                <w:szCs w:val="19"/>
              </w:rPr>
            </w:pPr>
            <w:r w:rsidRPr="000942B3">
              <w:rPr>
                <w:sz w:val="19"/>
                <w:szCs w:val="19"/>
              </w:rPr>
              <w:t xml:space="preserve">  9937</w:t>
            </w:r>
          </w:p>
        </w:tc>
      </w:tr>
      <w:tr w:rsidR="000942B3" w:rsidRPr="000942B3" w14:paraId="4EA39DDB" w14:textId="77777777" w:rsidTr="003E79F7">
        <w:trPr>
          <w:trHeight w:val="340"/>
          <w:jc w:val="center"/>
        </w:trPr>
        <w:tc>
          <w:tcPr>
            <w:tcW w:w="1284" w:type="pct"/>
            <w:vAlign w:val="bottom"/>
          </w:tcPr>
          <w:p w14:paraId="27EFA334" w14:textId="77777777" w:rsidR="000942B3" w:rsidRPr="000942B3" w:rsidRDefault="000942B3" w:rsidP="003E79F7">
            <w:pPr>
              <w:contextualSpacing/>
              <w:jc w:val="left"/>
              <w:rPr>
                <w:sz w:val="19"/>
                <w:szCs w:val="19"/>
              </w:rPr>
            </w:pPr>
            <w:r w:rsidRPr="000942B3">
              <w:rPr>
                <w:sz w:val="19"/>
                <w:szCs w:val="19"/>
              </w:rPr>
              <w:t>2015, 2016</w:t>
            </w:r>
          </w:p>
        </w:tc>
        <w:tc>
          <w:tcPr>
            <w:tcW w:w="1213" w:type="pct"/>
            <w:vAlign w:val="bottom"/>
          </w:tcPr>
          <w:p w14:paraId="2F54C541" w14:textId="77777777" w:rsidR="000942B3" w:rsidRPr="000942B3" w:rsidRDefault="000942B3" w:rsidP="003E79F7">
            <w:pPr>
              <w:contextualSpacing/>
              <w:jc w:val="left"/>
              <w:rPr>
                <w:sz w:val="19"/>
                <w:szCs w:val="19"/>
              </w:rPr>
            </w:pPr>
            <w:r w:rsidRPr="000942B3">
              <w:rPr>
                <w:sz w:val="19"/>
                <w:szCs w:val="19"/>
              </w:rPr>
              <w:t xml:space="preserve"> 3.204</w:t>
            </w:r>
          </w:p>
        </w:tc>
        <w:tc>
          <w:tcPr>
            <w:tcW w:w="1267" w:type="pct"/>
            <w:vAlign w:val="bottom"/>
          </w:tcPr>
          <w:p w14:paraId="62202468" w14:textId="77777777" w:rsidR="000942B3" w:rsidRPr="0030592E" w:rsidRDefault="000942B3" w:rsidP="003E79F7">
            <w:pPr>
              <w:contextualSpacing/>
              <w:jc w:val="left"/>
              <w:rPr>
                <w:b/>
                <w:sz w:val="19"/>
                <w:szCs w:val="19"/>
              </w:rPr>
            </w:pPr>
            <w:r w:rsidRPr="0030592E">
              <w:rPr>
                <w:b/>
                <w:sz w:val="19"/>
                <w:szCs w:val="19"/>
              </w:rPr>
              <w:t xml:space="preserve"> 0.0001</w:t>
            </w:r>
          </w:p>
        </w:tc>
        <w:tc>
          <w:tcPr>
            <w:tcW w:w="1236" w:type="pct"/>
            <w:vAlign w:val="bottom"/>
          </w:tcPr>
          <w:p w14:paraId="062182CD" w14:textId="77777777" w:rsidR="000942B3" w:rsidRPr="000942B3" w:rsidRDefault="000942B3" w:rsidP="003E79F7">
            <w:pPr>
              <w:contextualSpacing/>
              <w:jc w:val="left"/>
              <w:rPr>
                <w:sz w:val="19"/>
                <w:szCs w:val="19"/>
              </w:rPr>
            </w:pPr>
            <w:r w:rsidRPr="000942B3">
              <w:rPr>
                <w:sz w:val="19"/>
                <w:szCs w:val="19"/>
              </w:rPr>
              <w:t xml:space="preserve">  9931</w:t>
            </w:r>
          </w:p>
        </w:tc>
      </w:tr>
      <w:tr w:rsidR="000942B3" w:rsidRPr="000942B3" w14:paraId="30B464C7" w14:textId="77777777" w:rsidTr="003E79F7">
        <w:trPr>
          <w:trHeight w:val="340"/>
          <w:jc w:val="center"/>
        </w:trPr>
        <w:tc>
          <w:tcPr>
            <w:tcW w:w="1284" w:type="pct"/>
            <w:vAlign w:val="bottom"/>
          </w:tcPr>
          <w:p w14:paraId="6F6E9379" w14:textId="77777777" w:rsidR="000942B3" w:rsidRPr="000942B3" w:rsidRDefault="000942B3" w:rsidP="003E79F7">
            <w:pPr>
              <w:contextualSpacing/>
              <w:jc w:val="left"/>
              <w:rPr>
                <w:sz w:val="19"/>
                <w:szCs w:val="19"/>
              </w:rPr>
            </w:pPr>
            <w:r w:rsidRPr="000942B3">
              <w:rPr>
                <w:sz w:val="19"/>
                <w:szCs w:val="19"/>
              </w:rPr>
              <w:t>2015, 2017</w:t>
            </w:r>
          </w:p>
        </w:tc>
        <w:tc>
          <w:tcPr>
            <w:tcW w:w="1213" w:type="pct"/>
            <w:vAlign w:val="bottom"/>
          </w:tcPr>
          <w:p w14:paraId="001C7B87" w14:textId="77777777" w:rsidR="000942B3" w:rsidRPr="000942B3" w:rsidRDefault="000942B3" w:rsidP="003E79F7">
            <w:pPr>
              <w:contextualSpacing/>
              <w:jc w:val="left"/>
              <w:rPr>
                <w:sz w:val="19"/>
                <w:szCs w:val="19"/>
              </w:rPr>
            </w:pPr>
            <w:r w:rsidRPr="000942B3">
              <w:rPr>
                <w:sz w:val="19"/>
                <w:szCs w:val="19"/>
              </w:rPr>
              <w:t>3.4245</w:t>
            </w:r>
          </w:p>
        </w:tc>
        <w:tc>
          <w:tcPr>
            <w:tcW w:w="1267" w:type="pct"/>
            <w:vAlign w:val="bottom"/>
          </w:tcPr>
          <w:p w14:paraId="5FBB932D" w14:textId="77777777" w:rsidR="000942B3" w:rsidRPr="0030592E" w:rsidRDefault="000942B3" w:rsidP="003E79F7">
            <w:pPr>
              <w:contextualSpacing/>
              <w:jc w:val="left"/>
              <w:rPr>
                <w:b/>
                <w:sz w:val="19"/>
                <w:szCs w:val="19"/>
              </w:rPr>
            </w:pPr>
            <w:r w:rsidRPr="0030592E">
              <w:rPr>
                <w:b/>
                <w:sz w:val="19"/>
                <w:szCs w:val="19"/>
              </w:rPr>
              <w:t xml:space="preserve"> 0.0001</w:t>
            </w:r>
          </w:p>
        </w:tc>
        <w:tc>
          <w:tcPr>
            <w:tcW w:w="1236" w:type="pct"/>
            <w:vAlign w:val="bottom"/>
          </w:tcPr>
          <w:p w14:paraId="3A0A1AD6" w14:textId="77777777" w:rsidR="000942B3" w:rsidRPr="000942B3" w:rsidRDefault="000942B3" w:rsidP="003E79F7">
            <w:pPr>
              <w:contextualSpacing/>
              <w:jc w:val="left"/>
              <w:rPr>
                <w:sz w:val="19"/>
                <w:szCs w:val="19"/>
              </w:rPr>
            </w:pPr>
            <w:r w:rsidRPr="000942B3">
              <w:rPr>
                <w:sz w:val="19"/>
                <w:szCs w:val="19"/>
              </w:rPr>
              <w:t xml:space="preserve">  9946</w:t>
            </w:r>
          </w:p>
        </w:tc>
      </w:tr>
      <w:tr w:rsidR="000942B3" w:rsidRPr="000942B3" w14:paraId="7BAA4A9F" w14:textId="77777777" w:rsidTr="003E79F7">
        <w:trPr>
          <w:trHeight w:val="340"/>
          <w:jc w:val="center"/>
        </w:trPr>
        <w:tc>
          <w:tcPr>
            <w:tcW w:w="1284" w:type="pct"/>
            <w:vAlign w:val="bottom"/>
          </w:tcPr>
          <w:p w14:paraId="521BBD5D" w14:textId="77777777" w:rsidR="000942B3" w:rsidRPr="000942B3" w:rsidRDefault="000942B3" w:rsidP="003E79F7">
            <w:pPr>
              <w:contextualSpacing/>
              <w:jc w:val="left"/>
              <w:rPr>
                <w:sz w:val="19"/>
                <w:szCs w:val="19"/>
              </w:rPr>
            </w:pPr>
            <w:r w:rsidRPr="000942B3">
              <w:rPr>
                <w:sz w:val="19"/>
                <w:szCs w:val="19"/>
              </w:rPr>
              <w:t>2016, 2017</w:t>
            </w:r>
          </w:p>
        </w:tc>
        <w:tc>
          <w:tcPr>
            <w:tcW w:w="1213" w:type="pct"/>
            <w:vAlign w:val="bottom"/>
          </w:tcPr>
          <w:p w14:paraId="0D3C8AFB" w14:textId="77777777" w:rsidR="000942B3" w:rsidRPr="000942B3" w:rsidRDefault="000942B3" w:rsidP="003E79F7">
            <w:pPr>
              <w:contextualSpacing/>
              <w:jc w:val="left"/>
              <w:rPr>
                <w:sz w:val="19"/>
                <w:szCs w:val="19"/>
              </w:rPr>
            </w:pPr>
            <w:r w:rsidRPr="000942B3">
              <w:rPr>
                <w:sz w:val="19"/>
                <w:szCs w:val="19"/>
              </w:rPr>
              <w:t>3.1871</w:t>
            </w:r>
          </w:p>
        </w:tc>
        <w:tc>
          <w:tcPr>
            <w:tcW w:w="1267" w:type="pct"/>
            <w:vAlign w:val="bottom"/>
          </w:tcPr>
          <w:p w14:paraId="66AC6BC4" w14:textId="77777777" w:rsidR="000942B3" w:rsidRPr="0030592E" w:rsidRDefault="000942B3" w:rsidP="003E79F7">
            <w:pPr>
              <w:contextualSpacing/>
              <w:jc w:val="left"/>
              <w:rPr>
                <w:b/>
                <w:sz w:val="19"/>
                <w:szCs w:val="19"/>
              </w:rPr>
            </w:pPr>
            <w:r w:rsidRPr="0030592E">
              <w:rPr>
                <w:b/>
                <w:sz w:val="19"/>
                <w:szCs w:val="19"/>
              </w:rPr>
              <w:t xml:space="preserve"> 0.0001</w:t>
            </w:r>
          </w:p>
        </w:tc>
        <w:tc>
          <w:tcPr>
            <w:tcW w:w="1236" w:type="pct"/>
            <w:vAlign w:val="bottom"/>
          </w:tcPr>
          <w:p w14:paraId="7FAF1AF6" w14:textId="77777777" w:rsidR="000942B3" w:rsidRPr="000942B3" w:rsidRDefault="000942B3" w:rsidP="003E79F7">
            <w:pPr>
              <w:contextualSpacing/>
              <w:jc w:val="left"/>
              <w:rPr>
                <w:sz w:val="19"/>
                <w:szCs w:val="19"/>
              </w:rPr>
            </w:pPr>
            <w:r w:rsidRPr="000942B3">
              <w:rPr>
                <w:sz w:val="19"/>
                <w:szCs w:val="19"/>
              </w:rPr>
              <w:t xml:space="preserve">  9925</w:t>
            </w:r>
          </w:p>
        </w:tc>
      </w:tr>
      <w:tr w:rsidR="000942B3" w:rsidRPr="000942B3" w14:paraId="62A2FD95" w14:textId="77777777" w:rsidTr="003E79F7">
        <w:trPr>
          <w:trHeight w:val="340"/>
          <w:jc w:val="center"/>
        </w:trPr>
        <w:tc>
          <w:tcPr>
            <w:tcW w:w="1284" w:type="pct"/>
            <w:vAlign w:val="bottom"/>
          </w:tcPr>
          <w:p w14:paraId="72BCD35D" w14:textId="77777777" w:rsidR="003E79F7" w:rsidRPr="003E79F7" w:rsidRDefault="003E79F7" w:rsidP="003E79F7">
            <w:pPr>
              <w:contextualSpacing/>
              <w:jc w:val="left"/>
              <w:rPr>
                <w:sz w:val="8"/>
                <w:szCs w:val="8"/>
                <w:u w:val="single"/>
              </w:rPr>
            </w:pPr>
          </w:p>
          <w:p w14:paraId="40DFAF00" w14:textId="6D5F0E84" w:rsidR="000942B3" w:rsidRPr="000942B3" w:rsidRDefault="000942B3" w:rsidP="003E79F7">
            <w:pPr>
              <w:contextualSpacing/>
              <w:jc w:val="left"/>
              <w:rPr>
                <w:sz w:val="19"/>
                <w:szCs w:val="19"/>
              </w:rPr>
            </w:pPr>
            <w:r w:rsidRPr="000942B3">
              <w:rPr>
                <w:sz w:val="19"/>
                <w:szCs w:val="19"/>
                <w:u w:val="single"/>
              </w:rPr>
              <w:t>Years (Lock 6)</w:t>
            </w:r>
            <w:r w:rsidRPr="000942B3">
              <w:rPr>
                <w:sz w:val="19"/>
                <w:szCs w:val="19"/>
              </w:rPr>
              <w:t>:</w:t>
            </w:r>
          </w:p>
          <w:p w14:paraId="751563AA" w14:textId="2AA74CD9" w:rsidR="000942B3" w:rsidRPr="000942B3" w:rsidRDefault="000942B3" w:rsidP="003E79F7">
            <w:pPr>
              <w:contextualSpacing/>
              <w:jc w:val="left"/>
              <w:rPr>
                <w:sz w:val="19"/>
                <w:szCs w:val="19"/>
              </w:rPr>
            </w:pPr>
            <w:r w:rsidRPr="000942B3">
              <w:rPr>
                <w:sz w:val="19"/>
                <w:szCs w:val="19"/>
              </w:rPr>
              <w:t>2014, 2015</w:t>
            </w:r>
          </w:p>
        </w:tc>
        <w:tc>
          <w:tcPr>
            <w:tcW w:w="1213" w:type="pct"/>
            <w:vAlign w:val="bottom"/>
          </w:tcPr>
          <w:p w14:paraId="509D75D4" w14:textId="77777777" w:rsidR="000942B3" w:rsidRPr="000942B3" w:rsidRDefault="000942B3" w:rsidP="003E79F7">
            <w:pPr>
              <w:contextualSpacing/>
              <w:jc w:val="left"/>
              <w:rPr>
                <w:sz w:val="19"/>
                <w:szCs w:val="19"/>
              </w:rPr>
            </w:pPr>
            <w:r w:rsidRPr="000942B3">
              <w:rPr>
                <w:sz w:val="19"/>
                <w:szCs w:val="19"/>
              </w:rPr>
              <w:t>2.7953</w:t>
            </w:r>
          </w:p>
        </w:tc>
        <w:tc>
          <w:tcPr>
            <w:tcW w:w="1267" w:type="pct"/>
            <w:vAlign w:val="bottom"/>
          </w:tcPr>
          <w:p w14:paraId="43BE36A2" w14:textId="77777777" w:rsidR="000942B3" w:rsidRPr="0030592E" w:rsidRDefault="000942B3" w:rsidP="003E79F7">
            <w:pPr>
              <w:contextualSpacing/>
              <w:jc w:val="left"/>
              <w:rPr>
                <w:b/>
                <w:sz w:val="19"/>
                <w:szCs w:val="19"/>
              </w:rPr>
            </w:pPr>
            <w:r w:rsidRPr="0030592E">
              <w:rPr>
                <w:b/>
                <w:sz w:val="19"/>
                <w:szCs w:val="19"/>
              </w:rPr>
              <w:t xml:space="preserve"> 0.0001</w:t>
            </w:r>
          </w:p>
        </w:tc>
        <w:tc>
          <w:tcPr>
            <w:tcW w:w="1236" w:type="pct"/>
            <w:vAlign w:val="bottom"/>
          </w:tcPr>
          <w:p w14:paraId="7342BEEA" w14:textId="77777777" w:rsidR="000942B3" w:rsidRPr="000942B3" w:rsidRDefault="000942B3" w:rsidP="003E79F7">
            <w:pPr>
              <w:contextualSpacing/>
              <w:jc w:val="left"/>
              <w:rPr>
                <w:sz w:val="19"/>
                <w:szCs w:val="19"/>
              </w:rPr>
            </w:pPr>
            <w:r w:rsidRPr="000942B3">
              <w:rPr>
                <w:sz w:val="19"/>
                <w:szCs w:val="19"/>
              </w:rPr>
              <w:t xml:space="preserve">  9946</w:t>
            </w:r>
          </w:p>
        </w:tc>
      </w:tr>
      <w:tr w:rsidR="000942B3" w:rsidRPr="000942B3" w14:paraId="4257BAAD" w14:textId="77777777" w:rsidTr="003E79F7">
        <w:trPr>
          <w:trHeight w:val="340"/>
          <w:jc w:val="center"/>
        </w:trPr>
        <w:tc>
          <w:tcPr>
            <w:tcW w:w="1284" w:type="pct"/>
            <w:vAlign w:val="bottom"/>
          </w:tcPr>
          <w:p w14:paraId="3D400D89" w14:textId="77777777" w:rsidR="000942B3" w:rsidRPr="000942B3" w:rsidRDefault="000942B3" w:rsidP="003E79F7">
            <w:pPr>
              <w:contextualSpacing/>
              <w:jc w:val="left"/>
              <w:rPr>
                <w:sz w:val="19"/>
                <w:szCs w:val="19"/>
              </w:rPr>
            </w:pPr>
            <w:r w:rsidRPr="000942B3">
              <w:rPr>
                <w:sz w:val="19"/>
                <w:szCs w:val="19"/>
              </w:rPr>
              <w:t>2014, 2016</w:t>
            </w:r>
          </w:p>
        </w:tc>
        <w:tc>
          <w:tcPr>
            <w:tcW w:w="1213" w:type="pct"/>
            <w:vAlign w:val="bottom"/>
          </w:tcPr>
          <w:p w14:paraId="5D542433" w14:textId="77777777" w:rsidR="000942B3" w:rsidRPr="000942B3" w:rsidRDefault="000942B3" w:rsidP="003E79F7">
            <w:pPr>
              <w:contextualSpacing/>
              <w:jc w:val="left"/>
              <w:rPr>
                <w:sz w:val="19"/>
                <w:szCs w:val="19"/>
              </w:rPr>
            </w:pPr>
            <w:r w:rsidRPr="000942B3">
              <w:rPr>
                <w:sz w:val="19"/>
                <w:szCs w:val="19"/>
              </w:rPr>
              <w:t>3.2266</w:t>
            </w:r>
          </w:p>
        </w:tc>
        <w:tc>
          <w:tcPr>
            <w:tcW w:w="1267" w:type="pct"/>
            <w:vAlign w:val="bottom"/>
          </w:tcPr>
          <w:p w14:paraId="7FFD93C9" w14:textId="77777777" w:rsidR="000942B3" w:rsidRPr="0030592E" w:rsidRDefault="000942B3" w:rsidP="003E79F7">
            <w:pPr>
              <w:contextualSpacing/>
              <w:jc w:val="left"/>
              <w:rPr>
                <w:b/>
                <w:sz w:val="19"/>
                <w:szCs w:val="19"/>
              </w:rPr>
            </w:pPr>
            <w:r w:rsidRPr="0030592E">
              <w:rPr>
                <w:b/>
                <w:sz w:val="19"/>
                <w:szCs w:val="19"/>
              </w:rPr>
              <w:t xml:space="preserve"> 0.0001</w:t>
            </w:r>
          </w:p>
        </w:tc>
        <w:tc>
          <w:tcPr>
            <w:tcW w:w="1236" w:type="pct"/>
            <w:vAlign w:val="bottom"/>
          </w:tcPr>
          <w:p w14:paraId="3E1B8F5D" w14:textId="77777777" w:rsidR="000942B3" w:rsidRPr="000942B3" w:rsidRDefault="000942B3" w:rsidP="003E79F7">
            <w:pPr>
              <w:contextualSpacing/>
              <w:jc w:val="left"/>
              <w:rPr>
                <w:sz w:val="19"/>
                <w:szCs w:val="19"/>
              </w:rPr>
            </w:pPr>
            <w:r w:rsidRPr="000942B3">
              <w:rPr>
                <w:sz w:val="19"/>
                <w:szCs w:val="19"/>
              </w:rPr>
              <w:t xml:space="preserve">  9937</w:t>
            </w:r>
          </w:p>
        </w:tc>
      </w:tr>
      <w:tr w:rsidR="000942B3" w:rsidRPr="000942B3" w14:paraId="6EAAEFDA" w14:textId="77777777" w:rsidTr="003E79F7">
        <w:trPr>
          <w:trHeight w:val="340"/>
          <w:jc w:val="center"/>
        </w:trPr>
        <w:tc>
          <w:tcPr>
            <w:tcW w:w="1284" w:type="pct"/>
            <w:vAlign w:val="bottom"/>
          </w:tcPr>
          <w:p w14:paraId="5B330557" w14:textId="77777777" w:rsidR="000942B3" w:rsidRPr="000942B3" w:rsidRDefault="000942B3" w:rsidP="003E79F7">
            <w:pPr>
              <w:contextualSpacing/>
              <w:jc w:val="left"/>
              <w:rPr>
                <w:sz w:val="19"/>
                <w:szCs w:val="19"/>
              </w:rPr>
            </w:pPr>
            <w:r w:rsidRPr="000942B3">
              <w:rPr>
                <w:sz w:val="19"/>
                <w:szCs w:val="19"/>
              </w:rPr>
              <w:t>2014, 2017</w:t>
            </w:r>
          </w:p>
        </w:tc>
        <w:tc>
          <w:tcPr>
            <w:tcW w:w="1213" w:type="pct"/>
            <w:vAlign w:val="bottom"/>
          </w:tcPr>
          <w:p w14:paraId="4F60C574" w14:textId="77777777" w:rsidR="000942B3" w:rsidRPr="000942B3" w:rsidRDefault="000942B3" w:rsidP="003E79F7">
            <w:pPr>
              <w:contextualSpacing/>
              <w:jc w:val="left"/>
              <w:rPr>
                <w:sz w:val="19"/>
                <w:szCs w:val="19"/>
              </w:rPr>
            </w:pPr>
            <w:r w:rsidRPr="000942B3">
              <w:rPr>
                <w:sz w:val="19"/>
                <w:szCs w:val="19"/>
              </w:rPr>
              <w:t>2.9587</w:t>
            </w:r>
          </w:p>
        </w:tc>
        <w:tc>
          <w:tcPr>
            <w:tcW w:w="1267" w:type="pct"/>
            <w:vAlign w:val="bottom"/>
          </w:tcPr>
          <w:p w14:paraId="4E83CDBA" w14:textId="77777777" w:rsidR="000942B3" w:rsidRPr="0030592E" w:rsidRDefault="000942B3" w:rsidP="003E79F7">
            <w:pPr>
              <w:contextualSpacing/>
              <w:jc w:val="left"/>
              <w:rPr>
                <w:b/>
                <w:sz w:val="19"/>
                <w:szCs w:val="19"/>
              </w:rPr>
            </w:pPr>
            <w:r w:rsidRPr="0030592E">
              <w:rPr>
                <w:b/>
                <w:sz w:val="19"/>
                <w:szCs w:val="19"/>
              </w:rPr>
              <w:t xml:space="preserve"> 0.0001</w:t>
            </w:r>
          </w:p>
        </w:tc>
        <w:tc>
          <w:tcPr>
            <w:tcW w:w="1236" w:type="pct"/>
            <w:vAlign w:val="bottom"/>
          </w:tcPr>
          <w:p w14:paraId="31784990" w14:textId="77777777" w:rsidR="000942B3" w:rsidRPr="000942B3" w:rsidRDefault="000942B3" w:rsidP="003E79F7">
            <w:pPr>
              <w:contextualSpacing/>
              <w:jc w:val="left"/>
              <w:rPr>
                <w:sz w:val="19"/>
                <w:szCs w:val="19"/>
              </w:rPr>
            </w:pPr>
            <w:r w:rsidRPr="000942B3">
              <w:rPr>
                <w:sz w:val="19"/>
                <w:szCs w:val="19"/>
              </w:rPr>
              <w:t xml:space="preserve">  9940</w:t>
            </w:r>
          </w:p>
        </w:tc>
      </w:tr>
      <w:tr w:rsidR="000942B3" w:rsidRPr="000942B3" w14:paraId="2D081EFF" w14:textId="77777777" w:rsidTr="003E79F7">
        <w:trPr>
          <w:trHeight w:val="340"/>
          <w:jc w:val="center"/>
        </w:trPr>
        <w:tc>
          <w:tcPr>
            <w:tcW w:w="1284" w:type="pct"/>
            <w:vAlign w:val="bottom"/>
          </w:tcPr>
          <w:p w14:paraId="28900E75" w14:textId="77777777" w:rsidR="000942B3" w:rsidRPr="000942B3" w:rsidRDefault="000942B3" w:rsidP="003E79F7">
            <w:pPr>
              <w:contextualSpacing/>
              <w:jc w:val="left"/>
              <w:rPr>
                <w:sz w:val="19"/>
                <w:szCs w:val="19"/>
              </w:rPr>
            </w:pPr>
            <w:r w:rsidRPr="000942B3">
              <w:rPr>
                <w:sz w:val="19"/>
                <w:szCs w:val="19"/>
              </w:rPr>
              <w:t>2015, 2016</w:t>
            </w:r>
          </w:p>
        </w:tc>
        <w:tc>
          <w:tcPr>
            <w:tcW w:w="1213" w:type="pct"/>
            <w:vAlign w:val="bottom"/>
          </w:tcPr>
          <w:p w14:paraId="39876A2F" w14:textId="77777777" w:rsidR="000942B3" w:rsidRPr="000942B3" w:rsidRDefault="000942B3" w:rsidP="003E79F7">
            <w:pPr>
              <w:contextualSpacing/>
              <w:jc w:val="left"/>
              <w:rPr>
                <w:sz w:val="19"/>
                <w:szCs w:val="19"/>
              </w:rPr>
            </w:pPr>
            <w:r w:rsidRPr="000942B3">
              <w:rPr>
                <w:sz w:val="19"/>
                <w:szCs w:val="19"/>
              </w:rPr>
              <w:t>2.8804</w:t>
            </w:r>
          </w:p>
        </w:tc>
        <w:tc>
          <w:tcPr>
            <w:tcW w:w="1267" w:type="pct"/>
            <w:vAlign w:val="bottom"/>
          </w:tcPr>
          <w:p w14:paraId="1B015216" w14:textId="77777777" w:rsidR="000942B3" w:rsidRPr="0030592E" w:rsidRDefault="000942B3" w:rsidP="003E79F7">
            <w:pPr>
              <w:contextualSpacing/>
              <w:jc w:val="left"/>
              <w:rPr>
                <w:b/>
                <w:sz w:val="19"/>
                <w:szCs w:val="19"/>
              </w:rPr>
            </w:pPr>
            <w:r w:rsidRPr="0030592E">
              <w:rPr>
                <w:b/>
                <w:sz w:val="19"/>
                <w:szCs w:val="19"/>
              </w:rPr>
              <w:t xml:space="preserve"> 0.0001</w:t>
            </w:r>
          </w:p>
        </w:tc>
        <w:tc>
          <w:tcPr>
            <w:tcW w:w="1236" w:type="pct"/>
            <w:vAlign w:val="bottom"/>
          </w:tcPr>
          <w:p w14:paraId="1CB6D4A2" w14:textId="77777777" w:rsidR="000942B3" w:rsidRPr="000942B3" w:rsidRDefault="000942B3" w:rsidP="003E79F7">
            <w:pPr>
              <w:contextualSpacing/>
              <w:jc w:val="left"/>
              <w:rPr>
                <w:sz w:val="19"/>
                <w:szCs w:val="19"/>
              </w:rPr>
            </w:pPr>
            <w:r w:rsidRPr="000942B3">
              <w:rPr>
                <w:sz w:val="19"/>
                <w:szCs w:val="19"/>
              </w:rPr>
              <w:t xml:space="preserve">  9922</w:t>
            </w:r>
          </w:p>
        </w:tc>
      </w:tr>
      <w:tr w:rsidR="000942B3" w:rsidRPr="000942B3" w14:paraId="413A61CB" w14:textId="77777777" w:rsidTr="003E79F7">
        <w:trPr>
          <w:trHeight w:val="340"/>
          <w:jc w:val="center"/>
        </w:trPr>
        <w:tc>
          <w:tcPr>
            <w:tcW w:w="1284" w:type="pct"/>
            <w:vAlign w:val="bottom"/>
          </w:tcPr>
          <w:p w14:paraId="4C779928" w14:textId="77777777" w:rsidR="000942B3" w:rsidRPr="000942B3" w:rsidRDefault="000942B3" w:rsidP="003E79F7">
            <w:pPr>
              <w:contextualSpacing/>
              <w:jc w:val="left"/>
              <w:rPr>
                <w:sz w:val="19"/>
                <w:szCs w:val="19"/>
              </w:rPr>
            </w:pPr>
            <w:r w:rsidRPr="000942B3">
              <w:rPr>
                <w:sz w:val="19"/>
                <w:szCs w:val="19"/>
              </w:rPr>
              <w:t>2015, 2017</w:t>
            </w:r>
          </w:p>
        </w:tc>
        <w:tc>
          <w:tcPr>
            <w:tcW w:w="1213" w:type="pct"/>
            <w:vAlign w:val="bottom"/>
          </w:tcPr>
          <w:p w14:paraId="233B6BA6" w14:textId="77777777" w:rsidR="000942B3" w:rsidRPr="000942B3" w:rsidRDefault="000942B3" w:rsidP="003E79F7">
            <w:pPr>
              <w:contextualSpacing/>
              <w:jc w:val="left"/>
              <w:rPr>
                <w:sz w:val="19"/>
                <w:szCs w:val="19"/>
              </w:rPr>
            </w:pPr>
            <w:r w:rsidRPr="000942B3">
              <w:rPr>
                <w:sz w:val="19"/>
                <w:szCs w:val="19"/>
              </w:rPr>
              <w:t>2.6148</w:t>
            </w:r>
          </w:p>
        </w:tc>
        <w:tc>
          <w:tcPr>
            <w:tcW w:w="1267" w:type="pct"/>
            <w:vAlign w:val="bottom"/>
          </w:tcPr>
          <w:p w14:paraId="399D8A29" w14:textId="77777777" w:rsidR="000942B3" w:rsidRPr="0030592E" w:rsidRDefault="000942B3" w:rsidP="003E79F7">
            <w:pPr>
              <w:contextualSpacing/>
              <w:jc w:val="left"/>
              <w:rPr>
                <w:b/>
                <w:sz w:val="19"/>
                <w:szCs w:val="19"/>
              </w:rPr>
            </w:pPr>
            <w:r w:rsidRPr="0030592E">
              <w:rPr>
                <w:b/>
                <w:sz w:val="19"/>
                <w:szCs w:val="19"/>
              </w:rPr>
              <w:t xml:space="preserve"> 0.0001</w:t>
            </w:r>
          </w:p>
        </w:tc>
        <w:tc>
          <w:tcPr>
            <w:tcW w:w="1236" w:type="pct"/>
            <w:vAlign w:val="bottom"/>
          </w:tcPr>
          <w:p w14:paraId="6BCA0BFA" w14:textId="77777777" w:rsidR="000942B3" w:rsidRPr="000942B3" w:rsidRDefault="000942B3" w:rsidP="003E79F7">
            <w:pPr>
              <w:contextualSpacing/>
              <w:jc w:val="left"/>
              <w:rPr>
                <w:sz w:val="19"/>
                <w:szCs w:val="19"/>
              </w:rPr>
            </w:pPr>
            <w:r w:rsidRPr="000942B3">
              <w:rPr>
                <w:sz w:val="19"/>
                <w:szCs w:val="19"/>
              </w:rPr>
              <w:t xml:space="preserve">  9922</w:t>
            </w:r>
          </w:p>
        </w:tc>
      </w:tr>
      <w:tr w:rsidR="000942B3" w:rsidRPr="000942B3" w14:paraId="1C0F0809" w14:textId="77777777" w:rsidTr="003E79F7">
        <w:trPr>
          <w:trHeight w:val="340"/>
          <w:jc w:val="center"/>
        </w:trPr>
        <w:tc>
          <w:tcPr>
            <w:tcW w:w="1284" w:type="pct"/>
            <w:vAlign w:val="bottom"/>
          </w:tcPr>
          <w:p w14:paraId="1416D6FB" w14:textId="77777777" w:rsidR="000942B3" w:rsidRPr="000942B3" w:rsidRDefault="000942B3" w:rsidP="003E79F7">
            <w:pPr>
              <w:contextualSpacing/>
              <w:jc w:val="left"/>
              <w:rPr>
                <w:sz w:val="19"/>
                <w:szCs w:val="19"/>
              </w:rPr>
            </w:pPr>
            <w:r w:rsidRPr="000942B3">
              <w:rPr>
                <w:sz w:val="19"/>
                <w:szCs w:val="19"/>
              </w:rPr>
              <w:t>2016, 2017</w:t>
            </w:r>
          </w:p>
        </w:tc>
        <w:tc>
          <w:tcPr>
            <w:tcW w:w="1213" w:type="pct"/>
            <w:vAlign w:val="bottom"/>
          </w:tcPr>
          <w:p w14:paraId="4B420CDC" w14:textId="77777777" w:rsidR="000942B3" w:rsidRPr="000942B3" w:rsidRDefault="000942B3" w:rsidP="003E79F7">
            <w:pPr>
              <w:contextualSpacing/>
              <w:jc w:val="left"/>
              <w:rPr>
                <w:sz w:val="19"/>
                <w:szCs w:val="19"/>
              </w:rPr>
            </w:pPr>
            <w:r w:rsidRPr="000942B3">
              <w:rPr>
                <w:sz w:val="19"/>
                <w:szCs w:val="19"/>
              </w:rPr>
              <w:t>2.8329</w:t>
            </w:r>
          </w:p>
        </w:tc>
        <w:tc>
          <w:tcPr>
            <w:tcW w:w="1267" w:type="pct"/>
            <w:vAlign w:val="bottom"/>
          </w:tcPr>
          <w:p w14:paraId="3FF43E2C" w14:textId="77777777" w:rsidR="000942B3" w:rsidRPr="0030592E" w:rsidRDefault="000942B3" w:rsidP="003E79F7">
            <w:pPr>
              <w:contextualSpacing/>
              <w:jc w:val="left"/>
              <w:rPr>
                <w:b/>
                <w:sz w:val="19"/>
                <w:szCs w:val="19"/>
              </w:rPr>
            </w:pPr>
            <w:r w:rsidRPr="0030592E">
              <w:rPr>
                <w:b/>
                <w:sz w:val="19"/>
                <w:szCs w:val="19"/>
              </w:rPr>
              <w:t xml:space="preserve"> 0.0001</w:t>
            </w:r>
          </w:p>
        </w:tc>
        <w:tc>
          <w:tcPr>
            <w:tcW w:w="1236" w:type="pct"/>
            <w:vAlign w:val="bottom"/>
          </w:tcPr>
          <w:p w14:paraId="1801E731" w14:textId="77777777" w:rsidR="000942B3" w:rsidRPr="000942B3" w:rsidRDefault="000942B3" w:rsidP="003E79F7">
            <w:pPr>
              <w:contextualSpacing/>
              <w:jc w:val="left"/>
              <w:rPr>
                <w:sz w:val="19"/>
                <w:szCs w:val="19"/>
              </w:rPr>
            </w:pPr>
            <w:r w:rsidRPr="000942B3">
              <w:rPr>
                <w:sz w:val="19"/>
                <w:szCs w:val="19"/>
              </w:rPr>
              <w:t xml:space="preserve">  9923</w:t>
            </w:r>
          </w:p>
        </w:tc>
      </w:tr>
      <w:tr w:rsidR="000942B3" w:rsidRPr="000942B3" w14:paraId="0A7BA9CA" w14:textId="77777777" w:rsidTr="003E79F7">
        <w:trPr>
          <w:trHeight w:val="340"/>
          <w:jc w:val="center"/>
        </w:trPr>
        <w:tc>
          <w:tcPr>
            <w:tcW w:w="1284" w:type="pct"/>
            <w:vAlign w:val="bottom"/>
          </w:tcPr>
          <w:p w14:paraId="088007CC" w14:textId="77777777" w:rsidR="003E79F7" w:rsidRPr="003E79F7" w:rsidRDefault="003E79F7" w:rsidP="003E79F7">
            <w:pPr>
              <w:contextualSpacing/>
              <w:jc w:val="left"/>
              <w:rPr>
                <w:sz w:val="8"/>
                <w:szCs w:val="8"/>
                <w:u w:val="single"/>
              </w:rPr>
            </w:pPr>
          </w:p>
          <w:p w14:paraId="7DEA79D0" w14:textId="0B459C0B" w:rsidR="000942B3" w:rsidRPr="000942B3" w:rsidRDefault="000942B3" w:rsidP="003E79F7">
            <w:pPr>
              <w:contextualSpacing/>
              <w:jc w:val="left"/>
              <w:rPr>
                <w:sz w:val="19"/>
                <w:szCs w:val="19"/>
              </w:rPr>
            </w:pPr>
            <w:r w:rsidRPr="000942B3">
              <w:rPr>
                <w:sz w:val="19"/>
                <w:szCs w:val="19"/>
                <w:u w:val="single"/>
              </w:rPr>
              <w:t>Sites (LK1, LK6)</w:t>
            </w:r>
            <w:r w:rsidRPr="000942B3">
              <w:rPr>
                <w:sz w:val="19"/>
                <w:szCs w:val="19"/>
              </w:rPr>
              <w:t>:</w:t>
            </w:r>
          </w:p>
          <w:p w14:paraId="228F5DB6" w14:textId="6A0C6C2E" w:rsidR="000942B3" w:rsidRPr="000942B3" w:rsidRDefault="000942B3" w:rsidP="003E79F7">
            <w:pPr>
              <w:contextualSpacing/>
              <w:jc w:val="left"/>
              <w:rPr>
                <w:sz w:val="19"/>
                <w:szCs w:val="19"/>
              </w:rPr>
            </w:pPr>
            <w:r w:rsidRPr="000942B3">
              <w:rPr>
                <w:sz w:val="19"/>
                <w:szCs w:val="19"/>
              </w:rPr>
              <w:t>2014-15</w:t>
            </w:r>
          </w:p>
        </w:tc>
        <w:tc>
          <w:tcPr>
            <w:tcW w:w="1213" w:type="pct"/>
            <w:vAlign w:val="bottom"/>
          </w:tcPr>
          <w:p w14:paraId="710AC30A" w14:textId="77777777" w:rsidR="000942B3" w:rsidRPr="000942B3" w:rsidRDefault="000942B3" w:rsidP="003E79F7">
            <w:pPr>
              <w:contextualSpacing/>
              <w:jc w:val="left"/>
              <w:rPr>
                <w:sz w:val="19"/>
                <w:szCs w:val="19"/>
              </w:rPr>
            </w:pPr>
            <w:r w:rsidRPr="000942B3">
              <w:rPr>
                <w:sz w:val="19"/>
                <w:szCs w:val="19"/>
              </w:rPr>
              <w:t>1.5623</w:t>
            </w:r>
          </w:p>
        </w:tc>
        <w:tc>
          <w:tcPr>
            <w:tcW w:w="1267" w:type="pct"/>
            <w:vAlign w:val="bottom"/>
          </w:tcPr>
          <w:p w14:paraId="44E9521D" w14:textId="77777777" w:rsidR="000942B3" w:rsidRPr="0030592E" w:rsidRDefault="000942B3" w:rsidP="003E79F7">
            <w:pPr>
              <w:contextualSpacing/>
              <w:jc w:val="left"/>
              <w:rPr>
                <w:b/>
                <w:sz w:val="19"/>
                <w:szCs w:val="19"/>
              </w:rPr>
            </w:pPr>
            <w:r w:rsidRPr="0030592E">
              <w:rPr>
                <w:b/>
                <w:sz w:val="19"/>
                <w:szCs w:val="19"/>
              </w:rPr>
              <w:t xml:space="preserve"> 0.0371</w:t>
            </w:r>
          </w:p>
        </w:tc>
        <w:tc>
          <w:tcPr>
            <w:tcW w:w="1236" w:type="pct"/>
            <w:vAlign w:val="bottom"/>
          </w:tcPr>
          <w:p w14:paraId="46000990" w14:textId="77777777" w:rsidR="000942B3" w:rsidRPr="000942B3" w:rsidRDefault="000942B3" w:rsidP="003E79F7">
            <w:pPr>
              <w:contextualSpacing/>
              <w:jc w:val="left"/>
              <w:rPr>
                <w:sz w:val="19"/>
                <w:szCs w:val="19"/>
              </w:rPr>
            </w:pPr>
            <w:r w:rsidRPr="000942B3">
              <w:rPr>
                <w:sz w:val="19"/>
                <w:szCs w:val="19"/>
              </w:rPr>
              <w:t xml:space="preserve">  9906</w:t>
            </w:r>
          </w:p>
        </w:tc>
      </w:tr>
      <w:tr w:rsidR="000942B3" w:rsidRPr="000942B3" w14:paraId="2FDECDA4" w14:textId="77777777" w:rsidTr="003E79F7">
        <w:trPr>
          <w:trHeight w:val="340"/>
          <w:jc w:val="center"/>
        </w:trPr>
        <w:tc>
          <w:tcPr>
            <w:tcW w:w="1284" w:type="pct"/>
            <w:vAlign w:val="bottom"/>
          </w:tcPr>
          <w:p w14:paraId="78EF4D29" w14:textId="3B24F255" w:rsidR="000942B3" w:rsidRPr="000942B3" w:rsidRDefault="000942B3" w:rsidP="003E79F7">
            <w:pPr>
              <w:contextualSpacing/>
              <w:jc w:val="left"/>
              <w:rPr>
                <w:sz w:val="19"/>
                <w:szCs w:val="19"/>
              </w:rPr>
            </w:pPr>
            <w:r w:rsidRPr="000942B3">
              <w:rPr>
                <w:sz w:val="19"/>
                <w:szCs w:val="19"/>
              </w:rPr>
              <w:t>2015-16</w:t>
            </w:r>
          </w:p>
        </w:tc>
        <w:tc>
          <w:tcPr>
            <w:tcW w:w="1213" w:type="pct"/>
            <w:vAlign w:val="bottom"/>
          </w:tcPr>
          <w:p w14:paraId="0F700A05" w14:textId="77777777" w:rsidR="000942B3" w:rsidRPr="000942B3" w:rsidRDefault="000942B3" w:rsidP="003E79F7">
            <w:pPr>
              <w:contextualSpacing/>
              <w:jc w:val="left"/>
              <w:rPr>
                <w:sz w:val="19"/>
                <w:szCs w:val="19"/>
              </w:rPr>
            </w:pPr>
            <w:r w:rsidRPr="000942B3">
              <w:rPr>
                <w:sz w:val="19"/>
                <w:szCs w:val="19"/>
              </w:rPr>
              <w:t>2.1983</w:t>
            </w:r>
          </w:p>
        </w:tc>
        <w:tc>
          <w:tcPr>
            <w:tcW w:w="1267" w:type="pct"/>
            <w:vAlign w:val="bottom"/>
          </w:tcPr>
          <w:p w14:paraId="583D197D" w14:textId="77777777" w:rsidR="000942B3" w:rsidRPr="0030592E" w:rsidRDefault="000942B3" w:rsidP="003E79F7">
            <w:pPr>
              <w:contextualSpacing/>
              <w:jc w:val="left"/>
              <w:rPr>
                <w:b/>
                <w:sz w:val="19"/>
                <w:szCs w:val="19"/>
              </w:rPr>
            </w:pPr>
            <w:r w:rsidRPr="0030592E">
              <w:rPr>
                <w:b/>
                <w:sz w:val="19"/>
                <w:szCs w:val="19"/>
              </w:rPr>
              <w:t xml:space="preserve"> 0.0001</w:t>
            </w:r>
          </w:p>
        </w:tc>
        <w:tc>
          <w:tcPr>
            <w:tcW w:w="1236" w:type="pct"/>
            <w:vAlign w:val="bottom"/>
          </w:tcPr>
          <w:p w14:paraId="3B07A8AD" w14:textId="77777777" w:rsidR="000942B3" w:rsidRPr="000942B3" w:rsidRDefault="000942B3" w:rsidP="003E79F7">
            <w:pPr>
              <w:contextualSpacing/>
              <w:jc w:val="left"/>
              <w:rPr>
                <w:sz w:val="19"/>
                <w:szCs w:val="19"/>
              </w:rPr>
            </w:pPr>
            <w:r w:rsidRPr="000942B3">
              <w:rPr>
                <w:sz w:val="19"/>
                <w:szCs w:val="19"/>
              </w:rPr>
              <w:t xml:space="preserve">  9926</w:t>
            </w:r>
          </w:p>
        </w:tc>
      </w:tr>
      <w:tr w:rsidR="000942B3" w:rsidRPr="000942B3" w14:paraId="46D1B545" w14:textId="77777777" w:rsidTr="003E79F7">
        <w:trPr>
          <w:trHeight w:val="340"/>
          <w:jc w:val="center"/>
        </w:trPr>
        <w:tc>
          <w:tcPr>
            <w:tcW w:w="1284" w:type="pct"/>
            <w:vAlign w:val="bottom"/>
          </w:tcPr>
          <w:p w14:paraId="07D2FA99" w14:textId="2446EC3A" w:rsidR="000942B3" w:rsidRPr="000942B3" w:rsidRDefault="000942B3" w:rsidP="003E79F7">
            <w:pPr>
              <w:contextualSpacing/>
              <w:jc w:val="left"/>
              <w:rPr>
                <w:sz w:val="19"/>
                <w:szCs w:val="19"/>
              </w:rPr>
            </w:pPr>
            <w:r w:rsidRPr="000942B3">
              <w:rPr>
                <w:sz w:val="19"/>
                <w:szCs w:val="19"/>
              </w:rPr>
              <w:t>2016-17</w:t>
            </w:r>
          </w:p>
        </w:tc>
        <w:tc>
          <w:tcPr>
            <w:tcW w:w="1213" w:type="pct"/>
            <w:vAlign w:val="bottom"/>
          </w:tcPr>
          <w:p w14:paraId="43E46233" w14:textId="77777777" w:rsidR="000942B3" w:rsidRPr="000942B3" w:rsidRDefault="000942B3" w:rsidP="003E79F7">
            <w:pPr>
              <w:contextualSpacing/>
              <w:jc w:val="left"/>
              <w:rPr>
                <w:sz w:val="19"/>
                <w:szCs w:val="19"/>
              </w:rPr>
            </w:pPr>
            <w:r w:rsidRPr="000942B3">
              <w:rPr>
                <w:sz w:val="19"/>
                <w:szCs w:val="19"/>
              </w:rPr>
              <w:t>1.7633</w:t>
            </w:r>
          </w:p>
        </w:tc>
        <w:tc>
          <w:tcPr>
            <w:tcW w:w="1267" w:type="pct"/>
            <w:vAlign w:val="bottom"/>
          </w:tcPr>
          <w:p w14:paraId="2B981539" w14:textId="77777777" w:rsidR="000942B3" w:rsidRPr="0030592E" w:rsidRDefault="000942B3" w:rsidP="003E79F7">
            <w:pPr>
              <w:contextualSpacing/>
              <w:jc w:val="left"/>
              <w:rPr>
                <w:b/>
                <w:sz w:val="19"/>
                <w:szCs w:val="19"/>
              </w:rPr>
            </w:pPr>
            <w:r w:rsidRPr="0030592E">
              <w:rPr>
                <w:b/>
                <w:sz w:val="19"/>
                <w:szCs w:val="19"/>
              </w:rPr>
              <w:t xml:space="preserve"> 0.0027</w:t>
            </w:r>
          </w:p>
        </w:tc>
        <w:tc>
          <w:tcPr>
            <w:tcW w:w="1236" w:type="pct"/>
            <w:vAlign w:val="bottom"/>
          </w:tcPr>
          <w:p w14:paraId="0472E542" w14:textId="77777777" w:rsidR="000942B3" w:rsidRPr="000942B3" w:rsidRDefault="000942B3" w:rsidP="003E79F7">
            <w:pPr>
              <w:contextualSpacing/>
              <w:jc w:val="left"/>
              <w:rPr>
                <w:sz w:val="19"/>
                <w:szCs w:val="19"/>
              </w:rPr>
            </w:pPr>
            <w:r w:rsidRPr="000942B3">
              <w:rPr>
                <w:sz w:val="19"/>
                <w:szCs w:val="19"/>
              </w:rPr>
              <w:t xml:space="preserve">  9928</w:t>
            </w:r>
          </w:p>
        </w:tc>
      </w:tr>
      <w:tr w:rsidR="000942B3" w:rsidRPr="000942B3" w14:paraId="0BFE043D" w14:textId="77777777" w:rsidTr="003E79F7">
        <w:trPr>
          <w:trHeight w:val="340"/>
          <w:jc w:val="center"/>
        </w:trPr>
        <w:tc>
          <w:tcPr>
            <w:tcW w:w="1284" w:type="pct"/>
            <w:tcBorders>
              <w:bottom w:val="single" w:sz="4" w:space="0" w:color="auto"/>
            </w:tcBorders>
            <w:vAlign w:val="bottom"/>
          </w:tcPr>
          <w:p w14:paraId="5DAAAFF1" w14:textId="24F334CA" w:rsidR="000942B3" w:rsidRPr="000942B3" w:rsidRDefault="000942B3" w:rsidP="003E79F7">
            <w:pPr>
              <w:contextualSpacing/>
              <w:jc w:val="left"/>
              <w:rPr>
                <w:sz w:val="19"/>
                <w:szCs w:val="19"/>
              </w:rPr>
            </w:pPr>
            <w:r w:rsidRPr="000942B3">
              <w:rPr>
                <w:sz w:val="19"/>
                <w:szCs w:val="19"/>
              </w:rPr>
              <w:t>2017-18</w:t>
            </w:r>
          </w:p>
        </w:tc>
        <w:tc>
          <w:tcPr>
            <w:tcW w:w="1213" w:type="pct"/>
            <w:tcBorders>
              <w:bottom w:val="single" w:sz="4" w:space="0" w:color="auto"/>
            </w:tcBorders>
            <w:vAlign w:val="bottom"/>
          </w:tcPr>
          <w:p w14:paraId="782C9208" w14:textId="77777777" w:rsidR="000942B3" w:rsidRPr="000942B3" w:rsidRDefault="000942B3" w:rsidP="003E79F7">
            <w:pPr>
              <w:contextualSpacing/>
              <w:jc w:val="left"/>
              <w:rPr>
                <w:sz w:val="19"/>
                <w:szCs w:val="19"/>
              </w:rPr>
            </w:pPr>
            <w:r w:rsidRPr="000942B3">
              <w:rPr>
                <w:sz w:val="19"/>
                <w:szCs w:val="19"/>
              </w:rPr>
              <w:t>2.1464</w:t>
            </w:r>
          </w:p>
        </w:tc>
        <w:tc>
          <w:tcPr>
            <w:tcW w:w="1267" w:type="pct"/>
            <w:tcBorders>
              <w:bottom w:val="single" w:sz="4" w:space="0" w:color="auto"/>
            </w:tcBorders>
            <w:vAlign w:val="bottom"/>
          </w:tcPr>
          <w:p w14:paraId="60EB22CF" w14:textId="77777777" w:rsidR="000942B3" w:rsidRPr="0030592E" w:rsidRDefault="000942B3" w:rsidP="003E79F7">
            <w:pPr>
              <w:contextualSpacing/>
              <w:jc w:val="left"/>
              <w:rPr>
                <w:b/>
                <w:sz w:val="19"/>
                <w:szCs w:val="19"/>
              </w:rPr>
            </w:pPr>
            <w:r w:rsidRPr="0030592E">
              <w:rPr>
                <w:b/>
                <w:sz w:val="19"/>
                <w:szCs w:val="19"/>
              </w:rPr>
              <w:t xml:space="preserve"> 0.0008</w:t>
            </w:r>
          </w:p>
        </w:tc>
        <w:tc>
          <w:tcPr>
            <w:tcW w:w="1236" w:type="pct"/>
            <w:tcBorders>
              <w:bottom w:val="single" w:sz="4" w:space="0" w:color="auto"/>
            </w:tcBorders>
            <w:vAlign w:val="bottom"/>
          </w:tcPr>
          <w:p w14:paraId="37A33A3D" w14:textId="77777777" w:rsidR="000942B3" w:rsidRPr="000942B3" w:rsidRDefault="000942B3" w:rsidP="003E79F7">
            <w:pPr>
              <w:contextualSpacing/>
              <w:jc w:val="left"/>
              <w:rPr>
                <w:sz w:val="19"/>
                <w:szCs w:val="19"/>
              </w:rPr>
            </w:pPr>
            <w:r w:rsidRPr="000942B3">
              <w:rPr>
                <w:sz w:val="19"/>
                <w:szCs w:val="19"/>
              </w:rPr>
              <w:t xml:space="preserve">  9937</w:t>
            </w:r>
          </w:p>
        </w:tc>
      </w:tr>
    </w:tbl>
    <w:p w14:paraId="2AF555FA" w14:textId="3FAF069F" w:rsidR="005E49C8" w:rsidRDefault="005E49C8" w:rsidP="006E3432">
      <w:pPr>
        <w:tabs>
          <w:tab w:val="left" w:pos="0"/>
          <w:tab w:val="left" w:pos="624"/>
          <w:tab w:val="left" w:pos="1620"/>
          <w:tab w:val="left" w:pos="2364"/>
        </w:tabs>
        <w:autoSpaceDE w:val="0"/>
        <w:autoSpaceDN w:val="0"/>
        <w:adjustRightInd w:val="0"/>
        <w:spacing w:before="0" w:after="0" w:line="240" w:lineRule="auto"/>
        <w:jc w:val="left"/>
      </w:pPr>
    </w:p>
    <w:p w14:paraId="389DCC51" w14:textId="77777777" w:rsidR="005E49C8" w:rsidRDefault="005E49C8">
      <w:pPr>
        <w:spacing w:before="0" w:after="160" w:line="259" w:lineRule="auto"/>
        <w:jc w:val="left"/>
      </w:pPr>
      <w:r>
        <w:br w:type="page"/>
      </w:r>
    </w:p>
    <w:p w14:paraId="20F02C0B" w14:textId="77777777" w:rsidR="006E3432" w:rsidRPr="006E3432" w:rsidRDefault="006E3432" w:rsidP="006E3432">
      <w:pPr>
        <w:rPr>
          <w:i/>
          <w:u w:val="single"/>
        </w:rPr>
      </w:pPr>
      <w:r w:rsidRPr="006E3432">
        <w:rPr>
          <w:i/>
          <w:u w:val="single"/>
        </w:rPr>
        <w:lastRenderedPageBreak/>
        <w:t>Intra-annual comparisons</w:t>
      </w:r>
    </w:p>
    <w:p w14:paraId="38D65BC4" w14:textId="77777777" w:rsidR="006E3432" w:rsidRPr="006E3432" w:rsidRDefault="006E3432" w:rsidP="006E3432">
      <w:pPr>
        <w:tabs>
          <w:tab w:val="left" w:pos="0"/>
          <w:tab w:val="left" w:pos="624"/>
          <w:tab w:val="left" w:pos="1620"/>
          <w:tab w:val="left" w:pos="2364"/>
        </w:tabs>
        <w:autoSpaceDE w:val="0"/>
        <w:autoSpaceDN w:val="0"/>
        <w:adjustRightInd w:val="0"/>
        <w:spacing w:before="0" w:after="0" w:line="240" w:lineRule="auto"/>
        <w:jc w:val="left"/>
        <w:rPr>
          <w:i/>
        </w:rPr>
      </w:pPr>
      <w:r w:rsidRPr="006E3432">
        <w:rPr>
          <w:i/>
        </w:rPr>
        <w:t>2014-15</w:t>
      </w:r>
    </w:p>
    <w:p w14:paraId="128B49C5" w14:textId="3FBA2322" w:rsidR="006E3432" w:rsidRDefault="006E3432" w:rsidP="006E3432">
      <w:r>
        <w:t>In 2014-15, microinvertebrate density varied between 376 (±17) and 2,076 (±117) ind/L (</w:t>
      </w:r>
      <w:r w:rsidRPr="003811F7">
        <w:fldChar w:fldCharType="begin"/>
      </w:r>
      <w:r w:rsidRPr="003811F7">
        <w:instrText xml:space="preserve"> REF _Ref29905227 \h  \* MERGEFORMAT </w:instrText>
      </w:r>
      <w:r w:rsidRPr="003811F7">
        <w:fldChar w:fldCharType="separate"/>
      </w:r>
      <w:r w:rsidR="00A20F12" w:rsidRPr="00740E39">
        <w:t xml:space="preserve">Figure </w:t>
      </w:r>
      <w:r w:rsidR="00A20F12">
        <w:t>25</w:t>
      </w:r>
      <w:r w:rsidRPr="003811F7">
        <w:fldChar w:fldCharType="end"/>
      </w:r>
      <w:r w:rsidRPr="003811F7">
        <w:t xml:space="preserve">; </w:t>
      </w:r>
      <w:r w:rsidRPr="003811F7">
        <w:fldChar w:fldCharType="begin"/>
      </w:r>
      <w:r w:rsidRPr="003811F7">
        <w:instrText xml:space="preserve"> REF _Ref29905256 \h  \* MERGEFORMAT </w:instrText>
      </w:r>
      <w:r w:rsidRPr="003811F7">
        <w:fldChar w:fldCharType="separate"/>
      </w:r>
      <w:r w:rsidR="00A20F12" w:rsidRPr="00BB47A5">
        <w:t xml:space="preserve">Figure </w:t>
      </w:r>
      <w:r w:rsidR="00A20F12">
        <w:t>26</w:t>
      </w:r>
      <w:r w:rsidRPr="003811F7">
        <w:fldChar w:fldCharType="end"/>
      </w:r>
      <w:r>
        <w:t>), while species richness varied between 11.89 (± 1.66) and 25.78 (±0.22</w:t>
      </w:r>
      <w:r w:rsidRPr="003D35ED">
        <w:t>) (</w:t>
      </w:r>
      <w:r w:rsidRPr="003D35ED">
        <w:fldChar w:fldCharType="begin"/>
      </w:r>
      <w:r w:rsidRPr="003D35ED">
        <w:instrText xml:space="preserve"> REF _Ref29906291 \h  \* MERGEFORMAT </w:instrText>
      </w:r>
      <w:r w:rsidRPr="003D35ED">
        <w:fldChar w:fldCharType="separate"/>
      </w:r>
      <w:r w:rsidR="00A20F12" w:rsidRPr="0053478A">
        <w:t xml:space="preserve">Figure </w:t>
      </w:r>
      <w:r w:rsidR="00A20F12">
        <w:t>27</w:t>
      </w:r>
      <w:r w:rsidRPr="003D35ED">
        <w:fldChar w:fldCharType="end"/>
      </w:r>
      <w:r w:rsidRPr="003D35ED">
        <w:t xml:space="preserve">). </w:t>
      </w:r>
      <w:r>
        <w:t>PERMANOVAs indicated that there was a significant interaction between site and trip for both density (</w:t>
      </w:r>
      <w:r w:rsidRPr="000F1202">
        <w:rPr>
          <w:i/>
        </w:rPr>
        <w:t>P</w:t>
      </w:r>
      <w:r>
        <w:t>=0.</w:t>
      </w:r>
      <w:r w:rsidR="00264F87">
        <w:t>0</w:t>
      </w:r>
      <w:r>
        <w:t>001) and species richness (</w:t>
      </w:r>
      <w:r w:rsidRPr="000F1202">
        <w:rPr>
          <w:i/>
        </w:rPr>
        <w:t>P</w:t>
      </w:r>
      <w:r>
        <w:t xml:space="preserve">=0.016), </w:t>
      </w:r>
      <w:r w:rsidRPr="00904A4B">
        <w:t xml:space="preserve">which suggests that differences in </w:t>
      </w:r>
      <w:r>
        <w:t xml:space="preserve">microinvertebrate </w:t>
      </w:r>
      <w:r w:rsidRPr="00904A4B">
        <w:t xml:space="preserve">composition </w:t>
      </w:r>
      <w:r>
        <w:t>among trips</w:t>
      </w:r>
      <w:r w:rsidRPr="00904A4B">
        <w:t xml:space="preserve"> were not consistent </w:t>
      </w:r>
      <w:r>
        <w:t>between sites</w:t>
      </w:r>
      <w:r w:rsidRPr="00904A4B">
        <w:t xml:space="preserve"> and vice versa</w:t>
      </w:r>
      <w:r>
        <w:t>.</w:t>
      </w:r>
    </w:p>
    <w:p w14:paraId="0499BCB3" w14:textId="1326807C" w:rsidR="006E3432" w:rsidRPr="0089313E" w:rsidRDefault="006E3432" w:rsidP="00D00DC2">
      <w:pPr>
        <w:rPr>
          <w:rFonts w:cs="Arial"/>
          <w:color w:val="auto"/>
          <w:sz w:val="20"/>
          <w:szCs w:val="22"/>
        </w:rPr>
      </w:pPr>
      <w:r>
        <w:t>In November 2014, the delivery of Commonwealth environmental water increased discharge to South Australia from ~6,000 to ~10,000 ML/d (</w:t>
      </w:r>
      <w:r w:rsidR="000F1202">
        <w:fldChar w:fldCharType="begin"/>
      </w:r>
      <w:r w:rsidR="000F1202">
        <w:instrText xml:space="preserve"> REF _Ref416335496 \h </w:instrText>
      </w:r>
      <w:r w:rsidR="000F1202">
        <w:fldChar w:fldCharType="separate"/>
      </w:r>
      <w:r w:rsidR="00A20F12" w:rsidRPr="00E56F42">
        <w:t xml:space="preserve">Figure </w:t>
      </w:r>
      <w:r w:rsidR="00A20F12">
        <w:rPr>
          <w:noProof/>
        </w:rPr>
        <w:t>5</w:t>
      </w:r>
      <w:r w:rsidR="000F1202">
        <w:fldChar w:fldCharType="end"/>
      </w:r>
      <w:r>
        <w:t>). At Lock 6, these increases in discharge in combination with the operation of the Chowilla regulator coincided with a higher representation of littoral (facultatively pelagic) rotifers within the microinvertebrate community and the presence of standing-water pelagic microcrustacean</w:t>
      </w:r>
      <w:r w:rsidRPr="007919E1">
        <w:t>s (</w:t>
      </w:r>
      <w:r w:rsidRPr="007919E1">
        <w:fldChar w:fldCharType="begin"/>
      </w:r>
      <w:r w:rsidRPr="007919E1">
        <w:instrText xml:space="preserve"> REF _Ref29905227 \h  \* MERGEFORMAT </w:instrText>
      </w:r>
      <w:r w:rsidRPr="007919E1">
        <w:fldChar w:fldCharType="separate"/>
      </w:r>
      <w:r w:rsidR="00A20F12" w:rsidRPr="00740E39">
        <w:t xml:space="preserve">Figure </w:t>
      </w:r>
      <w:r w:rsidR="00A20F12">
        <w:t>25</w:t>
      </w:r>
      <w:r w:rsidRPr="007919E1">
        <w:fldChar w:fldCharType="end"/>
      </w:r>
      <w:r w:rsidRPr="007919E1">
        <w:t xml:space="preserve">; </w:t>
      </w:r>
      <w:r w:rsidRPr="007919E1">
        <w:fldChar w:fldCharType="begin"/>
      </w:r>
      <w:r w:rsidRPr="007919E1">
        <w:instrText xml:space="preserve"> REF _Ref29909808 \h  \* MERGEFORMAT </w:instrText>
      </w:r>
      <w:r w:rsidRPr="007919E1">
        <w:fldChar w:fldCharType="separate"/>
      </w:r>
      <w:r w:rsidR="00A20F12" w:rsidRPr="00B73182">
        <w:t xml:space="preserve">Figure </w:t>
      </w:r>
      <w:r w:rsidR="00A20F12">
        <w:t>28</w:t>
      </w:r>
      <w:r w:rsidRPr="007919E1">
        <w:fldChar w:fldCharType="end"/>
      </w:r>
      <w:r w:rsidR="000F1202">
        <w:t>; Appendix B</w:t>
      </w:r>
      <w:r w:rsidRPr="007919E1">
        <w:t>)</w:t>
      </w:r>
      <w:r>
        <w:t xml:space="preserve">. </w:t>
      </w:r>
      <w:r w:rsidR="001D0344" w:rsidRPr="00D00DC2">
        <w:t>All taxa driving significant differences between sampling trips are known from the upper Murray and southern tributaries (</w:t>
      </w:r>
      <w:r w:rsidR="001D0344" w:rsidRPr="00D00DC2">
        <w:fldChar w:fldCharType="begin"/>
      </w:r>
      <w:r w:rsidR="001D0344" w:rsidRPr="00D00DC2">
        <w:instrText xml:space="preserve"> REF _Ref30775587 \h </w:instrText>
      </w:r>
      <w:r w:rsidR="001D0344">
        <w:instrText xml:space="preserve"> \* MERGEFORMAT </w:instrText>
      </w:r>
      <w:r w:rsidR="001D0344" w:rsidRPr="00D00DC2">
        <w:fldChar w:fldCharType="separate"/>
      </w:r>
      <w:r w:rsidR="00A20F12" w:rsidRPr="00945311">
        <w:t xml:space="preserve">Table </w:t>
      </w:r>
      <w:r w:rsidR="00A20F12">
        <w:t>17</w:t>
      </w:r>
      <w:r w:rsidR="001D0344" w:rsidRPr="00D00DC2">
        <w:fldChar w:fldCharType="end"/>
      </w:r>
      <w:r w:rsidR="001D0344" w:rsidRPr="00D00DC2">
        <w:t>).</w:t>
      </w:r>
      <w:r w:rsidR="001D0344">
        <w:t xml:space="preserve"> </w:t>
      </w:r>
      <w:r>
        <w:t>These organisms contributed to significantly greater microinvertebrate densities at Lock 6 in comparison to Lock 1 on 3 November and 19 November 2014 (</w:t>
      </w:r>
      <w:r w:rsidRPr="000F1202">
        <w:rPr>
          <w:i/>
        </w:rPr>
        <w:t>P</w:t>
      </w:r>
      <w:r>
        <w:t>=0.003 and 0.0496, respectively) and the highest microinvertebrate densities observed during the study for October and early November at Lock</w:t>
      </w:r>
      <w:r w:rsidRPr="009D4477">
        <w:t xml:space="preserve"> 6 (</w:t>
      </w:r>
      <w:r w:rsidRPr="009D4477">
        <w:fldChar w:fldCharType="begin"/>
      </w:r>
      <w:r w:rsidRPr="009D4477">
        <w:instrText xml:space="preserve"> REF _Ref29905227 \h  \* MERGEFORMAT </w:instrText>
      </w:r>
      <w:r w:rsidRPr="009D4477">
        <w:fldChar w:fldCharType="separate"/>
      </w:r>
      <w:r w:rsidR="00A20F12" w:rsidRPr="00740E39">
        <w:t xml:space="preserve">Figure </w:t>
      </w:r>
      <w:r w:rsidR="00A20F12">
        <w:t>25</w:t>
      </w:r>
      <w:r w:rsidRPr="009D4477">
        <w:fldChar w:fldCharType="end"/>
      </w:r>
      <w:r w:rsidRPr="009D4477">
        <w:t>). At</w:t>
      </w:r>
      <w:r>
        <w:t xml:space="preserve"> Lock 6 and Lock 1, these increases in discharge coincided with significantly higher species richness on 3 November 2014 than the 19 November 2014 </w:t>
      </w:r>
      <w:r w:rsidR="00FB480E">
        <w:t xml:space="preserve">trip </w:t>
      </w:r>
      <w:r>
        <w:t>(</w:t>
      </w:r>
      <w:r w:rsidRPr="000F1202">
        <w:rPr>
          <w:i/>
        </w:rPr>
        <w:t>P</w:t>
      </w:r>
      <w:r>
        <w:t>=0.</w:t>
      </w:r>
      <w:r w:rsidR="00264F87">
        <w:t>0</w:t>
      </w:r>
      <w:r>
        <w:t xml:space="preserve">322 at Lock 6 and </w:t>
      </w:r>
      <w:r w:rsidRPr="00592D14">
        <w:rPr>
          <w:i/>
        </w:rPr>
        <w:t>P</w:t>
      </w:r>
      <w:r>
        <w:t xml:space="preserve">=0.0243 at Lock </w:t>
      </w:r>
      <w:r w:rsidRPr="009D4477">
        <w:t>1) (</w:t>
      </w:r>
      <w:r w:rsidRPr="009D4477">
        <w:fldChar w:fldCharType="begin"/>
      </w:r>
      <w:r w:rsidRPr="009D4477">
        <w:instrText xml:space="preserve"> REF _Ref29906291 \h  \* MERGEFORMAT </w:instrText>
      </w:r>
      <w:r w:rsidRPr="009D4477">
        <w:fldChar w:fldCharType="separate"/>
      </w:r>
      <w:r w:rsidR="00A20F12" w:rsidRPr="0053478A">
        <w:t xml:space="preserve">Figure </w:t>
      </w:r>
      <w:r w:rsidR="00A20F12">
        <w:t>27</w:t>
      </w:r>
      <w:r w:rsidRPr="009D4477">
        <w:fldChar w:fldCharType="end"/>
      </w:r>
      <w:r w:rsidRPr="009D4477">
        <w:t>). Species</w:t>
      </w:r>
      <w:r>
        <w:t xml:space="preserve"> richness </w:t>
      </w:r>
      <w:r w:rsidRPr="0089313E">
        <w:rPr>
          <w:color w:val="auto"/>
        </w:rPr>
        <w:t>was high for November 2014 in comparison to those recorded in early November in all other years at both sites (excluding at Lock 1 in 2015-16 during weir pool raising) (</w:t>
      </w:r>
      <w:r w:rsidRPr="0089313E">
        <w:rPr>
          <w:color w:val="auto"/>
        </w:rPr>
        <w:fldChar w:fldCharType="begin"/>
      </w:r>
      <w:r w:rsidRPr="0089313E">
        <w:rPr>
          <w:color w:val="auto"/>
        </w:rPr>
        <w:instrText xml:space="preserve"> REF _Ref29906291 \h  \* MERGEFORMAT </w:instrText>
      </w:r>
      <w:r w:rsidRPr="0089313E">
        <w:rPr>
          <w:color w:val="auto"/>
        </w:rPr>
      </w:r>
      <w:r w:rsidRPr="0089313E">
        <w:rPr>
          <w:color w:val="auto"/>
        </w:rPr>
        <w:fldChar w:fldCharType="separate"/>
      </w:r>
      <w:r w:rsidR="00A20F12" w:rsidRPr="00A20F12">
        <w:rPr>
          <w:color w:val="auto"/>
        </w:rPr>
        <w:t>Figure 27</w:t>
      </w:r>
      <w:r w:rsidRPr="0089313E">
        <w:rPr>
          <w:color w:val="auto"/>
        </w:rPr>
        <w:fldChar w:fldCharType="end"/>
      </w:r>
      <w:r w:rsidRPr="0089313E">
        <w:rPr>
          <w:color w:val="auto"/>
        </w:rPr>
        <w:t xml:space="preserve">). </w:t>
      </w:r>
    </w:p>
    <w:p w14:paraId="341A707B" w14:textId="48593F6A" w:rsidR="006E3432" w:rsidRDefault="006E3432" w:rsidP="006E3432">
      <w:r w:rsidRPr="0089313E">
        <w:rPr>
          <w:color w:val="auto"/>
        </w:rPr>
        <w:t>In mid-January 2015, the delivery of Commonwealth environmental water, which increased discharge from ~7,000 to 10,000 ML/d (</w:t>
      </w:r>
      <w:r w:rsidR="003403AC" w:rsidRPr="0089313E">
        <w:rPr>
          <w:color w:val="auto"/>
        </w:rPr>
        <w:fldChar w:fldCharType="begin"/>
      </w:r>
      <w:r w:rsidR="003403AC" w:rsidRPr="0089313E">
        <w:rPr>
          <w:color w:val="auto"/>
        </w:rPr>
        <w:instrText xml:space="preserve"> REF _Ref416335496 \h </w:instrText>
      </w:r>
      <w:r w:rsidR="003403AC" w:rsidRPr="0089313E">
        <w:rPr>
          <w:color w:val="auto"/>
        </w:rPr>
      </w:r>
      <w:r w:rsidR="003403AC" w:rsidRPr="0089313E">
        <w:rPr>
          <w:color w:val="auto"/>
        </w:rPr>
        <w:fldChar w:fldCharType="separate"/>
      </w:r>
      <w:r w:rsidR="00A20F12" w:rsidRPr="00E56F42">
        <w:t xml:space="preserve">Figure </w:t>
      </w:r>
      <w:r w:rsidR="00A20F12">
        <w:rPr>
          <w:noProof/>
        </w:rPr>
        <w:t>5</w:t>
      </w:r>
      <w:r w:rsidR="003403AC" w:rsidRPr="0089313E">
        <w:rPr>
          <w:color w:val="auto"/>
        </w:rPr>
        <w:fldChar w:fldCharType="end"/>
      </w:r>
      <w:r w:rsidRPr="0089313E">
        <w:rPr>
          <w:color w:val="auto"/>
        </w:rPr>
        <w:t>), coincided with the highest microinvertebrate density and species richness recorded for the sampling period at Lock 6 and Lock 1 (</w:t>
      </w:r>
      <w:r w:rsidRPr="0089313E">
        <w:rPr>
          <w:color w:val="auto"/>
        </w:rPr>
        <w:fldChar w:fldCharType="begin"/>
      </w:r>
      <w:r w:rsidRPr="0089313E">
        <w:rPr>
          <w:color w:val="auto"/>
        </w:rPr>
        <w:instrText xml:space="preserve"> REF _Ref29905227 \h  \* MERGEFORMAT </w:instrText>
      </w:r>
      <w:r w:rsidRPr="0089313E">
        <w:rPr>
          <w:color w:val="auto"/>
        </w:rPr>
      </w:r>
      <w:r w:rsidRPr="0089313E">
        <w:rPr>
          <w:color w:val="auto"/>
        </w:rPr>
        <w:fldChar w:fldCharType="separate"/>
      </w:r>
      <w:r w:rsidR="00A20F12" w:rsidRPr="00A20F12">
        <w:rPr>
          <w:color w:val="auto"/>
        </w:rPr>
        <w:t>Figure 25</w:t>
      </w:r>
      <w:r w:rsidRPr="0089313E">
        <w:rPr>
          <w:color w:val="auto"/>
        </w:rPr>
        <w:fldChar w:fldCharType="end"/>
      </w:r>
      <w:r w:rsidRPr="0089313E">
        <w:rPr>
          <w:color w:val="auto"/>
        </w:rPr>
        <w:t xml:space="preserve">; </w:t>
      </w:r>
      <w:r w:rsidRPr="0089313E">
        <w:rPr>
          <w:color w:val="auto"/>
        </w:rPr>
        <w:fldChar w:fldCharType="begin"/>
      </w:r>
      <w:r w:rsidRPr="0089313E">
        <w:rPr>
          <w:color w:val="auto"/>
        </w:rPr>
        <w:instrText xml:space="preserve"> REF _Ref29905256 \h  \* MERGEFORMAT </w:instrText>
      </w:r>
      <w:r w:rsidRPr="0089313E">
        <w:rPr>
          <w:color w:val="auto"/>
        </w:rPr>
      </w:r>
      <w:r w:rsidRPr="0089313E">
        <w:rPr>
          <w:color w:val="auto"/>
        </w:rPr>
        <w:fldChar w:fldCharType="separate"/>
      </w:r>
      <w:r w:rsidR="00A20F12" w:rsidRPr="00A20F12">
        <w:rPr>
          <w:color w:val="auto"/>
        </w:rPr>
        <w:t>Figure 26</w:t>
      </w:r>
      <w:r w:rsidRPr="0089313E">
        <w:rPr>
          <w:color w:val="auto"/>
        </w:rPr>
        <w:fldChar w:fldCharType="end"/>
      </w:r>
      <w:r w:rsidRPr="006A7FF7">
        <w:t xml:space="preserve">; </w:t>
      </w:r>
      <w:r w:rsidRPr="006A7FF7">
        <w:fldChar w:fldCharType="begin"/>
      </w:r>
      <w:r w:rsidRPr="006A7FF7">
        <w:instrText xml:space="preserve"> REF _Ref29906291 \h  \* MERGEFORMAT </w:instrText>
      </w:r>
      <w:r w:rsidRPr="006A7FF7">
        <w:fldChar w:fldCharType="separate"/>
      </w:r>
      <w:r w:rsidR="00A20F12" w:rsidRPr="0053478A">
        <w:t xml:space="preserve">Figure </w:t>
      </w:r>
      <w:r w:rsidR="00A20F12">
        <w:t>27</w:t>
      </w:r>
      <w:r w:rsidRPr="006A7FF7">
        <w:fldChar w:fldCharType="end"/>
      </w:r>
      <w:r w:rsidRPr="006A7FF7">
        <w:t>). Despite</w:t>
      </w:r>
      <w:r>
        <w:t xml:space="preserve"> microinvertebrate density commonly being greatest in January at both sites, those observed at Lock 1 were the greatest measured across all four years for that site </w:t>
      </w:r>
      <w:r w:rsidRPr="00643E82">
        <w:t>(</w:t>
      </w:r>
      <w:r w:rsidRPr="00643E82">
        <w:fldChar w:fldCharType="begin"/>
      </w:r>
      <w:r w:rsidRPr="00643E82">
        <w:instrText xml:space="preserve"> REF _Ref29905256 \h  \* MERGEFORMAT </w:instrText>
      </w:r>
      <w:r w:rsidRPr="00643E82">
        <w:fldChar w:fldCharType="separate"/>
      </w:r>
      <w:r w:rsidR="00A20F12" w:rsidRPr="00BB47A5">
        <w:t xml:space="preserve">Figure </w:t>
      </w:r>
      <w:r w:rsidR="00A20F12">
        <w:t>26</w:t>
      </w:r>
      <w:r w:rsidRPr="00643E82">
        <w:fldChar w:fldCharType="end"/>
      </w:r>
      <w:r w:rsidRPr="00643E82">
        <w:t>).</w:t>
      </w:r>
      <w:r>
        <w:t xml:space="preserve"> </w:t>
      </w:r>
      <w:r w:rsidRPr="00C633D4">
        <w:t>Microinvertebrate density at Lock 1 gradually increased with increasing temperature throughout the sampling period</w:t>
      </w:r>
      <w:r>
        <w:t xml:space="preserve"> </w:t>
      </w:r>
      <w:r w:rsidRPr="007C0CF1">
        <w:t>(</w:t>
      </w:r>
      <w:r w:rsidRPr="007C0CF1">
        <w:fldChar w:fldCharType="begin"/>
      </w:r>
      <w:r w:rsidRPr="007C0CF1">
        <w:instrText xml:space="preserve"> REF _Ref29905256 \h  \* MERGEFORMAT </w:instrText>
      </w:r>
      <w:r w:rsidRPr="007C0CF1">
        <w:fldChar w:fldCharType="separate"/>
      </w:r>
      <w:r w:rsidR="00A20F12" w:rsidRPr="00BB47A5">
        <w:t xml:space="preserve">Figure </w:t>
      </w:r>
      <w:r w:rsidR="00A20F12">
        <w:t>26</w:t>
      </w:r>
      <w:r w:rsidRPr="007C0CF1">
        <w:fldChar w:fldCharType="end"/>
      </w:r>
      <w:r w:rsidRPr="007C0CF1">
        <w:t>).</w:t>
      </w:r>
      <w:r>
        <w:t xml:space="preserve"> Species richness was significantly higher at Lock 6 and Lock 1 on 19 January 2015 in comparison to all other trips excluding 3 November 2014 and 14 December 2014 at Lock 6 (</w:t>
      </w:r>
      <w:r w:rsidR="00670218" w:rsidRPr="00383262">
        <w:rPr>
          <w:i/>
        </w:rPr>
        <w:t>P</w:t>
      </w:r>
      <w:r w:rsidR="00670218">
        <w:t>=0.00</w:t>
      </w:r>
      <w:r w:rsidR="00592D14">
        <w:t>04</w:t>
      </w:r>
      <w:r>
        <w:t>–0.0</w:t>
      </w:r>
      <w:r w:rsidR="00592D14">
        <w:t>124</w:t>
      </w:r>
      <w:r w:rsidRPr="00E24E0F">
        <w:t>) (</w:t>
      </w:r>
      <w:r w:rsidRPr="00E24E0F">
        <w:fldChar w:fldCharType="begin"/>
      </w:r>
      <w:r w:rsidRPr="00E24E0F">
        <w:instrText xml:space="preserve"> REF _Ref29906291 \h  \* MERGEFORMAT </w:instrText>
      </w:r>
      <w:r w:rsidRPr="00E24E0F">
        <w:fldChar w:fldCharType="separate"/>
      </w:r>
      <w:r w:rsidR="00A20F12" w:rsidRPr="0053478A">
        <w:t xml:space="preserve">Figure </w:t>
      </w:r>
      <w:r w:rsidR="00A20F12">
        <w:t>27</w:t>
      </w:r>
      <w:r w:rsidRPr="00E24E0F">
        <w:fldChar w:fldCharType="end"/>
      </w:r>
      <w:r w:rsidRPr="00E24E0F">
        <w:t>). Contributing</w:t>
      </w:r>
      <w:r>
        <w:t xml:space="preserve"> to the high species richness and densities in January was a high representation of littoral (facultatively pelagic) rotifers within the microinvertebrate community </w:t>
      </w:r>
      <w:r w:rsidRPr="00405745">
        <w:t>(</w:t>
      </w:r>
      <w:r w:rsidRPr="00405745">
        <w:fldChar w:fldCharType="begin"/>
      </w:r>
      <w:r w:rsidRPr="00405745">
        <w:instrText xml:space="preserve"> REF _Ref29905227 \h  \* MERGEFORMAT </w:instrText>
      </w:r>
      <w:r w:rsidRPr="00405745">
        <w:fldChar w:fldCharType="separate"/>
      </w:r>
      <w:r w:rsidR="00A20F12" w:rsidRPr="00740E39">
        <w:t xml:space="preserve">Figure </w:t>
      </w:r>
      <w:r w:rsidR="00A20F12">
        <w:t>25</w:t>
      </w:r>
      <w:r w:rsidRPr="00405745">
        <w:fldChar w:fldCharType="end"/>
      </w:r>
      <w:r w:rsidRPr="00405745">
        <w:t xml:space="preserve">; </w:t>
      </w:r>
      <w:r w:rsidRPr="00405745">
        <w:fldChar w:fldCharType="begin"/>
      </w:r>
      <w:r w:rsidRPr="00405745">
        <w:instrText xml:space="preserve"> REF _Ref29905256 \h  \* MERGEFORMAT </w:instrText>
      </w:r>
      <w:r w:rsidRPr="00405745">
        <w:fldChar w:fldCharType="separate"/>
      </w:r>
      <w:r w:rsidR="00A20F12" w:rsidRPr="00BB47A5">
        <w:t xml:space="preserve">Figure </w:t>
      </w:r>
      <w:r w:rsidR="00A20F12">
        <w:t>26</w:t>
      </w:r>
      <w:r w:rsidRPr="00405745">
        <w:fldChar w:fldCharType="end"/>
      </w:r>
      <w:r w:rsidRPr="00405745">
        <w:t>).</w:t>
      </w:r>
      <w:r>
        <w:t xml:space="preserve"> </w:t>
      </w:r>
    </w:p>
    <w:p w14:paraId="7559E62A" w14:textId="77777777" w:rsidR="006E3432" w:rsidRPr="006E3432" w:rsidRDefault="006E3432" w:rsidP="006E3432">
      <w:pPr>
        <w:rPr>
          <w:i/>
        </w:rPr>
      </w:pPr>
      <w:r w:rsidRPr="006E3432">
        <w:rPr>
          <w:i/>
        </w:rPr>
        <w:t>2015-16</w:t>
      </w:r>
    </w:p>
    <w:p w14:paraId="14DFBE0A" w14:textId="5DCDC482" w:rsidR="006E3432" w:rsidRDefault="006E3432" w:rsidP="006E3432">
      <w:r>
        <w:t xml:space="preserve">In 2015-16, </w:t>
      </w:r>
      <w:r w:rsidRPr="002F5271">
        <w:t>microinvertebrate density varied between 72 (±6.1) and 1</w:t>
      </w:r>
      <w:r>
        <w:t>,</w:t>
      </w:r>
      <w:r w:rsidRPr="002F5271">
        <w:t>955 (±205) ind/L (</w:t>
      </w:r>
      <w:r w:rsidRPr="002F5271">
        <w:fldChar w:fldCharType="begin"/>
      </w:r>
      <w:r w:rsidRPr="002F5271">
        <w:instrText xml:space="preserve"> REF _Ref29905227 \h  \* MERGEFORMAT </w:instrText>
      </w:r>
      <w:r w:rsidRPr="002F5271">
        <w:fldChar w:fldCharType="separate"/>
      </w:r>
      <w:r w:rsidR="00A20F12" w:rsidRPr="00740E39">
        <w:t xml:space="preserve">Figure </w:t>
      </w:r>
      <w:r w:rsidR="00A20F12">
        <w:t>25</w:t>
      </w:r>
      <w:r w:rsidRPr="002F5271">
        <w:fldChar w:fldCharType="end"/>
      </w:r>
      <w:r w:rsidRPr="002F5271">
        <w:t xml:space="preserve">; </w:t>
      </w:r>
      <w:r w:rsidRPr="002F5271">
        <w:fldChar w:fldCharType="begin"/>
      </w:r>
      <w:r w:rsidRPr="002F5271">
        <w:instrText xml:space="preserve"> REF _Ref29905256 \h  \* MERGEFORMAT </w:instrText>
      </w:r>
      <w:r w:rsidRPr="002F5271">
        <w:fldChar w:fldCharType="separate"/>
      </w:r>
      <w:r w:rsidR="00A20F12" w:rsidRPr="00BB47A5">
        <w:t xml:space="preserve">Figure </w:t>
      </w:r>
      <w:r w:rsidR="00A20F12">
        <w:t>26</w:t>
      </w:r>
      <w:r w:rsidRPr="002F5271">
        <w:fldChar w:fldCharType="end"/>
      </w:r>
      <w:r w:rsidRPr="002F5271">
        <w:t>)</w:t>
      </w:r>
      <w:r>
        <w:t xml:space="preserve">, while species richness varied between 5.7 (±0.69) and 26 (±1.1) </w:t>
      </w:r>
      <w:r w:rsidRPr="00E5719B">
        <w:t>taxa (</w:t>
      </w:r>
      <w:r w:rsidRPr="00E5719B">
        <w:fldChar w:fldCharType="begin"/>
      </w:r>
      <w:r w:rsidRPr="00E5719B">
        <w:instrText xml:space="preserve"> REF _Ref29906291 \h  \* MERGEFORMAT </w:instrText>
      </w:r>
      <w:r w:rsidRPr="00E5719B">
        <w:fldChar w:fldCharType="separate"/>
      </w:r>
      <w:r w:rsidR="00A20F12" w:rsidRPr="0053478A">
        <w:t xml:space="preserve">Figure </w:t>
      </w:r>
      <w:r w:rsidR="00A20F12">
        <w:t>27</w:t>
      </w:r>
      <w:r w:rsidRPr="00E5719B">
        <w:fldChar w:fldCharType="end"/>
      </w:r>
      <w:r w:rsidRPr="00E5719B">
        <w:t xml:space="preserve">). </w:t>
      </w:r>
      <w:r>
        <w:t>PERMANOVAs indicated that there was a significant interaction between site and trip for both density (</w:t>
      </w:r>
      <w:r w:rsidR="00670218" w:rsidRPr="00383262">
        <w:rPr>
          <w:i/>
        </w:rPr>
        <w:t>P</w:t>
      </w:r>
      <w:r w:rsidR="00592D14">
        <w:t>=</w:t>
      </w:r>
      <w:r w:rsidR="00670218">
        <w:t>0.00</w:t>
      </w:r>
      <w:r w:rsidR="00592D14">
        <w:t>0</w:t>
      </w:r>
      <w:r w:rsidR="00670218">
        <w:t>1</w:t>
      </w:r>
      <w:r>
        <w:t>) and species richness (</w:t>
      </w:r>
      <w:r w:rsidRPr="003403AC">
        <w:rPr>
          <w:i/>
        </w:rPr>
        <w:t>P</w:t>
      </w:r>
      <w:r>
        <w:t>=0.0</w:t>
      </w:r>
      <w:r w:rsidR="00592D14">
        <w:t>00</w:t>
      </w:r>
      <w:r>
        <w:t xml:space="preserve">1), </w:t>
      </w:r>
      <w:r w:rsidRPr="00904A4B">
        <w:t xml:space="preserve">which suggests that differences in </w:t>
      </w:r>
      <w:r>
        <w:t xml:space="preserve">microinvertebrate </w:t>
      </w:r>
      <w:r w:rsidRPr="00904A4B">
        <w:t xml:space="preserve">composition </w:t>
      </w:r>
      <w:r>
        <w:t>among trips</w:t>
      </w:r>
      <w:r w:rsidRPr="00904A4B">
        <w:t xml:space="preserve"> were not consistent </w:t>
      </w:r>
      <w:r>
        <w:t>between sites</w:t>
      </w:r>
      <w:r w:rsidRPr="00904A4B">
        <w:t xml:space="preserve"> and vice versa</w:t>
      </w:r>
      <w:r>
        <w:t>.</w:t>
      </w:r>
    </w:p>
    <w:p w14:paraId="668A44F2" w14:textId="71183560" w:rsidR="006E3432" w:rsidRPr="00CF4C80" w:rsidRDefault="006E3432" w:rsidP="006E3432">
      <w:r>
        <w:lastRenderedPageBreak/>
        <w:t>From September to November 2015, environmental water (77 % Commonwealth environmental water), maintained discharge at a peak of 9,600–11,700 ML/d, where it wou</w:t>
      </w:r>
      <w:r w:rsidR="003403AC">
        <w:t>ld have otherwise been ~4,100–</w:t>
      </w:r>
      <w:r>
        <w:t>4,900 ML/d (</w:t>
      </w:r>
      <w:r w:rsidR="003403AC">
        <w:fldChar w:fldCharType="begin"/>
      </w:r>
      <w:r w:rsidR="003403AC">
        <w:instrText xml:space="preserve"> REF _Ref416335496 \h </w:instrText>
      </w:r>
      <w:r w:rsidR="003403AC">
        <w:fldChar w:fldCharType="separate"/>
      </w:r>
      <w:r w:rsidR="00A20F12" w:rsidRPr="00E56F42">
        <w:t xml:space="preserve">Figure </w:t>
      </w:r>
      <w:r w:rsidR="00A20F12">
        <w:rPr>
          <w:noProof/>
        </w:rPr>
        <w:t>5</w:t>
      </w:r>
      <w:r w:rsidR="003403AC">
        <w:fldChar w:fldCharType="end"/>
      </w:r>
      <w:r>
        <w:t>). At Lock 6, microinvertebrate density was significantly greater on 2 November 2015 in comparison to 6 October 2015 and 20 October 2015 (</w:t>
      </w:r>
      <w:r w:rsidR="00670218" w:rsidRPr="00383262">
        <w:rPr>
          <w:i/>
        </w:rPr>
        <w:t>P</w:t>
      </w:r>
      <w:r w:rsidR="00592D14">
        <w:t>=</w:t>
      </w:r>
      <w:r w:rsidR="00670218">
        <w:t>0.00</w:t>
      </w:r>
      <w:r w:rsidR="00592D14">
        <w:t>06</w:t>
      </w:r>
      <w:r>
        <w:t xml:space="preserve">) and coincided with maximum water levels at the Chowilla </w:t>
      </w:r>
      <w:r w:rsidRPr="00B57687">
        <w:t>regulator (</w:t>
      </w:r>
      <w:r w:rsidRPr="00B57687">
        <w:fldChar w:fldCharType="begin"/>
      </w:r>
      <w:r w:rsidRPr="00B57687">
        <w:instrText xml:space="preserve"> REF _Ref29905227 \h  \* MERGEFORMAT </w:instrText>
      </w:r>
      <w:r w:rsidRPr="00B57687">
        <w:fldChar w:fldCharType="separate"/>
      </w:r>
      <w:r w:rsidR="00A20F12" w:rsidRPr="00740E39">
        <w:t xml:space="preserve">Figure </w:t>
      </w:r>
      <w:r w:rsidR="00A20F12">
        <w:t>25</w:t>
      </w:r>
      <w:r w:rsidRPr="00B57687">
        <w:fldChar w:fldCharType="end"/>
      </w:r>
      <w:r w:rsidRPr="00B57687">
        <w:t>). Additionally</w:t>
      </w:r>
      <w:r>
        <w:t>, at Lock 6 there was significantly higher species richness on 2 November 2015, 1</w:t>
      </w:r>
      <w:r w:rsidR="00592D14">
        <w:t>7</w:t>
      </w:r>
      <w:r>
        <w:t xml:space="preserve"> November 2015 and </w:t>
      </w:r>
      <w:r w:rsidR="00592D14">
        <w:t>30 November</w:t>
      </w:r>
      <w:r>
        <w:t xml:space="preserve"> 2015 than the 20 October 2015 (</w:t>
      </w:r>
      <w:r w:rsidRPr="003403AC">
        <w:rPr>
          <w:i/>
        </w:rPr>
        <w:t>P</w:t>
      </w:r>
      <w:r>
        <w:t>=0.0072, 0.0042 and 0.0271, respectively) which coi</w:t>
      </w:r>
      <w:r w:rsidR="00635C29">
        <w:t>ncided with the drawdown of the Chowilla regulato</w:t>
      </w:r>
      <w:r w:rsidR="00635C29" w:rsidRPr="007C2B4C">
        <w:t>r</w:t>
      </w:r>
      <w:r w:rsidR="00635C29">
        <w:t xml:space="preserve"> and Lock 6</w:t>
      </w:r>
      <w:r w:rsidR="00635C29" w:rsidRPr="007C2B4C">
        <w:t xml:space="preserve"> (</w:t>
      </w:r>
      <w:r w:rsidRPr="007C2B4C">
        <w:fldChar w:fldCharType="begin"/>
      </w:r>
      <w:r w:rsidRPr="007C2B4C">
        <w:instrText xml:space="preserve"> REF _Ref29906291 \h  \* MERGEFORMAT </w:instrText>
      </w:r>
      <w:r w:rsidRPr="007C2B4C">
        <w:fldChar w:fldCharType="separate"/>
      </w:r>
      <w:r w:rsidR="00A20F12" w:rsidRPr="0053478A">
        <w:t xml:space="preserve">Figure </w:t>
      </w:r>
      <w:r w:rsidR="00A20F12">
        <w:t>27</w:t>
      </w:r>
      <w:r w:rsidRPr="007C2B4C">
        <w:fldChar w:fldCharType="end"/>
      </w:r>
      <w:r w:rsidR="000F1202">
        <w:t>; Appendix B</w:t>
      </w:r>
      <w:r w:rsidRPr="007C2B4C">
        <w:t>). However</w:t>
      </w:r>
      <w:r>
        <w:t>, these increases in density and species richness were relatively small. At Lock 1, microinvertebrate density was significantly greater on 6 October and 20 October 2015 than Lock 6 (</w:t>
      </w:r>
      <w:r w:rsidRPr="003403AC">
        <w:rPr>
          <w:i/>
        </w:rPr>
        <w:t>P</w:t>
      </w:r>
      <w:r>
        <w:t xml:space="preserve">=0.0088 and </w:t>
      </w:r>
      <w:r w:rsidR="00592D14">
        <w:t>0.0003</w:t>
      </w:r>
      <w:r>
        <w:t>, respectively</w:t>
      </w:r>
      <w:r w:rsidRPr="005A2B26">
        <w:t>) (</w:t>
      </w:r>
      <w:r w:rsidRPr="005A2B26">
        <w:fldChar w:fldCharType="begin"/>
      </w:r>
      <w:r w:rsidRPr="005A2B26">
        <w:instrText xml:space="preserve"> REF _Ref29905256 \h  \* MERGEFORMAT </w:instrText>
      </w:r>
      <w:r w:rsidRPr="005A2B26">
        <w:fldChar w:fldCharType="separate"/>
      </w:r>
      <w:r w:rsidR="00A20F12" w:rsidRPr="00BB47A5">
        <w:t xml:space="preserve">Figure </w:t>
      </w:r>
      <w:r w:rsidR="00A20F12">
        <w:t>26</w:t>
      </w:r>
      <w:r w:rsidRPr="005A2B26">
        <w:fldChar w:fldCharType="end"/>
      </w:r>
      <w:r w:rsidRPr="005A2B26">
        <w:t>). These</w:t>
      </w:r>
      <w:r>
        <w:t xml:space="preserve"> microinvertebrate densities at Lock 1 were high for October in comparison to all other </w:t>
      </w:r>
      <w:r w:rsidRPr="00F46B84">
        <w:t>years (</w:t>
      </w:r>
      <w:r w:rsidRPr="00F46B84">
        <w:fldChar w:fldCharType="begin"/>
      </w:r>
      <w:r w:rsidRPr="00F46B84">
        <w:instrText xml:space="preserve"> REF _Ref29905256 \h  \* MERGEFORMAT </w:instrText>
      </w:r>
      <w:r w:rsidRPr="00F46B84">
        <w:fldChar w:fldCharType="separate"/>
      </w:r>
      <w:r w:rsidR="00A20F12" w:rsidRPr="00BB47A5">
        <w:t xml:space="preserve">Figure </w:t>
      </w:r>
      <w:r w:rsidR="00A20F12">
        <w:t>26</w:t>
      </w:r>
      <w:r w:rsidRPr="00F46B84">
        <w:fldChar w:fldCharType="end"/>
      </w:r>
      <w:r w:rsidRPr="00F46B84">
        <w:t>).</w:t>
      </w:r>
      <w:r>
        <w:t xml:space="preserve"> </w:t>
      </w:r>
      <w:r w:rsidRPr="00A6174B">
        <w:t xml:space="preserve">Microinvertebrate density at Lock 1 gradually increased with increasing temperature throughout the study </w:t>
      </w:r>
      <w:r w:rsidRPr="00F46B84">
        <w:t>period (</w:t>
      </w:r>
      <w:r w:rsidRPr="00F46B84">
        <w:fldChar w:fldCharType="begin"/>
      </w:r>
      <w:r w:rsidRPr="00F46B84">
        <w:instrText xml:space="preserve"> REF _Ref29905256 \h  \* MERGEFORMAT </w:instrText>
      </w:r>
      <w:r w:rsidRPr="00F46B84">
        <w:fldChar w:fldCharType="separate"/>
      </w:r>
      <w:r w:rsidR="00A20F12" w:rsidRPr="00BB47A5">
        <w:t xml:space="preserve">Figure </w:t>
      </w:r>
      <w:r w:rsidR="00A20F12">
        <w:t>26</w:t>
      </w:r>
      <w:r w:rsidRPr="00F46B84">
        <w:fldChar w:fldCharType="end"/>
      </w:r>
      <w:r w:rsidRPr="00F46B84">
        <w:t xml:space="preserve">; </w:t>
      </w:r>
      <w:r w:rsidRPr="00F46B84">
        <w:fldChar w:fldCharType="begin"/>
      </w:r>
      <w:r w:rsidRPr="00F46B84">
        <w:instrText xml:space="preserve"> REF _Ref29909808 \h  \* MERGEFORMAT </w:instrText>
      </w:r>
      <w:r w:rsidRPr="00F46B84">
        <w:fldChar w:fldCharType="separate"/>
      </w:r>
      <w:r w:rsidR="00A20F12" w:rsidRPr="00B73182">
        <w:t xml:space="preserve">Figure </w:t>
      </w:r>
      <w:r w:rsidR="00A20F12">
        <w:t>28</w:t>
      </w:r>
      <w:r w:rsidRPr="00F46B84">
        <w:fldChar w:fldCharType="end"/>
      </w:r>
      <w:r w:rsidRPr="00F46B84">
        <w:t>). Species</w:t>
      </w:r>
      <w:r>
        <w:t xml:space="preserve"> richness was also significantly greater at Lock 1 in comparison to Lock 6 from the 6 October until the 2 November 2015 (</w:t>
      </w:r>
      <w:r w:rsidR="00670218" w:rsidRPr="00383262">
        <w:rPr>
          <w:i/>
        </w:rPr>
        <w:t>P</w:t>
      </w:r>
      <w:r w:rsidR="007E59D8">
        <w:t>=</w:t>
      </w:r>
      <w:r w:rsidR="00670218">
        <w:t>0.00</w:t>
      </w:r>
      <w:r w:rsidR="00592D14">
        <w:t>05</w:t>
      </w:r>
      <w:r>
        <w:t>–0.016</w:t>
      </w:r>
      <w:r w:rsidR="00592D14">
        <w:t>3</w:t>
      </w:r>
      <w:r w:rsidRPr="00CB32E3">
        <w:t>) (</w:t>
      </w:r>
      <w:r w:rsidRPr="00CB32E3">
        <w:fldChar w:fldCharType="begin"/>
      </w:r>
      <w:r w:rsidRPr="00CB32E3">
        <w:instrText xml:space="preserve"> REF _Ref29906291 \h  \* MERGEFORMAT </w:instrText>
      </w:r>
      <w:r w:rsidRPr="00CB32E3">
        <w:fldChar w:fldCharType="separate"/>
      </w:r>
      <w:r w:rsidR="00A20F12" w:rsidRPr="0053478A">
        <w:t xml:space="preserve">Figure </w:t>
      </w:r>
      <w:r w:rsidR="00A20F12">
        <w:t>27</w:t>
      </w:r>
      <w:r w:rsidRPr="00CB32E3">
        <w:fldChar w:fldCharType="end"/>
      </w:r>
      <w:r w:rsidRPr="00CB32E3">
        <w:t>). Species</w:t>
      </w:r>
      <w:r>
        <w:t xml:space="preserve"> richness on the 2 November 2015 at Lock 1 was the highest for the sampling period (26±1.1 taxa) and was high in comparison to all other years excluding 2016-</w:t>
      </w:r>
      <w:r w:rsidRPr="00CB32E3">
        <w:t>17 (</w:t>
      </w:r>
      <w:r w:rsidRPr="00CB32E3">
        <w:fldChar w:fldCharType="begin"/>
      </w:r>
      <w:r w:rsidRPr="00CB32E3">
        <w:instrText xml:space="preserve"> REF _Ref29906291 \h  \* MERGEFORMAT </w:instrText>
      </w:r>
      <w:r w:rsidRPr="00CB32E3">
        <w:fldChar w:fldCharType="separate"/>
      </w:r>
      <w:r w:rsidR="00A20F12" w:rsidRPr="0053478A">
        <w:t xml:space="preserve">Figure </w:t>
      </w:r>
      <w:r w:rsidR="00A20F12">
        <w:t>27</w:t>
      </w:r>
      <w:r w:rsidRPr="00CB32E3">
        <w:fldChar w:fldCharType="end"/>
      </w:r>
      <w:r w:rsidRPr="00CB32E3">
        <w:t>).</w:t>
      </w:r>
      <w:r>
        <w:t xml:space="preserve"> As for the previous year, most microinvertebrates originated from the southern basin (Murray and tributaries) and were common species (</w:t>
      </w:r>
      <w:r w:rsidR="003403AC">
        <w:fldChar w:fldCharType="begin"/>
      </w:r>
      <w:r w:rsidR="003403AC">
        <w:instrText xml:space="preserve"> REF _Ref30775587 \h </w:instrText>
      </w:r>
      <w:r w:rsidR="003403AC">
        <w:fldChar w:fldCharType="separate"/>
      </w:r>
      <w:r w:rsidR="00A20F12" w:rsidRPr="00945311">
        <w:rPr>
          <w:noProof/>
          <w:lang w:eastAsia="en-AU"/>
        </w:rPr>
        <w:t xml:space="preserve">Table </w:t>
      </w:r>
      <w:r w:rsidR="00A20F12">
        <w:rPr>
          <w:noProof/>
          <w:lang w:eastAsia="en-AU"/>
        </w:rPr>
        <w:t>17</w:t>
      </w:r>
      <w:r w:rsidR="003403AC">
        <w:fldChar w:fldCharType="end"/>
      </w:r>
      <w:r>
        <w:t xml:space="preserve">). </w:t>
      </w:r>
      <w:r>
        <w:rPr>
          <w:i/>
          <w:iCs/>
        </w:rPr>
        <w:t xml:space="preserve">Keratella javana </w:t>
      </w:r>
      <w:r>
        <w:t xml:space="preserve">was likely from a northern tributary. Notable was the occurrence of </w:t>
      </w:r>
      <w:r>
        <w:rPr>
          <w:i/>
          <w:iCs/>
        </w:rPr>
        <w:t>Keratella americana</w:t>
      </w:r>
      <w:r>
        <w:t>, first record for the continent of this tropical species first described from the Americas.</w:t>
      </w:r>
    </w:p>
    <w:p w14:paraId="6183E469" w14:textId="77777777" w:rsidR="006E3432" w:rsidRPr="006E3432" w:rsidRDefault="006E3432" w:rsidP="006E3432">
      <w:pPr>
        <w:rPr>
          <w:i/>
        </w:rPr>
      </w:pPr>
      <w:r w:rsidRPr="006E3432">
        <w:rPr>
          <w:i/>
        </w:rPr>
        <w:t>2016-17</w:t>
      </w:r>
    </w:p>
    <w:p w14:paraId="1BDE6A96" w14:textId="33C1184E" w:rsidR="006E3432" w:rsidRDefault="006E3432" w:rsidP="006E3432">
      <w:r>
        <w:t xml:space="preserve">In 2016-17, a high flow year, microinvertebrate density (2,408 ±100) and species richness (34 ±1.18) was the highest for all four years </w:t>
      </w:r>
      <w:r w:rsidRPr="00C05A2B">
        <w:t>(</w:t>
      </w:r>
      <w:r w:rsidRPr="00C05A2B">
        <w:fldChar w:fldCharType="begin"/>
      </w:r>
      <w:r w:rsidRPr="00C05A2B">
        <w:instrText xml:space="preserve"> REF _Ref29905227 \h  \* MERGEFORMAT </w:instrText>
      </w:r>
      <w:r w:rsidRPr="00C05A2B">
        <w:fldChar w:fldCharType="separate"/>
      </w:r>
      <w:r w:rsidR="00A20F12" w:rsidRPr="00740E39">
        <w:t xml:space="preserve">Figure </w:t>
      </w:r>
      <w:r w:rsidR="00A20F12">
        <w:t>25</w:t>
      </w:r>
      <w:r w:rsidRPr="00C05A2B">
        <w:fldChar w:fldCharType="end"/>
      </w:r>
      <w:r w:rsidRPr="00C05A2B">
        <w:t xml:space="preserve">; </w:t>
      </w:r>
      <w:r w:rsidRPr="00C05A2B">
        <w:fldChar w:fldCharType="begin"/>
      </w:r>
      <w:r w:rsidRPr="00C05A2B">
        <w:instrText xml:space="preserve"> REF _Ref29905256 \h  \* MERGEFORMAT </w:instrText>
      </w:r>
      <w:r w:rsidRPr="00C05A2B">
        <w:fldChar w:fldCharType="separate"/>
      </w:r>
      <w:r w:rsidR="00A20F12" w:rsidRPr="00BB47A5">
        <w:t xml:space="preserve">Figure </w:t>
      </w:r>
      <w:r w:rsidR="00A20F12">
        <w:t>26</w:t>
      </w:r>
      <w:r w:rsidRPr="00C05A2B">
        <w:fldChar w:fldCharType="end"/>
      </w:r>
      <w:r>
        <w:t xml:space="preserve">; </w:t>
      </w:r>
      <w:r w:rsidRPr="00CB32E3">
        <w:fldChar w:fldCharType="begin"/>
      </w:r>
      <w:r w:rsidRPr="00CB32E3">
        <w:instrText xml:space="preserve"> REF _Ref29906291 \h  \* MERGEFORMAT </w:instrText>
      </w:r>
      <w:r w:rsidRPr="00CB32E3">
        <w:fldChar w:fldCharType="separate"/>
      </w:r>
      <w:r w:rsidR="00A20F12" w:rsidRPr="0053478A">
        <w:t xml:space="preserve">Figure </w:t>
      </w:r>
      <w:r w:rsidR="00A20F12">
        <w:t>27</w:t>
      </w:r>
      <w:r w:rsidRPr="00CB32E3">
        <w:fldChar w:fldCharType="end"/>
      </w:r>
      <w:r w:rsidRPr="00C05A2B">
        <w:t>).</w:t>
      </w:r>
      <w:r>
        <w:t xml:space="preserve"> PERMANOVAs indicated that there was a significant interaction between site and trip for both density (</w:t>
      </w:r>
      <w:r w:rsidR="00670218" w:rsidRPr="00383262">
        <w:rPr>
          <w:i/>
        </w:rPr>
        <w:t>P</w:t>
      </w:r>
      <w:r w:rsidR="00592D14">
        <w:t>=</w:t>
      </w:r>
      <w:r w:rsidR="00670218">
        <w:t>0.0</w:t>
      </w:r>
      <w:r w:rsidR="00592D14">
        <w:t>0</w:t>
      </w:r>
      <w:r w:rsidR="00670218">
        <w:t>01</w:t>
      </w:r>
      <w:r>
        <w:t>) and species richness (</w:t>
      </w:r>
      <w:r w:rsidRPr="00592D14">
        <w:rPr>
          <w:i/>
        </w:rPr>
        <w:t>P</w:t>
      </w:r>
      <w:r>
        <w:t>=0.0</w:t>
      </w:r>
      <w:r w:rsidR="00592D14">
        <w:t>00</w:t>
      </w:r>
      <w:r>
        <w:t xml:space="preserve">1), </w:t>
      </w:r>
      <w:r w:rsidRPr="00904A4B">
        <w:t xml:space="preserve">which suggests that differences in </w:t>
      </w:r>
      <w:r>
        <w:t xml:space="preserve">microinvertebrate </w:t>
      </w:r>
      <w:r w:rsidRPr="00904A4B">
        <w:t xml:space="preserve">composition </w:t>
      </w:r>
      <w:r>
        <w:t>among trips</w:t>
      </w:r>
      <w:r w:rsidRPr="00904A4B">
        <w:t xml:space="preserve"> were not consistent </w:t>
      </w:r>
      <w:r>
        <w:t>between sites</w:t>
      </w:r>
      <w:r w:rsidRPr="00904A4B">
        <w:t xml:space="preserve"> and vice versa</w:t>
      </w:r>
      <w:r>
        <w:t>.</w:t>
      </w:r>
    </w:p>
    <w:p w14:paraId="3EABB92F" w14:textId="520CB95C" w:rsidR="006E3432" w:rsidRPr="00241DD5" w:rsidRDefault="006E3432" w:rsidP="006E3432">
      <w:r>
        <w:t>From September until mid-December 2016, very small volumes of environmental water were released in comparison to unregulated flows (</w:t>
      </w:r>
      <w:r w:rsidR="002E1D86">
        <w:fldChar w:fldCharType="begin"/>
      </w:r>
      <w:r w:rsidR="002E1D86">
        <w:instrText xml:space="preserve"> REF _Ref416335496 \h </w:instrText>
      </w:r>
      <w:r w:rsidR="002E1D86">
        <w:fldChar w:fldCharType="separate"/>
      </w:r>
      <w:r w:rsidR="00A20F12" w:rsidRPr="00E56F42">
        <w:t xml:space="preserve">Figure </w:t>
      </w:r>
      <w:r w:rsidR="00A20F12">
        <w:rPr>
          <w:noProof/>
        </w:rPr>
        <w:t>5</w:t>
      </w:r>
      <w:r w:rsidR="002E1D86">
        <w:fldChar w:fldCharType="end"/>
      </w:r>
      <w:r>
        <w:t xml:space="preserve">). Increases in microinvertebrate density and species richness coincided with increases in discharge and </w:t>
      </w:r>
      <w:r w:rsidR="00635C29">
        <w:t xml:space="preserve">water </w:t>
      </w:r>
      <w:r>
        <w:t xml:space="preserve">temperature at both Lock 6 and Lock </w:t>
      </w:r>
      <w:r w:rsidRPr="00CD06A6">
        <w:t>1 (</w:t>
      </w:r>
      <w:r w:rsidRPr="00CD06A6">
        <w:fldChar w:fldCharType="begin"/>
      </w:r>
      <w:r w:rsidRPr="00CD06A6">
        <w:instrText xml:space="preserve"> REF _Ref29905227 \h  \* MERGEFORMAT </w:instrText>
      </w:r>
      <w:r w:rsidRPr="00CD06A6">
        <w:fldChar w:fldCharType="separate"/>
      </w:r>
      <w:r w:rsidR="00A20F12" w:rsidRPr="00740E39">
        <w:t xml:space="preserve">Figure </w:t>
      </w:r>
      <w:r w:rsidR="00A20F12">
        <w:t>25</w:t>
      </w:r>
      <w:r w:rsidRPr="00CD06A6">
        <w:fldChar w:fldCharType="end"/>
      </w:r>
      <w:r w:rsidRPr="00CD06A6">
        <w:t xml:space="preserve">; </w:t>
      </w:r>
      <w:r w:rsidRPr="00CD06A6">
        <w:fldChar w:fldCharType="begin"/>
      </w:r>
      <w:r w:rsidRPr="00CD06A6">
        <w:instrText xml:space="preserve"> REF _Ref29905256 \h  \* MERGEFORMAT </w:instrText>
      </w:r>
      <w:r w:rsidRPr="00CD06A6">
        <w:fldChar w:fldCharType="separate"/>
      </w:r>
      <w:r w:rsidR="00A20F12" w:rsidRPr="00BB47A5">
        <w:t xml:space="preserve">Figure </w:t>
      </w:r>
      <w:r w:rsidR="00A20F12">
        <w:t>26</w:t>
      </w:r>
      <w:r w:rsidRPr="00CD06A6">
        <w:fldChar w:fldCharType="end"/>
      </w:r>
      <w:r w:rsidRPr="00CD06A6">
        <w:t xml:space="preserve">; </w:t>
      </w:r>
      <w:r w:rsidRPr="00CD06A6">
        <w:fldChar w:fldCharType="begin"/>
      </w:r>
      <w:r w:rsidRPr="00CD06A6">
        <w:instrText xml:space="preserve"> REF _Ref29906291 \h  \* MERGEFORMAT </w:instrText>
      </w:r>
      <w:r w:rsidRPr="00CD06A6">
        <w:fldChar w:fldCharType="separate"/>
      </w:r>
      <w:r w:rsidR="00A20F12" w:rsidRPr="0053478A">
        <w:t xml:space="preserve">Figure </w:t>
      </w:r>
      <w:r w:rsidR="00A20F12">
        <w:t>27</w:t>
      </w:r>
      <w:r w:rsidRPr="00CD06A6">
        <w:fldChar w:fldCharType="end"/>
      </w:r>
      <w:r w:rsidRPr="00CD06A6">
        <w:t xml:space="preserve">). This </w:t>
      </w:r>
      <w:r>
        <w:t>excluded the 6 December 2016 when microinvertebrate density and species richness was significantly lower than the preceding trip at both Lock 6 and Lock 1 (</w:t>
      </w:r>
      <w:r w:rsidRPr="002E1D86">
        <w:rPr>
          <w:i/>
        </w:rPr>
        <w:t>P</w:t>
      </w:r>
      <w:r>
        <w:t>=0.00</w:t>
      </w:r>
      <w:r w:rsidR="00592D14">
        <w:t>01</w:t>
      </w:r>
      <w:r>
        <w:t xml:space="preserve"> and </w:t>
      </w:r>
      <w:r w:rsidR="00592D14">
        <w:t>0.0003</w:t>
      </w:r>
      <w:r>
        <w:t>, respectively</w:t>
      </w:r>
      <w:r w:rsidR="00592D14" w:rsidRPr="00592D14">
        <w:t xml:space="preserve"> for density, and </w:t>
      </w:r>
      <w:r w:rsidR="00592D14" w:rsidRPr="00592D14">
        <w:rPr>
          <w:i/>
        </w:rPr>
        <w:t>P</w:t>
      </w:r>
      <w:r w:rsidR="00592D14" w:rsidRPr="00592D14">
        <w:t>=0.0096 and 0.0003, respectively for species richness</w:t>
      </w:r>
      <w:r>
        <w:t>). At this time, dissolved oxygen levels had fallen below 2 mg/L at both sites due to the hypoxic effects of blackwater (</w:t>
      </w:r>
      <w:r w:rsidR="002E1D86">
        <w:t xml:space="preserve">Ye </w:t>
      </w:r>
      <w:r w:rsidR="002E1D86" w:rsidRPr="002E1D86">
        <w:rPr>
          <w:i/>
        </w:rPr>
        <w:t>et al.</w:t>
      </w:r>
      <w:r w:rsidR="002E1D86">
        <w:t xml:space="preserve"> 2018</w:t>
      </w:r>
      <w:r w:rsidRPr="002E1D86">
        <w:t>)</w:t>
      </w:r>
      <w:r w:rsidR="00635C29">
        <w:t xml:space="preserve"> which was the likely cause for reduction in density</w:t>
      </w:r>
      <w:r w:rsidRPr="002E1D86">
        <w:t xml:space="preserve">. </w:t>
      </w:r>
    </w:p>
    <w:p w14:paraId="5CEC1EDB" w14:textId="0ED08A34" w:rsidR="006E3432" w:rsidRPr="00B1111D" w:rsidRDefault="006E3432" w:rsidP="006E3432">
      <w:r>
        <w:t>In late-December 2016, Commonwealth environmental water delivery in the LMR reduced the steepness of the flow recession and peaked on the 22 December 2016 at 8,100 ML/d (</w:t>
      </w:r>
      <w:r w:rsidR="002E1D86">
        <w:fldChar w:fldCharType="begin"/>
      </w:r>
      <w:r w:rsidR="002E1D86">
        <w:instrText xml:space="preserve"> REF _Ref416335496 \h </w:instrText>
      </w:r>
      <w:r w:rsidR="002E1D86">
        <w:fldChar w:fldCharType="separate"/>
      </w:r>
      <w:r w:rsidR="00A20F12" w:rsidRPr="00E56F42">
        <w:t xml:space="preserve">Figure </w:t>
      </w:r>
      <w:r w:rsidR="00A20F12">
        <w:rPr>
          <w:noProof/>
        </w:rPr>
        <w:t>5</w:t>
      </w:r>
      <w:r w:rsidR="002E1D86">
        <w:fldChar w:fldCharType="end"/>
      </w:r>
      <w:r>
        <w:t>).</w:t>
      </w:r>
      <w:r>
        <w:rPr>
          <w:vertAlign w:val="superscript"/>
        </w:rPr>
        <w:t xml:space="preserve"> </w:t>
      </w:r>
      <w:r>
        <w:t xml:space="preserve">This coincided with the recovery of microinvertebrate density and species richness at both Lock 6 and Lock 1 on </w:t>
      </w:r>
      <w:r w:rsidR="00F66272">
        <w:t xml:space="preserve">the 21 December 2016 to </w:t>
      </w:r>
      <w:r>
        <w:t xml:space="preserve">values similar to those observed prior to the blackwater </w:t>
      </w:r>
      <w:r w:rsidRPr="009441C0">
        <w:t>event (</w:t>
      </w:r>
      <w:r w:rsidRPr="009441C0">
        <w:fldChar w:fldCharType="begin"/>
      </w:r>
      <w:r w:rsidRPr="009441C0">
        <w:instrText xml:space="preserve"> REF _Ref29905227 \h  \* MERGEFORMAT </w:instrText>
      </w:r>
      <w:r w:rsidRPr="009441C0">
        <w:fldChar w:fldCharType="separate"/>
      </w:r>
      <w:r w:rsidR="00A20F12" w:rsidRPr="00740E39">
        <w:t xml:space="preserve">Figure </w:t>
      </w:r>
      <w:r w:rsidR="00A20F12">
        <w:t>25</w:t>
      </w:r>
      <w:r w:rsidRPr="009441C0">
        <w:fldChar w:fldCharType="end"/>
      </w:r>
      <w:r w:rsidRPr="009441C0">
        <w:t xml:space="preserve">; </w:t>
      </w:r>
      <w:r w:rsidRPr="009441C0">
        <w:fldChar w:fldCharType="begin"/>
      </w:r>
      <w:r w:rsidRPr="009441C0">
        <w:instrText xml:space="preserve"> REF _Ref29906291 \h  \* MERGEFORMAT </w:instrText>
      </w:r>
      <w:r w:rsidRPr="009441C0">
        <w:fldChar w:fldCharType="separate"/>
      </w:r>
      <w:r w:rsidR="00A20F12" w:rsidRPr="0053478A">
        <w:t xml:space="preserve">Figure </w:t>
      </w:r>
      <w:r w:rsidR="00A20F12">
        <w:t>27</w:t>
      </w:r>
      <w:r w:rsidRPr="009441C0">
        <w:fldChar w:fldCharType="end"/>
      </w:r>
      <w:r w:rsidRPr="009441C0">
        <w:t>).</w:t>
      </w:r>
      <w:r>
        <w:t xml:space="preserve"> </w:t>
      </w:r>
      <w:r w:rsidR="002E1D86">
        <w:t>Dominant taxa during December/</w:t>
      </w:r>
      <w:r>
        <w:t xml:space="preserve">January were a mix of Murray and Darling </w:t>
      </w:r>
      <w:r w:rsidR="002E1D86">
        <w:t xml:space="preserve">River </w:t>
      </w:r>
      <w:r>
        <w:t xml:space="preserve">taxa, primarily rotifers, including the tropical warm water brachionids </w:t>
      </w:r>
      <w:r>
        <w:rPr>
          <w:i/>
          <w:iCs/>
        </w:rPr>
        <w:t xml:space="preserve">B. caudatus personatus </w:t>
      </w:r>
      <w:r>
        <w:t xml:space="preserve">and </w:t>
      </w:r>
      <w:r w:rsidRPr="002E1D86">
        <w:rPr>
          <w:i/>
          <w:iCs/>
        </w:rPr>
        <w:t>B. durga</w:t>
      </w:r>
      <w:r>
        <w:rPr>
          <w:i/>
          <w:iCs/>
        </w:rPr>
        <w:t>e</w:t>
      </w:r>
      <w:r>
        <w:t xml:space="preserve">, the </w:t>
      </w:r>
      <w:r>
        <w:lastRenderedPageBreak/>
        <w:t>latter new to the continent</w:t>
      </w:r>
      <w:r w:rsidR="008B1F11">
        <w:t xml:space="preserve"> (</w:t>
      </w:r>
      <w:r w:rsidR="008B1F11">
        <w:fldChar w:fldCharType="begin"/>
      </w:r>
      <w:r w:rsidR="008B1F11">
        <w:instrText xml:space="preserve"> REF _Ref30775587 \h </w:instrText>
      </w:r>
      <w:r w:rsidR="008B1F11">
        <w:fldChar w:fldCharType="separate"/>
      </w:r>
      <w:r w:rsidR="00A20F12" w:rsidRPr="00945311">
        <w:rPr>
          <w:noProof/>
          <w:lang w:eastAsia="en-AU"/>
        </w:rPr>
        <w:t xml:space="preserve">Table </w:t>
      </w:r>
      <w:r w:rsidR="00A20F12">
        <w:rPr>
          <w:noProof/>
          <w:lang w:eastAsia="en-AU"/>
        </w:rPr>
        <w:t>17</w:t>
      </w:r>
      <w:r w:rsidR="008B1F11">
        <w:fldChar w:fldCharType="end"/>
      </w:r>
      <w:r w:rsidR="008B1F11">
        <w:t>)</w:t>
      </w:r>
      <w:r>
        <w:t xml:space="preserve">. The introduced </w:t>
      </w:r>
      <w:r>
        <w:rPr>
          <w:i/>
          <w:iCs/>
        </w:rPr>
        <w:t xml:space="preserve">Keratella americana </w:t>
      </w:r>
      <w:r w:rsidR="008B1F11">
        <w:t>was again recorded at both Lock 6 and 1</w:t>
      </w:r>
      <w:r>
        <w:t xml:space="preserve">. Also recorded during </w:t>
      </w:r>
      <w:r w:rsidR="008B1F11">
        <w:t>December/January</w:t>
      </w:r>
      <w:r>
        <w:t xml:space="preserve"> were </w:t>
      </w:r>
      <w:r>
        <w:rPr>
          <w:i/>
          <w:iCs/>
        </w:rPr>
        <w:t>Hexarthra braziliensis</w:t>
      </w:r>
      <w:r>
        <w:t xml:space="preserve"> a S</w:t>
      </w:r>
      <w:r w:rsidR="008B1F11">
        <w:t>ou</w:t>
      </w:r>
      <w:r>
        <w:t xml:space="preserve">th American rotifer, and </w:t>
      </w:r>
      <w:r>
        <w:rPr>
          <w:i/>
          <w:iCs/>
        </w:rPr>
        <w:t>Daphnia galeata</w:t>
      </w:r>
      <w:r>
        <w:t>, a Holarctic species</w:t>
      </w:r>
      <w:r w:rsidR="00F66272">
        <w:t xml:space="preserve"> (Karabanov </w:t>
      </w:r>
      <w:r w:rsidR="00F66272">
        <w:rPr>
          <w:i/>
          <w:iCs/>
        </w:rPr>
        <w:t>et al.</w:t>
      </w:r>
      <w:r w:rsidR="00F66272">
        <w:t xml:space="preserve"> 2018)</w:t>
      </w:r>
      <w:r>
        <w:t>, both new to the continent.</w:t>
      </w:r>
    </w:p>
    <w:p w14:paraId="6968AF24" w14:textId="050BFEC2" w:rsidR="006E3432" w:rsidRDefault="006E3432" w:rsidP="006E3432">
      <w:r>
        <w:t xml:space="preserve">Microinvertebrate density and species richness at Lock 6 and Lock 1 gradually increased with increasing temperature and discharge throughout the study period (excluding the 2 December 2016 </w:t>
      </w:r>
      <w:r w:rsidRPr="00A5577D">
        <w:t>during the blackwater event) (</w:t>
      </w:r>
      <w:r w:rsidRPr="00A5577D">
        <w:fldChar w:fldCharType="begin"/>
      </w:r>
      <w:r w:rsidRPr="00A5577D">
        <w:instrText xml:space="preserve"> REF _Ref29905227 \h  \* MERGEFORMAT </w:instrText>
      </w:r>
      <w:r w:rsidRPr="00A5577D">
        <w:fldChar w:fldCharType="separate"/>
      </w:r>
      <w:r w:rsidR="00A20F12" w:rsidRPr="00740E39">
        <w:t xml:space="preserve">Figure </w:t>
      </w:r>
      <w:r w:rsidR="00A20F12">
        <w:t>25</w:t>
      </w:r>
      <w:r w:rsidRPr="00A5577D">
        <w:fldChar w:fldCharType="end"/>
      </w:r>
      <w:r w:rsidRPr="00A5577D">
        <w:t xml:space="preserve">; </w:t>
      </w:r>
      <w:r w:rsidRPr="00A5577D">
        <w:fldChar w:fldCharType="begin"/>
      </w:r>
      <w:r w:rsidRPr="00A5577D">
        <w:instrText xml:space="preserve"> REF _Ref29905256 \h  \* MERGEFORMAT </w:instrText>
      </w:r>
      <w:r w:rsidRPr="00A5577D">
        <w:fldChar w:fldCharType="separate"/>
      </w:r>
      <w:r w:rsidR="00A20F12" w:rsidRPr="00BB47A5">
        <w:t xml:space="preserve">Figure </w:t>
      </w:r>
      <w:r w:rsidR="00A20F12">
        <w:t>26</w:t>
      </w:r>
      <w:r w:rsidRPr="00A5577D">
        <w:fldChar w:fldCharType="end"/>
      </w:r>
      <w:r w:rsidRPr="00A5577D">
        <w:t xml:space="preserve">; </w:t>
      </w:r>
      <w:r w:rsidRPr="00A5577D">
        <w:fldChar w:fldCharType="begin"/>
      </w:r>
      <w:r w:rsidRPr="00A5577D">
        <w:instrText xml:space="preserve"> REF _Ref29906291 \h  \* MERGEFORMAT </w:instrText>
      </w:r>
      <w:r w:rsidRPr="00A5577D">
        <w:fldChar w:fldCharType="separate"/>
      </w:r>
      <w:r w:rsidR="00A20F12" w:rsidRPr="0053478A">
        <w:t xml:space="preserve">Figure </w:t>
      </w:r>
      <w:r w:rsidR="00A20F12">
        <w:t>27</w:t>
      </w:r>
      <w:r w:rsidRPr="00A5577D">
        <w:fldChar w:fldCharType="end"/>
      </w:r>
      <w:r w:rsidRPr="00A5577D">
        <w:t>).</w:t>
      </w:r>
    </w:p>
    <w:p w14:paraId="7013F462" w14:textId="77777777" w:rsidR="006E3432" w:rsidRPr="006E3432" w:rsidRDefault="006E3432" w:rsidP="006E3432">
      <w:pPr>
        <w:rPr>
          <w:i/>
        </w:rPr>
      </w:pPr>
      <w:r w:rsidRPr="006E3432">
        <w:rPr>
          <w:i/>
        </w:rPr>
        <w:t>2017-18</w:t>
      </w:r>
    </w:p>
    <w:p w14:paraId="48933A8E" w14:textId="1BF0FC6A" w:rsidR="006E3432" w:rsidRDefault="006E3432" w:rsidP="006E3432">
      <w:r>
        <w:t xml:space="preserve">In 2017-18, microinvertebrate density varied between 97 (±17) and 1,552 (±57) ind/L, while species richness varied between 4.3 (±0.51) and 25 (±1.12) taxa </w:t>
      </w:r>
      <w:r w:rsidRPr="00EF12B1">
        <w:t>(</w:t>
      </w:r>
      <w:r w:rsidRPr="00EF12B1">
        <w:fldChar w:fldCharType="begin"/>
      </w:r>
      <w:r w:rsidRPr="00EF12B1">
        <w:instrText xml:space="preserve"> REF _Ref29905227 \h  \* MERGEFORMAT </w:instrText>
      </w:r>
      <w:r w:rsidRPr="00EF12B1">
        <w:fldChar w:fldCharType="separate"/>
      </w:r>
      <w:r w:rsidR="00A20F12" w:rsidRPr="00740E39">
        <w:t xml:space="preserve">Figure </w:t>
      </w:r>
      <w:r w:rsidR="00A20F12">
        <w:t>25</w:t>
      </w:r>
      <w:r w:rsidRPr="00EF12B1">
        <w:fldChar w:fldCharType="end"/>
      </w:r>
      <w:r w:rsidRPr="00EF12B1">
        <w:t xml:space="preserve">; </w:t>
      </w:r>
      <w:r w:rsidRPr="00EF12B1">
        <w:fldChar w:fldCharType="begin"/>
      </w:r>
      <w:r w:rsidRPr="00EF12B1">
        <w:instrText xml:space="preserve"> REF _Ref29905256 \h  \* MERGEFORMAT </w:instrText>
      </w:r>
      <w:r w:rsidRPr="00EF12B1">
        <w:fldChar w:fldCharType="separate"/>
      </w:r>
      <w:r w:rsidR="00A20F12" w:rsidRPr="00BB47A5">
        <w:t xml:space="preserve">Figure </w:t>
      </w:r>
      <w:r w:rsidR="00A20F12">
        <w:t>26</w:t>
      </w:r>
      <w:r w:rsidRPr="00EF12B1">
        <w:fldChar w:fldCharType="end"/>
      </w:r>
      <w:r w:rsidRPr="00EF12B1">
        <w:t xml:space="preserve">; </w:t>
      </w:r>
      <w:r w:rsidRPr="00EF12B1">
        <w:fldChar w:fldCharType="begin"/>
      </w:r>
      <w:r w:rsidRPr="00EF12B1">
        <w:instrText xml:space="preserve"> REF _Ref29906291 \h  \* MERGEFORMAT </w:instrText>
      </w:r>
      <w:r w:rsidRPr="00EF12B1">
        <w:fldChar w:fldCharType="separate"/>
      </w:r>
      <w:r w:rsidR="00A20F12" w:rsidRPr="0053478A">
        <w:t xml:space="preserve">Figure </w:t>
      </w:r>
      <w:r w:rsidR="00A20F12">
        <w:t>27</w:t>
      </w:r>
      <w:r w:rsidRPr="00EF12B1">
        <w:fldChar w:fldCharType="end"/>
      </w:r>
      <w:r w:rsidRPr="00EF12B1">
        <w:t>).</w:t>
      </w:r>
      <w:r>
        <w:t xml:space="preserve"> PERMANOVAs indicated that there was a significant interaction between trip and site for both density (</w:t>
      </w:r>
      <w:r w:rsidR="00670218" w:rsidRPr="00383262">
        <w:rPr>
          <w:i/>
        </w:rPr>
        <w:t>P</w:t>
      </w:r>
      <w:r w:rsidR="00592D14">
        <w:t>=</w:t>
      </w:r>
      <w:r w:rsidR="00670218">
        <w:t>0.</w:t>
      </w:r>
      <w:r w:rsidR="00592D14">
        <w:t>0</w:t>
      </w:r>
      <w:r w:rsidR="00670218">
        <w:t>001</w:t>
      </w:r>
      <w:r>
        <w:t>) and species richness (</w:t>
      </w:r>
      <w:r w:rsidR="00670218" w:rsidRPr="00383262">
        <w:rPr>
          <w:i/>
        </w:rPr>
        <w:t>P</w:t>
      </w:r>
      <w:r w:rsidR="00592D14">
        <w:t>=</w:t>
      </w:r>
      <w:r w:rsidR="00670218">
        <w:t>0.00</w:t>
      </w:r>
      <w:r w:rsidR="00592D14">
        <w:t>0</w:t>
      </w:r>
      <w:r w:rsidR="00584C73">
        <w:t>5</w:t>
      </w:r>
      <w:r>
        <w:t xml:space="preserve">), </w:t>
      </w:r>
      <w:r w:rsidRPr="00904A4B">
        <w:t xml:space="preserve">which suggests that differences </w:t>
      </w:r>
      <w:r>
        <w:t>among trips</w:t>
      </w:r>
      <w:r w:rsidRPr="00904A4B">
        <w:t xml:space="preserve"> were not consistent </w:t>
      </w:r>
      <w:r>
        <w:t>between sites</w:t>
      </w:r>
      <w:r w:rsidRPr="00904A4B">
        <w:t xml:space="preserve"> and vice versa</w:t>
      </w:r>
      <w:r>
        <w:t>.</w:t>
      </w:r>
    </w:p>
    <w:p w14:paraId="533A233D" w14:textId="47232186" w:rsidR="006E3432" w:rsidRDefault="006E3432" w:rsidP="006E3432">
      <w:r>
        <w:t>From July to October 2017, environmental water (almost entirely Commonwealth environmental water) contributed to increases in discharge in the LMR from 4,500 to 8,700 ML/d in early September 2017</w:t>
      </w:r>
      <w:r w:rsidR="008B1F11">
        <w:t xml:space="preserve"> (</w:t>
      </w:r>
      <w:r w:rsidR="008B1F11">
        <w:fldChar w:fldCharType="begin"/>
      </w:r>
      <w:r w:rsidR="008B1F11">
        <w:instrText xml:space="preserve"> REF _Ref416335496 \h </w:instrText>
      </w:r>
      <w:r w:rsidR="008B1F11">
        <w:fldChar w:fldCharType="separate"/>
      </w:r>
      <w:r w:rsidR="00A20F12" w:rsidRPr="00E56F42">
        <w:t xml:space="preserve">Figure </w:t>
      </w:r>
      <w:r w:rsidR="00A20F12">
        <w:rPr>
          <w:noProof/>
        </w:rPr>
        <w:t>5</w:t>
      </w:r>
      <w:r w:rsidR="008B1F11">
        <w:fldChar w:fldCharType="end"/>
      </w:r>
      <w:r w:rsidR="008B1F11">
        <w:t>)</w:t>
      </w:r>
      <w:r>
        <w:t>. This watering action coincided with the concurrent raising of Weir Pools 2 and 5 (August to October)</w:t>
      </w:r>
      <w:r w:rsidR="008B1F11">
        <w:t xml:space="preserve"> (Appendix B)</w:t>
      </w:r>
      <w:r>
        <w:t xml:space="preserve">. These combined actions did not correspond with high microinvertebrate density or species richness at either Lock 6 or Lock 1 at first sampling on 3 October </w:t>
      </w:r>
      <w:r w:rsidRPr="00611BD1">
        <w:t>2017 (</w:t>
      </w:r>
      <w:r w:rsidRPr="00611BD1">
        <w:fldChar w:fldCharType="begin"/>
      </w:r>
      <w:r w:rsidRPr="00611BD1">
        <w:instrText xml:space="preserve"> REF _Ref29905227 \h  \* MERGEFORMAT </w:instrText>
      </w:r>
      <w:r w:rsidRPr="00611BD1">
        <w:fldChar w:fldCharType="separate"/>
      </w:r>
      <w:r w:rsidR="00A20F12" w:rsidRPr="00740E39">
        <w:t xml:space="preserve">Figure </w:t>
      </w:r>
      <w:r w:rsidR="00A20F12">
        <w:t>25</w:t>
      </w:r>
      <w:r w:rsidRPr="00611BD1">
        <w:fldChar w:fldCharType="end"/>
      </w:r>
      <w:r w:rsidRPr="00611BD1">
        <w:t xml:space="preserve">; </w:t>
      </w:r>
      <w:r w:rsidRPr="00611BD1">
        <w:fldChar w:fldCharType="begin"/>
      </w:r>
      <w:r w:rsidRPr="00611BD1">
        <w:instrText xml:space="preserve"> REF _Ref29905256 \h  \* MERGEFORMAT </w:instrText>
      </w:r>
      <w:r w:rsidRPr="00611BD1">
        <w:fldChar w:fldCharType="separate"/>
      </w:r>
      <w:r w:rsidR="00A20F12" w:rsidRPr="00BB47A5">
        <w:t xml:space="preserve">Figure </w:t>
      </w:r>
      <w:r w:rsidR="00A20F12">
        <w:t>26</w:t>
      </w:r>
      <w:r w:rsidRPr="00611BD1">
        <w:fldChar w:fldCharType="end"/>
      </w:r>
      <w:r w:rsidRPr="00611BD1">
        <w:t xml:space="preserve">; </w:t>
      </w:r>
      <w:r w:rsidRPr="00611BD1">
        <w:fldChar w:fldCharType="begin"/>
      </w:r>
      <w:r w:rsidRPr="00611BD1">
        <w:instrText xml:space="preserve"> REF _Ref29906291 \h  \* MERGEFORMAT </w:instrText>
      </w:r>
      <w:r w:rsidRPr="00611BD1">
        <w:fldChar w:fldCharType="separate"/>
      </w:r>
      <w:r w:rsidR="00A20F12" w:rsidRPr="0053478A">
        <w:t xml:space="preserve">Figure </w:t>
      </w:r>
      <w:r w:rsidR="00A20F12">
        <w:t>27</w:t>
      </w:r>
      <w:r w:rsidRPr="00611BD1">
        <w:fldChar w:fldCharType="end"/>
      </w:r>
      <w:r w:rsidRPr="00611BD1">
        <w:t>).</w:t>
      </w:r>
      <w:r>
        <w:t xml:space="preserve"> Predominant mi</w:t>
      </w:r>
      <w:r w:rsidR="00584C73">
        <w:t>c</w:t>
      </w:r>
      <w:r>
        <w:t xml:space="preserve">roinvertebrate taxa during this period were primarily southern </w:t>
      </w:r>
      <w:r w:rsidR="008B1F11">
        <w:t>B</w:t>
      </w:r>
      <w:r>
        <w:t>asin assemblages (</w:t>
      </w:r>
      <w:r w:rsidR="008B1F11">
        <w:fldChar w:fldCharType="begin"/>
      </w:r>
      <w:r w:rsidR="008B1F11">
        <w:instrText xml:space="preserve"> REF _Ref30775587 \h </w:instrText>
      </w:r>
      <w:r w:rsidR="008B1F11">
        <w:fldChar w:fldCharType="separate"/>
      </w:r>
      <w:r w:rsidR="00A20F12" w:rsidRPr="00945311">
        <w:rPr>
          <w:noProof/>
          <w:lang w:eastAsia="en-AU"/>
        </w:rPr>
        <w:t xml:space="preserve">Table </w:t>
      </w:r>
      <w:r w:rsidR="00A20F12">
        <w:rPr>
          <w:noProof/>
          <w:lang w:eastAsia="en-AU"/>
        </w:rPr>
        <w:t>17</w:t>
      </w:r>
      <w:r w:rsidR="008B1F11">
        <w:fldChar w:fldCharType="end"/>
      </w:r>
      <w:r>
        <w:t>)</w:t>
      </w:r>
    </w:p>
    <w:p w14:paraId="5BDCC872" w14:textId="0ABBD6B3" w:rsidR="008D4049" w:rsidRDefault="006E3432" w:rsidP="008D4049">
      <w:pPr>
        <w:sectPr w:rsidR="008D4049" w:rsidSect="00DA3F0D">
          <w:pgSz w:w="11906" w:h="16838"/>
          <w:pgMar w:top="1440" w:right="1440" w:bottom="1440" w:left="1440" w:header="708" w:footer="708" w:gutter="0"/>
          <w:cols w:space="708"/>
          <w:docGrid w:linePitch="360"/>
        </w:sectPr>
      </w:pPr>
      <w:r>
        <w:t>From November 2017 to January 2018, environmental water (62% The Living Murray and 30% Commonwealth environmental water)) was delivered to the LMR, increasing discharge from 6,700 to 17,800 ML/d in early December 2017 (</w:t>
      </w:r>
      <w:r w:rsidR="008B1F11">
        <w:fldChar w:fldCharType="begin"/>
      </w:r>
      <w:r w:rsidR="008B1F11">
        <w:instrText xml:space="preserve"> REF _Ref416335496 \h </w:instrText>
      </w:r>
      <w:r w:rsidR="008B1F11">
        <w:fldChar w:fldCharType="separate"/>
      </w:r>
      <w:r w:rsidR="00A20F12" w:rsidRPr="00E56F42">
        <w:t xml:space="preserve">Figure </w:t>
      </w:r>
      <w:r w:rsidR="00A20F12">
        <w:rPr>
          <w:noProof/>
        </w:rPr>
        <w:t>5</w:t>
      </w:r>
      <w:r w:rsidR="008B1F11">
        <w:fldChar w:fldCharType="end"/>
      </w:r>
      <w:r>
        <w:t>). This watering action followed the raising of Weir Pools 7 (September to December), 8 (September to November) and 9 (September to October). At Lock 6, microinvertebrate density was significantly greater on the 30 October 2017 and the 13 November 2017 than the previous two sampling trips on the 3 October 2017 and 16 October 2017 (</w:t>
      </w:r>
      <w:r w:rsidR="00670218" w:rsidRPr="00383262">
        <w:rPr>
          <w:i/>
        </w:rPr>
        <w:t>P</w:t>
      </w:r>
      <w:r w:rsidR="007E59D8">
        <w:t>=</w:t>
      </w:r>
      <w:r w:rsidR="00670218">
        <w:t>0.001</w:t>
      </w:r>
      <w:r>
        <w:t>–0.0018) and significantly greater than at Lock 1 (</w:t>
      </w:r>
      <w:r w:rsidRPr="008B1F11">
        <w:rPr>
          <w:i/>
        </w:rPr>
        <w:t>P</w:t>
      </w:r>
      <w:r>
        <w:t>=0.00</w:t>
      </w:r>
      <w:r w:rsidR="00584C73">
        <w:t>05</w:t>
      </w:r>
      <w:r>
        <w:t xml:space="preserve"> and </w:t>
      </w:r>
      <w:r w:rsidR="00584C73">
        <w:t>0.015</w:t>
      </w:r>
      <w:r>
        <w:t xml:space="preserve">, respectively) </w:t>
      </w:r>
      <w:r w:rsidRPr="0096206A">
        <w:t>(</w:t>
      </w:r>
      <w:r w:rsidRPr="0096206A">
        <w:fldChar w:fldCharType="begin"/>
      </w:r>
      <w:r w:rsidRPr="0096206A">
        <w:instrText xml:space="preserve"> REF _Ref29905227 \h  \* MERGEFORMAT </w:instrText>
      </w:r>
      <w:r w:rsidRPr="0096206A">
        <w:fldChar w:fldCharType="separate"/>
      </w:r>
      <w:r w:rsidR="00A20F12" w:rsidRPr="00740E39">
        <w:t xml:space="preserve">Figure </w:t>
      </w:r>
      <w:r w:rsidR="00A20F12">
        <w:t>25</w:t>
      </w:r>
      <w:r w:rsidRPr="0096206A">
        <w:fldChar w:fldCharType="end"/>
      </w:r>
      <w:r w:rsidRPr="0096206A">
        <w:t xml:space="preserve">; </w:t>
      </w:r>
      <w:r w:rsidRPr="0096206A">
        <w:fldChar w:fldCharType="begin"/>
      </w:r>
      <w:r w:rsidRPr="0096206A">
        <w:instrText xml:space="preserve"> REF _Ref29905256 \h  \* MERGEFORMAT </w:instrText>
      </w:r>
      <w:r w:rsidRPr="0096206A">
        <w:fldChar w:fldCharType="separate"/>
      </w:r>
      <w:r w:rsidR="00A20F12" w:rsidRPr="00BB47A5">
        <w:t xml:space="preserve">Figure </w:t>
      </w:r>
      <w:r w:rsidR="00A20F12">
        <w:t>26</w:t>
      </w:r>
      <w:r w:rsidRPr="0096206A">
        <w:fldChar w:fldCharType="end"/>
      </w:r>
      <w:r w:rsidRPr="0096206A">
        <w:t>).</w:t>
      </w:r>
      <w:r>
        <w:t xml:space="preserve"> These higher microinvertebrate densities were largely due to high representation of littoral (facultatively pelagic) rotifers within the microinvertebrate community </w:t>
      </w:r>
      <w:r w:rsidRPr="0067070F">
        <w:t>(</w:t>
      </w:r>
      <w:r w:rsidRPr="0067070F">
        <w:fldChar w:fldCharType="begin"/>
      </w:r>
      <w:r w:rsidRPr="0067070F">
        <w:instrText xml:space="preserve"> REF _Ref29905227 \h  \* MERGEFORMAT </w:instrText>
      </w:r>
      <w:r w:rsidRPr="0067070F">
        <w:fldChar w:fldCharType="separate"/>
      </w:r>
      <w:r w:rsidR="00A20F12" w:rsidRPr="00740E39">
        <w:t xml:space="preserve">Figure </w:t>
      </w:r>
      <w:r w:rsidR="00A20F12">
        <w:t>25</w:t>
      </w:r>
      <w:r w:rsidRPr="0067070F">
        <w:fldChar w:fldCharType="end"/>
      </w:r>
      <w:r w:rsidRPr="0067070F">
        <w:t xml:space="preserve">; </w:t>
      </w:r>
      <w:r w:rsidRPr="0067070F">
        <w:fldChar w:fldCharType="begin"/>
      </w:r>
      <w:r w:rsidRPr="0067070F">
        <w:instrText xml:space="preserve"> REF _Ref29906291 \h  \* MERGEFORMAT </w:instrText>
      </w:r>
      <w:r w:rsidRPr="0067070F">
        <w:fldChar w:fldCharType="separate"/>
      </w:r>
      <w:r w:rsidR="00A20F12" w:rsidRPr="0053478A">
        <w:t xml:space="preserve">Figure </w:t>
      </w:r>
      <w:r w:rsidR="00A20F12">
        <w:t>27</w:t>
      </w:r>
      <w:r w:rsidRPr="0067070F">
        <w:fldChar w:fldCharType="end"/>
      </w:r>
      <w:r w:rsidRPr="0067070F">
        <w:t>).</w:t>
      </w:r>
      <w:r>
        <w:t xml:space="preserve"> </w:t>
      </w:r>
      <w:r w:rsidRPr="00646437">
        <w:t>Mic</w:t>
      </w:r>
      <w:r>
        <w:t>roinvertebrate density at Lock 1</w:t>
      </w:r>
      <w:r w:rsidRPr="00646437">
        <w:t xml:space="preserve"> gradually increased with increasing temperature throughout the study </w:t>
      </w:r>
      <w:r w:rsidRPr="00A97D11">
        <w:t>period (</w:t>
      </w:r>
      <w:r w:rsidRPr="00A97D11">
        <w:fldChar w:fldCharType="begin"/>
      </w:r>
      <w:r w:rsidRPr="00A97D11">
        <w:instrText xml:space="preserve"> REF _Ref29905256 \h  \* MERGEFORMAT </w:instrText>
      </w:r>
      <w:r w:rsidRPr="00A97D11">
        <w:fldChar w:fldCharType="separate"/>
      </w:r>
      <w:r w:rsidR="00A20F12" w:rsidRPr="00BB47A5">
        <w:t xml:space="preserve">Figure </w:t>
      </w:r>
      <w:r w:rsidR="00A20F12">
        <w:t>26</w:t>
      </w:r>
      <w:r w:rsidRPr="00A97D11">
        <w:fldChar w:fldCharType="end"/>
      </w:r>
      <w:r w:rsidRPr="00A97D11">
        <w:t>). Species</w:t>
      </w:r>
      <w:r>
        <w:t xml:space="preserve"> richness at both sites increased with increasing </w:t>
      </w:r>
      <w:r w:rsidRPr="006D7C7C">
        <w:t>temperature and discharge (</w:t>
      </w:r>
      <w:r w:rsidRPr="006D7C7C">
        <w:fldChar w:fldCharType="begin"/>
      </w:r>
      <w:r w:rsidRPr="006D7C7C">
        <w:instrText xml:space="preserve"> REF _Ref29906291 \h  \* MERGEFORMAT </w:instrText>
      </w:r>
      <w:r w:rsidRPr="006D7C7C">
        <w:fldChar w:fldCharType="separate"/>
      </w:r>
      <w:r w:rsidR="00A20F12" w:rsidRPr="0053478A">
        <w:t xml:space="preserve">Figure </w:t>
      </w:r>
      <w:r w:rsidR="00A20F12">
        <w:t>27</w:t>
      </w:r>
      <w:r w:rsidRPr="006D7C7C">
        <w:fldChar w:fldCharType="end"/>
      </w:r>
      <w:r w:rsidRPr="006D7C7C">
        <w:t>).</w:t>
      </w:r>
      <w:r w:rsidR="00FA5989">
        <w:t xml:space="preserve"> </w:t>
      </w:r>
      <w:r w:rsidR="00FC079C">
        <w:t>During this period, the microinvertebrate assemblage</w:t>
      </w:r>
      <w:r>
        <w:t xml:space="preserve"> </w:t>
      </w:r>
      <w:r w:rsidR="00FC079C">
        <w:t>was</w:t>
      </w:r>
      <w:r>
        <w:t xml:space="preserve"> a mixed</w:t>
      </w:r>
      <w:r w:rsidR="00FC079C">
        <w:t>,</w:t>
      </w:r>
      <w:r>
        <w:t xml:space="preserve"> species-rich assemblage primarily of warm-water taxa from, for example, the Murrumbidgee and Lake Victoria, with cool-water species from the Goulburn/southern Basin.</w:t>
      </w:r>
    </w:p>
    <w:p w14:paraId="41F64DDB" w14:textId="01EA5498" w:rsidR="006E3432" w:rsidRDefault="001A7043" w:rsidP="00984FAD">
      <w:pPr>
        <w:pStyle w:val="Caption"/>
        <w:keepNext/>
        <w:jc w:val="center"/>
      </w:pPr>
      <w:r>
        <w:rPr>
          <w:noProof/>
          <w:lang w:eastAsia="en-AU"/>
        </w:rPr>
        <w:lastRenderedPageBreak/>
        <w:drawing>
          <wp:inline distT="0" distB="0" distL="0" distR="0" wp14:anchorId="15BBFF72" wp14:editId="6843830B">
            <wp:extent cx="8341584" cy="4929012"/>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3359" t="3056" b="6043"/>
                    <a:stretch/>
                  </pic:blipFill>
                  <pic:spPr bwMode="auto">
                    <a:xfrm>
                      <a:off x="0" y="0"/>
                      <a:ext cx="8346834" cy="4932114"/>
                    </a:xfrm>
                    <a:prstGeom prst="rect">
                      <a:avLst/>
                    </a:prstGeom>
                    <a:noFill/>
                    <a:ln>
                      <a:noFill/>
                    </a:ln>
                    <a:extLst>
                      <a:ext uri="{53640926-AAD7-44D8-BBD7-CCE9431645EC}">
                        <a14:shadowObscured xmlns:a14="http://schemas.microsoft.com/office/drawing/2010/main"/>
                      </a:ext>
                    </a:extLst>
                  </pic:spPr>
                </pic:pic>
              </a:graphicData>
            </a:graphic>
          </wp:inline>
        </w:drawing>
      </w:r>
    </w:p>
    <w:p w14:paraId="21159304" w14:textId="156A3E9A" w:rsidR="006E3432" w:rsidRPr="001264E6" w:rsidRDefault="006E3432" w:rsidP="00782239">
      <w:pPr>
        <w:pStyle w:val="Captions"/>
        <w:rPr>
          <w:iCs/>
          <w:noProof/>
          <w:lang w:eastAsia="en-AU"/>
        </w:rPr>
      </w:pPr>
      <w:bookmarkStart w:id="171" w:name="_Ref29905227"/>
      <w:bookmarkStart w:id="172" w:name="_Toc54612640"/>
      <w:r w:rsidRPr="00740E39">
        <w:rPr>
          <w:noProof/>
          <w:lang w:eastAsia="en-AU"/>
        </w:rPr>
        <w:t xml:space="preserve">Figure </w:t>
      </w:r>
      <w:r w:rsidRPr="00740E39">
        <w:rPr>
          <w:iCs/>
          <w:noProof/>
          <w:lang w:eastAsia="en-AU"/>
        </w:rPr>
        <w:fldChar w:fldCharType="begin"/>
      </w:r>
      <w:r w:rsidRPr="00740E39">
        <w:rPr>
          <w:noProof/>
          <w:lang w:eastAsia="en-AU"/>
        </w:rPr>
        <w:instrText xml:space="preserve"> SEQ Figure \* ARABIC </w:instrText>
      </w:r>
      <w:r w:rsidRPr="00740E39">
        <w:rPr>
          <w:iCs/>
          <w:noProof/>
          <w:lang w:eastAsia="en-AU"/>
        </w:rPr>
        <w:fldChar w:fldCharType="separate"/>
      </w:r>
      <w:r w:rsidR="008A6C81">
        <w:rPr>
          <w:noProof/>
          <w:lang w:eastAsia="en-AU"/>
        </w:rPr>
        <w:t>26</w:t>
      </w:r>
      <w:r w:rsidRPr="00740E39">
        <w:rPr>
          <w:iCs/>
          <w:noProof/>
          <w:lang w:eastAsia="en-AU"/>
        </w:rPr>
        <w:fldChar w:fldCharType="end"/>
      </w:r>
      <w:bookmarkEnd w:id="171"/>
      <w:r w:rsidR="008D4049">
        <w:rPr>
          <w:iCs/>
          <w:noProof/>
          <w:lang w:eastAsia="en-AU"/>
        </w:rPr>
        <w:t>.</w:t>
      </w:r>
      <w:r>
        <w:rPr>
          <w:noProof/>
          <w:lang w:eastAsia="en-AU"/>
        </w:rPr>
        <w:t xml:space="preserve"> Mean</w:t>
      </w:r>
      <w:r w:rsidRPr="001264E6">
        <w:rPr>
          <w:noProof/>
          <w:lang w:eastAsia="en-AU"/>
        </w:rPr>
        <w:t xml:space="preserve"> microinvertebrate density collected in the LMR at below Lock 6 in the floodplain geomorphic zone, demonstrating community assemblage characteristics in a) 2014-15, (b) 2015-16, (c) 2016-17 and (d) 2017-18, plotted against flow discharge (blue line) and temperature at SA Border (red line).</w:t>
      </w:r>
      <w:bookmarkEnd w:id="172"/>
    </w:p>
    <w:p w14:paraId="53B5CCBB" w14:textId="717766AB" w:rsidR="006E3432" w:rsidRDefault="001A7043" w:rsidP="00984FAD">
      <w:pPr>
        <w:pStyle w:val="Caption"/>
        <w:keepNext/>
        <w:jc w:val="center"/>
      </w:pPr>
      <w:r>
        <w:rPr>
          <w:noProof/>
          <w:lang w:eastAsia="en-AU"/>
        </w:rPr>
        <w:lastRenderedPageBreak/>
        <w:drawing>
          <wp:inline distT="0" distB="0" distL="0" distR="0" wp14:anchorId="0CAAAC14" wp14:editId="0A983BC8">
            <wp:extent cx="7957141" cy="4849258"/>
            <wp:effectExtent l="0" t="0" r="635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6479" t="4506" b="6307"/>
                    <a:stretch/>
                  </pic:blipFill>
                  <pic:spPr bwMode="auto">
                    <a:xfrm>
                      <a:off x="0" y="0"/>
                      <a:ext cx="7963349" cy="4853041"/>
                    </a:xfrm>
                    <a:prstGeom prst="rect">
                      <a:avLst/>
                    </a:prstGeom>
                    <a:noFill/>
                    <a:ln>
                      <a:noFill/>
                    </a:ln>
                    <a:extLst>
                      <a:ext uri="{53640926-AAD7-44D8-BBD7-CCE9431645EC}">
                        <a14:shadowObscured xmlns:a14="http://schemas.microsoft.com/office/drawing/2010/main"/>
                      </a:ext>
                    </a:extLst>
                  </pic:spPr>
                </pic:pic>
              </a:graphicData>
            </a:graphic>
          </wp:inline>
        </w:drawing>
      </w:r>
    </w:p>
    <w:p w14:paraId="007BF855" w14:textId="2B96FCC2" w:rsidR="006E3432" w:rsidRDefault="006E3432" w:rsidP="00782239">
      <w:pPr>
        <w:pStyle w:val="Captions"/>
        <w:rPr>
          <w:iCs/>
          <w:noProof/>
          <w:lang w:eastAsia="en-AU"/>
        </w:rPr>
      </w:pPr>
      <w:bookmarkStart w:id="173" w:name="_Ref29905256"/>
      <w:bookmarkStart w:id="174" w:name="_Toc54612641"/>
      <w:r w:rsidRPr="00BB47A5">
        <w:rPr>
          <w:noProof/>
          <w:lang w:eastAsia="en-AU"/>
        </w:rPr>
        <w:t xml:space="preserve">Figure </w:t>
      </w:r>
      <w:r w:rsidRPr="00BB47A5">
        <w:rPr>
          <w:iCs/>
          <w:noProof/>
          <w:lang w:eastAsia="en-AU"/>
        </w:rPr>
        <w:fldChar w:fldCharType="begin"/>
      </w:r>
      <w:r w:rsidRPr="00BB47A5">
        <w:rPr>
          <w:noProof/>
          <w:lang w:eastAsia="en-AU"/>
        </w:rPr>
        <w:instrText xml:space="preserve"> SEQ Figure \* ARABIC </w:instrText>
      </w:r>
      <w:r w:rsidRPr="00BB47A5">
        <w:rPr>
          <w:iCs/>
          <w:noProof/>
          <w:lang w:eastAsia="en-AU"/>
        </w:rPr>
        <w:fldChar w:fldCharType="separate"/>
      </w:r>
      <w:r w:rsidR="008A6C81">
        <w:rPr>
          <w:noProof/>
          <w:lang w:eastAsia="en-AU"/>
        </w:rPr>
        <w:t>27</w:t>
      </w:r>
      <w:r w:rsidRPr="00BB47A5">
        <w:rPr>
          <w:iCs/>
          <w:noProof/>
          <w:lang w:eastAsia="en-AU"/>
        </w:rPr>
        <w:fldChar w:fldCharType="end"/>
      </w:r>
      <w:bookmarkEnd w:id="173"/>
      <w:r w:rsidR="008D4049">
        <w:rPr>
          <w:iCs/>
          <w:noProof/>
          <w:lang w:eastAsia="en-AU"/>
        </w:rPr>
        <w:t>.</w:t>
      </w:r>
      <w:r w:rsidRPr="00BB47A5">
        <w:rPr>
          <w:noProof/>
          <w:lang w:eastAsia="en-AU"/>
        </w:rPr>
        <w:t xml:space="preserve"> </w:t>
      </w:r>
      <w:r w:rsidRPr="001264E6">
        <w:rPr>
          <w:noProof/>
          <w:lang w:eastAsia="en-AU"/>
        </w:rPr>
        <w:t>Mean microinvertebrate density collected in the LMR at below Lock 1 in the floodplain geomorphic zone, demonstrating community assemblage characteristics in a) 2014-15, (b) 2015-16, (c) 2016-17 and (d) 2017-18, plotted against flow discharge (blue line) and temperature at SA Border (red line).</w:t>
      </w:r>
      <w:bookmarkEnd w:id="174"/>
    </w:p>
    <w:p w14:paraId="2EF2728D" w14:textId="77777777" w:rsidR="006E3432" w:rsidRDefault="006E3432" w:rsidP="006E3432">
      <w:pPr>
        <w:keepNext/>
        <w:jc w:val="center"/>
      </w:pPr>
      <w:r>
        <w:rPr>
          <w:noProof/>
          <w:lang w:eastAsia="en-AU"/>
        </w:rPr>
        <w:lastRenderedPageBreak/>
        <w:drawing>
          <wp:inline distT="0" distB="0" distL="0" distR="0" wp14:anchorId="3C1F0337" wp14:editId="0CCB2B27">
            <wp:extent cx="8413750" cy="5006340"/>
            <wp:effectExtent l="0" t="0" r="6350" b="381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cies richness.PNG"/>
                    <pic:cNvPicPr/>
                  </pic:nvPicPr>
                  <pic:blipFill rotWithShape="1">
                    <a:blip r:embed="rId65">
                      <a:extLst>
                        <a:ext uri="{28A0092B-C50C-407E-A947-70E740481C1C}">
                          <a14:useLocalDpi xmlns:a14="http://schemas.microsoft.com/office/drawing/2010/main" val="0"/>
                        </a:ext>
                      </a:extLst>
                    </a:blip>
                    <a:srcRect l="5072" t="3310" b="6069"/>
                    <a:stretch/>
                  </pic:blipFill>
                  <pic:spPr bwMode="auto">
                    <a:xfrm>
                      <a:off x="0" y="0"/>
                      <a:ext cx="8413750" cy="5006340"/>
                    </a:xfrm>
                    <a:prstGeom prst="rect">
                      <a:avLst/>
                    </a:prstGeom>
                    <a:ln>
                      <a:noFill/>
                    </a:ln>
                    <a:extLst>
                      <a:ext uri="{53640926-AAD7-44D8-BBD7-CCE9431645EC}">
                        <a14:shadowObscured xmlns:a14="http://schemas.microsoft.com/office/drawing/2010/main"/>
                      </a:ext>
                    </a:extLst>
                  </pic:spPr>
                </pic:pic>
              </a:graphicData>
            </a:graphic>
          </wp:inline>
        </w:drawing>
      </w:r>
    </w:p>
    <w:p w14:paraId="2621625E" w14:textId="03478DBD" w:rsidR="006E3432" w:rsidRPr="0053478A" w:rsidRDefault="006E3432" w:rsidP="00782239">
      <w:pPr>
        <w:pStyle w:val="Captions"/>
      </w:pPr>
      <w:bookmarkStart w:id="175" w:name="_Ref29906291"/>
      <w:bookmarkStart w:id="176" w:name="_Toc54612642"/>
      <w:r w:rsidRPr="0053478A">
        <w:rPr>
          <w:noProof/>
          <w:lang w:eastAsia="en-AU"/>
        </w:rPr>
        <w:t xml:space="preserve">Figure </w:t>
      </w:r>
      <w:r w:rsidRPr="0053478A">
        <w:rPr>
          <w:iCs/>
          <w:noProof/>
          <w:lang w:eastAsia="en-AU"/>
        </w:rPr>
        <w:fldChar w:fldCharType="begin"/>
      </w:r>
      <w:r w:rsidRPr="0053478A">
        <w:rPr>
          <w:noProof/>
          <w:lang w:eastAsia="en-AU"/>
        </w:rPr>
        <w:instrText xml:space="preserve"> SEQ Figure \* ARABIC </w:instrText>
      </w:r>
      <w:r w:rsidRPr="0053478A">
        <w:rPr>
          <w:iCs/>
          <w:noProof/>
          <w:lang w:eastAsia="en-AU"/>
        </w:rPr>
        <w:fldChar w:fldCharType="separate"/>
      </w:r>
      <w:r w:rsidR="008A6C81">
        <w:rPr>
          <w:noProof/>
          <w:lang w:eastAsia="en-AU"/>
        </w:rPr>
        <w:t>28</w:t>
      </w:r>
      <w:r w:rsidRPr="0053478A">
        <w:rPr>
          <w:iCs/>
          <w:noProof/>
          <w:lang w:eastAsia="en-AU"/>
        </w:rPr>
        <w:fldChar w:fldCharType="end"/>
      </w:r>
      <w:bookmarkEnd w:id="175"/>
      <w:r w:rsidR="008D4049">
        <w:rPr>
          <w:iCs/>
          <w:noProof/>
          <w:lang w:eastAsia="en-AU"/>
        </w:rPr>
        <w:t>.</w:t>
      </w:r>
      <w:r w:rsidRPr="0053478A">
        <w:rPr>
          <w:noProof/>
          <w:lang w:eastAsia="en-AU"/>
        </w:rPr>
        <w:t xml:space="preserve"> Mean (±S.E.) species </w:t>
      </w:r>
      <w:r w:rsidR="007766EF">
        <w:rPr>
          <w:noProof/>
          <w:lang w:eastAsia="en-AU"/>
        </w:rPr>
        <w:t>richness</w:t>
      </w:r>
      <w:r w:rsidRPr="0053478A">
        <w:rPr>
          <w:noProof/>
          <w:lang w:eastAsia="en-AU"/>
        </w:rPr>
        <w:t xml:space="preserve"> of microinvertebrates collected in the LMR at sites below Lock 6 (black bars) and Lock 1 (grey bars).</w:t>
      </w:r>
      <w:bookmarkEnd w:id="176"/>
      <w:r w:rsidRPr="00EE262B">
        <w:rPr>
          <w:noProof/>
          <w:lang w:eastAsia="en-AU"/>
        </w:rPr>
        <w:t xml:space="preserve"> </w:t>
      </w:r>
    </w:p>
    <w:p w14:paraId="69C778A4" w14:textId="492FE1D7" w:rsidR="006E3432" w:rsidRDefault="00F0737E" w:rsidP="006E3432">
      <w:pPr>
        <w:pStyle w:val="Caption"/>
        <w:keepNext/>
        <w:jc w:val="center"/>
      </w:pPr>
      <w:r>
        <w:rPr>
          <w:noProof/>
          <w:lang w:eastAsia="en-AU"/>
        </w:rPr>
        <w:lastRenderedPageBreak/>
        <w:drawing>
          <wp:inline distT="0" distB="0" distL="0" distR="0" wp14:anchorId="39235D27" wp14:editId="57D08608">
            <wp:extent cx="6935470" cy="48238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png"/>
                    <pic:cNvPicPr/>
                  </pic:nvPicPr>
                  <pic:blipFill>
                    <a:blip r:embed="rId66">
                      <a:extLst>
                        <a:ext uri="{28A0092B-C50C-407E-A947-70E740481C1C}">
                          <a14:useLocalDpi xmlns:a14="http://schemas.microsoft.com/office/drawing/2010/main" val="0"/>
                        </a:ext>
                      </a:extLst>
                    </a:blip>
                    <a:stretch>
                      <a:fillRect/>
                    </a:stretch>
                  </pic:blipFill>
                  <pic:spPr>
                    <a:xfrm>
                      <a:off x="0" y="0"/>
                      <a:ext cx="6944621" cy="4830250"/>
                    </a:xfrm>
                    <a:prstGeom prst="rect">
                      <a:avLst/>
                    </a:prstGeom>
                  </pic:spPr>
                </pic:pic>
              </a:graphicData>
            </a:graphic>
          </wp:inline>
        </w:drawing>
      </w:r>
    </w:p>
    <w:p w14:paraId="246C0E86" w14:textId="77835335" w:rsidR="006E3432" w:rsidRPr="008503E0" w:rsidRDefault="006E3432" w:rsidP="00782239">
      <w:pPr>
        <w:pStyle w:val="Captions"/>
        <w:rPr>
          <w:iCs/>
          <w:noProof/>
          <w:lang w:eastAsia="en-AU"/>
        </w:rPr>
      </w:pPr>
      <w:bookmarkStart w:id="177" w:name="_Ref29909808"/>
      <w:bookmarkStart w:id="178" w:name="_Toc54612643"/>
      <w:r w:rsidRPr="00B73182">
        <w:rPr>
          <w:noProof/>
          <w:lang w:eastAsia="en-AU"/>
        </w:rPr>
        <w:t xml:space="preserve">Figure </w:t>
      </w:r>
      <w:r w:rsidRPr="00B73182">
        <w:rPr>
          <w:iCs/>
          <w:noProof/>
          <w:lang w:eastAsia="en-AU"/>
        </w:rPr>
        <w:fldChar w:fldCharType="begin"/>
      </w:r>
      <w:r w:rsidRPr="00B73182">
        <w:rPr>
          <w:noProof/>
          <w:lang w:eastAsia="en-AU"/>
        </w:rPr>
        <w:instrText xml:space="preserve"> SEQ Figure \* ARABIC </w:instrText>
      </w:r>
      <w:r w:rsidRPr="00B73182">
        <w:rPr>
          <w:iCs/>
          <w:noProof/>
          <w:lang w:eastAsia="en-AU"/>
        </w:rPr>
        <w:fldChar w:fldCharType="separate"/>
      </w:r>
      <w:r w:rsidR="008A6C81">
        <w:rPr>
          <w:noProof/>
          <w:lang w:eastAsia="en-AU"/>
        </w:rPr>
        <w:t>29</w:t>
      </w:r>
      <w:r w:rsidRPr="00B73182">
        <w:rPr>
          <w:iCs/>
          <w:noProof/>
          <w:lang w:eastAsia="en-AU"/>
        </w:rPr>
        <w:fldChar w:fldCharType="end"/>
      </w:r>
      <w:bookmarkEnd w:id="177"/>
      <w:r w:rsidR="008D4049">
        <w:rPr>
          <w:iCs/>
          <w:noProof/>
          <w:lang w:eastAsia="en-AU"/>
        </w:rPr>
        <w:t>.</w:t>
      </w:r>
      <w:r w:rsidRPr="00B73182">
        <w:rPr>
          <w:noProof/>
          <w:lang w:eastAsia="en-AU"/>
        </w:rPr>
        <w:t xml:space="preserve"> </w:t>
      </w:r>
      <w:r w:rsidRPr="008503E0">
        <w:rPr>
          <w:noProof/>
          <w:lang w:eastAsia="en-AU"/>
        </w:rPr>
        <w:t xml:space="preserve">MDS ordination of microinvertebrate assemblage data (square-root transformed) at  Lock 6 and Lock 1 </w:t>
      </w:r>
      <w:r>
        <w:rPr>
          <w:noProof/>
          <w:lang w:eastAsia="en-AU"/>
        </w:rPr>
        <w:t>during</w:t>
      </w:r>
      <w:r w:rsidRPr="008503E0">
        <w:rPr>
          <w:noProof/>
          <w:lang w:eastAsia="en-AU"/>
        </w:rPr>
        <w:t xml:space="preserve"> 2014</w:t>
      </w:r>
      <w:r>
        <w:rPr>
          <w:noProof/>
          <w:lang w:eastAsia="en-AU"/>
        </w:rPr>
        <w:t>–20</w:t>
      </w:r>
      <w:r w:rsidRPr="008503E0">
        <w:rPr>
          <w:noProof/>
          <w:lang w:eastAsia="en-AU"/>
        </w:rPr>
        <w:t xml:space="preserve">18. Samples are labelled by </w:t>
      </w:r>
      <w:r>
        <w:rPr>
          <w:noProof/>
          <w:lang w:eastAsia="en-AU"/>
        </w:rPr>
        <w:t>sampling trip</w:t>
      </w:r>
      <w:r w:rsidRPr="008503E0">
        <w:rPr>
          <w:noProof/>
          <w:lang w:eastAsia="en-AU"/>
        </w:rPr>
        <w:t xml:space="preserve">. </w:t>
      </w:r>
      <w:r>
        <w:rPr>
          <w:noProof/>
          <w:lang w:eastAsia="en-AU"/>
        </w:rPr>
        <w:t>Species density correlations are overlaid with blue vectors and water temperature (Water temp) and discharge into South Australia (QSA) correlations are overlain with red vectors. Species have been labelled by their family and preferred habitat (FamilyHabitat). Rotifer labels are blue and microcrustacean (cladocerans and copepods) labels are in black. Correlation value set to 0.</w:t>
      </w:r>
      <w:r w:rsidR="00F0737E">
        <w:rPr>
          <w:noProof/>
          <w:lang w:eastAsia="en-AU"/>
        </w:rPr>
        <w:t>5.</w:t>
      </w:r>
      <w:bookmarkEnd w:id="178"/>
      <w:r>
        <w:rPr>
          <w:noProof/>
          <w:lang w:eastAsia="en-AU"/>
        </w:rPr>
        <w:t xml:space="preserve"> </w:t>
      </w:r>
    </w:p>
    <w:p w14:paraId="6075EBDE" w14:textId="5D043ADE" w:rsidR="006E3432" w:rsidRPr="0017721B" w:rsidRDefault="006E3432" w:rsidP="00782239">
      <w:pPr>
        <w:pStyle w:val="Captions"/>
        <w:rPr>
          <w:i/>
          <w:noProof/>
          <w:lang w:eastAsia="en-AU"/>
        </w:rPr>
      </w:pPr>
      <w:bookmarkStart w:id="179" w:name="_Ref30775587"/>
      <w:bookmarkStart w:id="180" w:name="_Toc54612677"/>
      <w:r w:rsidRPr="00945311">
        <w:rPr>
          <w:noProof/>
          <w:lang w:eastAsia="en-AU"/>
        </w:rPr>
        <w:lastRenderedPageBreak/>
        <w:t xml:space="preserve">Table </w:t>
      </w:r>
      <w:r w:rsidRPr="00945311">
        <w:rPr>
          <w:noProof/>
          <w:lang w:eastAsia="en-AU"/>
        </w:rPr>
        <w:fldChar w:fldCharType="begin"/>
      </w:r>
      <w:r w:rsidRPr="00945311">
        <w:rPr>
          <w:noProof/>
          <w:lang w:eastAsia="en-AU"/>
        </w:rPr>
        <w:instrText xml:space="preserve"> SEQ Table \* ARABIC </w:instrText>
      </w:r>
      <w:r w:rsidRPr="00945311">
        <w:rPr>
          <w:noProof/>
          <w:lang w:eastAsia="en-AU"/>
        </w:rPr>
        <w:fldChar w:fldCharType="separate"/>
      </w:r>
      <w:r w:rsidR="00A20F12">
        <w:rPr>
          <w:noProof/>
          <w:lang w:eastAsia="en-AU"/>
        </w:rPr>
        <w:t>17</w:t>
      </w:r>
      <w:r w:rsidRPr="00945311">
        <w:rPr>
          <w:noProof/>
          <w:lang w:eastAsia="en-AU"/>
        </w:rPr>
        <w:fldChar w:fldCharType="end"/>
      </w:r>
      <w:bookmarkEnd w:id="179"/>
      <w:r w:rsidR="008D4049">
        <w:rPr>
          <w:noProof/>
          <w:lang w:eastAsia="en-AU"/>
        </w:rPr>
        <w:t>.</w:t>
      </w:r>
      <w:r>
        <w:rPr>
          <w:noProof/>
          <w:lang w:eastAsia="en-AU"/>
        </w:rPr>
        <w:t xml:space="preserve"> </w:t>
      </w:r>
      <w:r w:rsidRPr="00945311">
        <w:rPr>
          <w:noProof/>
          <w:lang w:eastAsia="en-AU"/>
        </w:rPr>
        <w:t>Table summarising the timing and origin of environmental water delivered</w:t>
      </w:r>
      <w:r>
        <w:rPr>
          <w:noProof/>
          <w:lang w:eastAsia="en-AU"/>
        </w:rPr>
        <w:t xml:space="preserve"> to the LMR in 2014-15, 2015-16</w:t>
      </w:r>
      <w:r w:rsidRPr="00945311">
        <w:rPr>
          <w:noProof/>
          <w:lang w:eastAsia="en-AU"/>
        </w:rPr>
        <w:t xml:space="preserve"> and 2017-18 and the species indicated by SIMPER analysis driving major differences in the microinvertebrate community</w:t>
      </w:r>
      <w:r>
        <w:rPr>
          <w:noProof/>
          <w:lang w:eastAsia="en-AU"/>
        </w:rPr>
        <w:t xml:space="preserve"> due to higher densities</w:t>
      </w:r>
      <w:r w:rsidRPr="00945311">
        <w:rPr>
          <w:noProof/>
          <w:lang w:eastAsia="en-AU"/>
        </w:rPr>
        <w:t xml:space="preserve"> at the time of delivery and </w:t>
      </w:r>
      <w:r>
        <w:rPr>
          <w:noProof/>
          <w:lang w:eastAsia="en-AU"/>
        </w:rPr>
        <w:t>likey community origin. The sampling period 2016-17 is not included due to the very low propotion of environmental water delivered during that period.</w:t>
      </w:r>
      <w:bookmarkEnd w:id="180"/>
      <w:r>
        <w:rPr>
          <w:noProof/>
          <w:lang w:eastAsia="en-AU"/>
        </w:rPr>
        <w:t xml:space="preserve"> </w:t>
      </w:r>
    </w:p>
    <w:tbl>
      <w:tblPr>
        <w:tblStyle w:val="TableGrid"/>
        <w:tblW w:w="5000" w:type="pct"/>
        <w:tblLook w:val="04A0" w:firstRow="1" w:lastRow="0" w:firstColumn="1" w:lastColumn="0" w:noHBand="0" w:noVBand="1"/>
      </w:tblPr>
      <w:tblGrid>
        <w:gridCol w:w="988"/>
        <w:gridCol w:w="1559"/>
        <w:gridCol w:w="3403"/>
        <w:gridCol w:w="4324"/>
        <w:gridCol w:w="3674"/>
      </w:tblGrid>
      <w:tr w:rsidR="006E3432" w:rsidRPr="00B704EA" w14:paraId="10BA0050" w14:textId="77777777" w:rsidTr="00C93EE7">
        <w:trPr>
          <w:tblHeader/>
        </w:trPr>
        <w:tc>
          <w:tcPr>
            <w:tcW w:w="354" w:type="pct"/>
            <w:vAlign w:val="center"/>
          </w:tcPr>
          <w:p w14:paraId="26E67E8A" w14:textId="77777777" w:rsidR="006E3432" w:rsidRPr="007C731B" w:rsidRDefault="006E3432" w:rsidP="008D4049">
            <w:pPr>
              <w:jc w:val="left"/>
              <w:rPr>
                <w:b/>
                <w:sz w:val="18"/>
              </w:rPr>
            </w:pPr>
            <w:r w:rsidRPr="007C731B">
              <w:rPr>
                <w:b/>
                <w:sz w:val="18"/>
              </w:rPr>
              <w:t>Year</w:t>
            </w:r>
          </w:p>
        </w:tc>
        <w:tc>
          <w:tcPr>
            <w:tcW w:w="559" w:type="pct"/>
            <w:vAlign w:val="center"/>
          </w:tcPr>
          <w:p w14:paraId="73913445" w14:textId="77777777" w:rsidR="006E3432" w:rsidRPr="00B704EA" w:rsidRDefault="006E3432" w:rsidP="008D4049">
            <w:pPr>
              <w:jc w:val="left"/>
              <w:rPr>
                <w:b/>
                <w:sz w:val="18"/>
              </w:rPr>
            </w:pPr>
            <w:r w:rsidRPr="00B704EA">
              <w:rPr>
                <w:b/>
                <w:sz w:val="18"/>
              </w:rPr>
              <w:t>Timing</w:t>
            </w:r>
          </w:p>
        </w:tc>
        <w:tc>
          <w:tcPr>
            <w:tcW w:w="1220" w:type="pct"/>
            <w:vAlign w:val="center"/>
          </w:tcPr>
          <w:p w14:paraId="248F277D" w14:textId="77777777" w:rsidR="006E3432" w:rsidRPr="00B704EA" w:rsidRDefault="006E3432" w:rsidP="008D4049">
            <w:pPr>
              <w:jc w:val="left"/>
              <w:rPr>
                <w:b/>
                <w:sz w:val="18"/>
              </w:rPr>
            </w:pPr>
            <w:r w:rsidRPr="00B704EA">
              <w:rPr>
                <w:b/>
                <w:sz w:val="18"/>
              </w:rPr>
              <w:t>E-water origin</w:t>
            </w:r>
          </w:p>
        </w:tc>
        <w:tc>
          <w:tcPr>
            <w:tcW w:w="1550" w:type="pct"/>
            <w:vAlign w:val="center"/>
          </w:tcPr>
          <w:p w14:paraId="22EAB9F5" w14:textId="77777777" w:rsidR="006E3432" w:rsidRPr="00B704EA" w:rsidRDefault="006E3432" w:rsidP="008D4049">
            <w:pPr>
              <w:jc w:val="left"/>
              <w:rPr>
                <w:b/>
                <w:sz w:val="18"/>
              </w:rPr>
            </w:pPr>
            <w:r w:rsidRPr="00B704EA">
              <w:rPr>
                <w:b/>
                <w:sz w:val="18"/>
              </w:rPr>
              <w:t xml:space="preserve">Species driving differences </w:t>
            </w:r>
            <w:r>
              <w:rPr>
                <w:b/>
                <w:sz w:val="18"/>
              </w:rPr>
              <w:t xml:space="preserve">(due to higher density) </w:t>
            </w:r>
            <w:r w:rsidRPr="00B704EA">
              <w:rPr>
                <w:b/>
                <w:sz w:val="18"/>
              </w:rPr>
              <w:t>in the microinvertebrate community</w:t>
            </w:r>
            <w:r>
              <w:rPr>
                <w:b/>
                <w:sz w:val="18"/>
              </w:rPr>
              <w:t xml:space="preserve"> in comparison to sampling trips that fall outside of the delivery period defined in column two. </w:t>
            </w:r>
          </w:p>
        </w:tc>
        <w:tc>
          <w:tcPr>
            <w:tcW w:w="1317" w:type="pct"/>
            <w:vAlign w:val="center"/>
          </w:tcPr>
          <w:p w14:paraId="21ECB3CA" w14:textId="77777777" w:rsidR="006E3432" w:rsidRPr="00B704EA" w:rsidRDefault="006E3432" w:rsidP="008D4049">
            <w:pPr>
              <w:jc w:val="left"/>
              <w:rPr>
                <w:b/>
                <w:sz w:val="18"/>
              </w:rPr>
            </w:pPr>
            <w:r>
              <w:rPr>
                <w:b/>
                <w:sz w:val="18"/>
              </w:rPr>
              <w:t>Indicators of community origin</w:t>
            </w:r>
          </w:p>
        </w:tc>
      </w:tr>
      <w:tr w:rsidR="00C93EE7" w:rsidRPr="00B704EA" w14:paraId="0DA845A9" w14:textId="77777777" w:rsidTr="00C93EE7">
        <w:tc>
          <w:tcPr>
            <w:tcW w:w="354" w:type="pct"/>
            <w:vMerge w:val="restart"/>
          </w:tcPr>
          <w:p w14:paraId="4AAAABD1" w14:textId="77777777" w:rsidR="00C93EE7" w:rsidRPr="007C731B" w:rsidRDefault="00C93EE7" w:rsidP="008D4049">
            <w:pPr>
              <w:rPr>
                <w:b/>
                <w:sz w:val="18"/>
              </w:rPr>
            </w:pPr>
            <w:r w:rsidRPr="007C731B">
              <w:rPr>
                <w:b/>
                <w:sz w:val="18"/>
              </w:rPr>
              <w:t>2014-15</w:t>
            </w:r>
          </w:p>
        </w:tc>
        <w:tc>
          <w:tcPr>
            <w:tcW w:w="559" w:type="pct"/>
          </w:tcPr>
          <w:p w14:paraId="108E57F5" w14:textId="77777777" w:rsidR="00C93EE7" w:rsidRPr="00B704EA" w:rsidRDefault="00C93EE7" w:rsidP="008D4049">
            <w:pPr>
              <w:rPr>
                <w:sz w:val="18"/>
              </w:rPr>
            </w:pPr>
            <w:r w:rsidRPr="00B704EA">
              <w:rPr>
                <w:sz w:val="18"/>
              </w:rPr>
              <w:t>November</w:t>
            </w:r>
            <w:r>
              <w:rPr>
                <w:sz w:val="18"/>
              </w:rPr>
              <w:t xml:space="preserve"> (sampling trips 4 &amp; 5)</w:t>
            </w:r>
          </w:p>
        </w:tc>
        <w:tc>
          <w:tcPr>
            <w:tcW w:w="1220" w:type="pct"/>
          </w:tcPr>
          <w:p w14:paraId="3FD0FC1D" w14:textId="77777777" w:rsidR="00C93EE7" w:rsidRPr="00B704EA" w:rsidRDefault="00C93EE7" w:rsidP="008D4049">
            <w:pPr>
              <w:rPr>
                <w:sz w:val="18"/>
              </w:rPr>
            </w:pPr>
            <w:r w:rsidRPr="00B704EA">
              <w:rPr>
                <w:sz w:val="18"/>
              </w:rPr>
              <w:t>Primarily from upstream of Yarrawonga, considerable contributions also from Lake Victoria and Victorian tributaries and a small percentage from the Murrumbidgee</w:t>
            </w:r>
          </w:p>
        </w:tc>
        <w:tc>
          <w:tcPr>
            <w:tcW w:w="1550" w:type="pct"/>
          </w:tcPr>
          <w:p w14:paraId="4F64C185" w14:textId="77777777" w:rsidR="00C93EE7" w:rsidRPr="00595862" w:rsidRDefault="00C93EE7" w:rsidP="008D4049">
            <w:pPr>
              <w:rPr>
                <w:i/>
                <w:sz w:val="18"/>
              </w:rPr>
            </w:pPr>
            <w:r w:rsidRPr="00595862">
              <w:rPr>
                <w:i/>
                <w:sz w:val="18"/>
              </w:rPr>
              <w:t xml:space="preserve">Filinia pejleri, Trichocerca similis grandis, Trichocerca pusilla, Synchaeta oblonga, Synchaeta pectinata, Polyarthra dolichoptera, Bosmina meridionalis, Trichocerca similis, Conochilus natans, Conochilus dossuarius </w:t>
            </w:r>
            <w:r w:rsidRPr="00595862">
              <w:rPr>
                <w:sz w:val="18"/>
              </w:rPr>
              <w:t>and</w:t>
            </w:r>
            <w:r w:rsidRPr="00595862">
              <w:rPr>
                <w:i/>
                <w:sz w:val="18"/>
              </w:rPr>
              <w:t xml:space="preserve"> Filinia longiseta.</w:t>
            </w:r>
          </w:p>
        </w:tc>
        <w:tc>
          <w:tcPr>
            <w:tcW w:w="1317" w:type="pct"/>
          </w:tcPr>
          <w:p w14:paraId="6760F51D" w14:textId="552AF180" w:rsidR="00C93EE7" w:rsidRPr="00B704EA" w:rsidRDefault="00C93EE7" w:rsidP="008D4049">
            <w:pPr>
              <w:rPr>
                <w:sz w:val="18"/>
              </w:rPr>
            </w:pPr>
            <w:r>
              <w:rPr>
                <w:sz w:val="18"/>
              </w:rPr>
              <w:t>All long-established taxa known from the Upper Murray and/or Goulburn systems (Shiel 1978; 1981)</w:t>
            </w:r>
          </w:p>
        </w:tc>
      </w:tr>
      <w:tr w:rsidR="00C93EE7" w:rsidRPr="00B704EA" w14:paraId="69CE3F68" w14:textId="77777777" w:rsidTr="00C93EE7">
        <w:tc>
          <w:tcPr>
            <w:tcW w:w="354" w:type="pct"/>
            <w:vMerge/>
          </w:tcPr>
          <w:p w14:paraId="0B851BFF" w14:textId="77777777" w:rsidR="00C93EE7" w:rsidRPr="007C731B" w:rsidRDefault="00C93EE7" w:rsidP="008D4049">
            <w:pPr>
              <w:rPr>
                <w:b/>
                <w:sz w:val="18"/>
              </w:rPr>
            </w:pPr>
          </w:p>
        </w:tc>
        <w:tc>
          <w:tcPr>
            <w:tcW w:w="559" w:type="pct"/>
          </w:tcPr>
          <w:p w14:paraId="0C8FB093" w14:textId="77777777" w:rsidR="00C93EE7" w:rsidRPr="00B704EA" w:rsidRDefault="00C93EE7" w:rsidP="008D4049">
            <w:pPr>
              <w:rPr>
                <w:sz w:val="18"/>
              </w:rPr>
            </w:pPr>
            <w:r>
              <w:rPr>
                <w:sz w:val="18"/>
              </w:rPr>
              <w:t>Late January (sampling trip 9)</w:t>
            </w:r>
          </w:p>
        </w:tc>
        <w:tc>
          <w:tcPr>
            <w:tcW w:w="1220" w:type="pct"/>
          </w:tcPr>
          <w:p w14:paraId="7F75ADF2" w14:textId="77777777" w:rsidR="00C93EE7" w:rsidRPr="00B704EA" w:rsidRDefault="00C93EE7" w:rsidP="008D4049">
            <w:pPr>
              <w:rPr>
                <w:sz w:val="18"/>
              </w:rPr>
            </w:pPr>
            <w:r w:rsidRPr="00B704EA">
              <w:rPr>
                <w:sz w:val="18"/>
              </w:rPr>
              <w:t>Primarily from upstream of Yarrawonga and Lake Victoria, and a small percentage from Victorian tributaries the Murrumbidgee.</w:t>
            </w:r>
          </w:p>
        </w:tc>
        <w:tc>
          <w:tcPr>
            <w:tcW w:w="1550" w:type="pct"/>
          </w:tcPr>
          <w:p w14:paraId="609F261B" w14:textId="77777777" w:rsidR="00C93EE7" w:rsidRPr="007A13FE" w:rsidRDefault="00C93EE7" w:rsidP="008D4049">
            <w:pPr>
              <w:rPr>
                <w:sz w:val="18"/>
              </w:rPr>
            </w:pPr>
            <w:r w:rsidRPr="00F274DC">
              <w:rPr>
                <w:i/>
                <w:sz w:val="18"/>
              </w:rPr>
              <w:t>Polyarthra dolichoptera, Keratella tropica, Filinia terminalis, Trichocerca pusilla, Anuraeopsis fissa, Trichocerca similis grandis, Brachionus diversicornis, Keratella lenzi, Hexarthra</w:t>
            </w:r>
            <w:r w:rsidRPr="00F274DC">
              <w:rPr>
                <w:sz w:val="18"/>
              </w:rPr>
              <w:t xml:space="preserve"> sp., </w:t>
            </w:r>
            <w:r w:rsidRPr="00F274DC">
              <w:rPr>
                <w:i/>
                <w:sz w:val="18"/>
              </w:rPr>
              <w:t>Conochilus natans,</w:t>
            </w:r>
            <w:r w:rsidRPr="00F274DC">
              <w:rPr>
                <w:sz w:val="18"/>
              </w:rPr>
              <w:t xml:space="preserve"> </w:t>
            </w:r>
            <w:r w:rsidRPr="00F274DC">
              <w:rPr>
                <w:i/>
                <w:sz w:val="18"/>
              </w:rPr>
              <w:t xml:space="preserve">Collotheca </w:t>
            </w:r>
            <w:r w:rsidRPr="00F274DC">
              <w:rPr>
                <w:sz w:val="18"/>
              </w:rPr>
              <w:t>cf.</w:t>
            </w:r>
            <w:r w:rsidRPr="00F274DC">
              <w:rPr>
                <w:i/>
                <w:sz w:val="18"/>
              </w:rPr>
              <w:t xml:space="preserve"> tenuilobata</w:t>
            </w:r>
            <w:r w:rsidRPr="00F274DC">
              <w:rPr>
                <w:sz w:val="18"/>
              </w:rPr>
              <w:t xml:space="preserve">. </w:t>
            </w:r>
            <w:r w:rsidRPr="00F274DC">
              <w:rPr>
                <w:i/>
                <w:sz w:val="18"/>
              </w:rPr>
              <w:t>Filinia longiseta, Keratella tropica</w:t>
            </w:r>
            <w:r w:rsidRPr="00F274DC">
              <w:rPr>
                <w:sz w:val="18"/>
              </w:rPr>
              <w:t xml:space="preserve">, and </w:t>
            </w:r>
            <w:r w:rsidRPr="00F274DC">
              <w:rPr>
                <w:i/>
                <w:sz w:val="18"/>
              </w:rPr>
              <w:t>Brachionus falcatus.</w:t>
            </w:r>
          </w:p>
        </w:tc>
        <w:tc>
          <w:tcPr>
            <w:tcW w:w="1317" w:type="pct"/>
          </w:tcPr>
          <w:p w14:paraId="5485CA20" w14:textId="77777777" w:rsidR="00C93EE7" w:rsidRDefault="00C93EE7" w:rsidP="008D4049">
            <w:pPr>
              <w:rPr>
                <w:sz w:val="18"/>
              </w:rPr>
            </w:pPr>
            <w:r>
              <w:rPr>
                <w:sz w:val="18"/>
              </w:rPr>
              <w:t xml:space="preserve">As above. e.g. </w:t>
            </w:r>
            <w:r w:rsidRPr="00732985">
              <w:rPr>
                <w:i/>
                <w:sz w:val="18"/>
              </w:rPr>
              <w:t>Filinia terminalis</w:t>
            </w:r>
            <w:r>
              <w:rPr>
                <w:sz w:val="18"/>
              </w:rPr>
              <w:t xml:space="preserve"> is a cool water taxon and was likely derived from an Upper Murray and/or southern (Victoria) source.</w:t>
            </w:r>
          </w:p>
          <w:p w14:paraId="2BA8122E" w14:textId="77777777" w:rsidR="00C93EE7" w:rsidRPr="00B704EA" w:rsidRDefault="00C93EE7" w:rsidP="008D4049">
            <w:pPr>
              <w:rPr>
                <w:sz w:val="18"/>
              </w:rPr>
            </w:pPr>
          </w:p>
        </w:tc>
      </w:tr>
      <w:tr w:rsidR="006E3432" w:rsidRPr="00B704EA" w14:paraId="01481B2D" w14:textId="77777777" w:rsidTr="00C93EE7">
        <w:tc>
          <w:tcPr>
            <w:tcW w:w="354" w:type="pct"/>
          </w:tcPr>
          <w:p w14:paraId="28636AAD" w14:textId="77777777" w:rsidR="006E3432" w:rsidRPr="007C731B" w:rsidRDefault="006E3432" w:rsidP="008D4049">
            <w:pPr>
              <w:rPr>
                <w:b/>
                <w:sz w:val="18"/>
              </w:rPr>
            </w:pPr>
            <w:r w:rsidRPr="007C731B">
              <w:rPr>
                <w:b/>
                <w:sz w:val="18"/>
              </w:rPr>
              <w:t>2015-16</w:t>
            </w:r>
          </w:p>
        </w:tc>
        <w:tc>
          <w:tcPr>
            <w:tcW w:w="559" w:type="pct"/>
          </w:tcPr>
          <w:p w14:paraId="090025EC" w14:textId="44F8F7B0" w:rsidR="006E3432" w:rsidRPr="00B704EA" w:rsidRDefault="006E3432" w:rsidP="001D0344">
            <w:pPr>
              <w:rPr>
                <w:sz w:val="18"/>
              </w:rPr>
            </w:pPr>
            <w:r w:rsidRPr="00B704EA">
              <w:rPr>
                <w:sz w:val="18"/>
              </w:rPr>
              <w:t>September until November</w:t>
            </w:r>
            <w:r>
              <w:rPr>
                <w:sz w:val="18"/>
              </w:rPr>
              <w:t xml:space="preserve"> (sampling trips </w:t>
            </w:r>
            <w:r w:rsidR="001D0344">
              <w:rPr>
                <w:sz w:val="18"/>
              </w:rPr>
              <w:t>2, 3 &amp;4</w:t>
            </w:r>
            <w:r>
              <w:rPr>
                <w:sz w:val="18"/>
              </w:rPr>
              <w:t>)</w:t>
            </w:r>
          </w:p>
        </w:tc>
        <w:tc>
          <w:tcPr>
            <w:tcW w:w="1220" w:type="pct"/>
          </w:tcPr>
          <w:p w14:paraId="65BB959D" w14:textId="77777777" w:rsidR="006E3432" w:rsidRPr="00B704EA" w:rsidRDefault="006E3432" w:rsidP="008D4049">
            <w:pPr>
              <w:rPr>
                <w:sz w:val="18"/>
              </w:rPr>
            </w:pPr>
            <w:r w:rsidRPr="00B704EA">
              <w:rPr>
                <w:sz w:val="18"/>
              </w:rPr>
              <w:t xml:space="preserve">Primarily </w:t>
            </w:r>
            <w:r>
              <w:rPr>
                <w:sz w:val="18"/>
              </w:rPr>
              <w:t>from</w:t>
            </w:r>
            <w:r w:rsidRPr="00B704EA">
              <w:rPr>
                <w:sz w:val="18"/>
              </w:rPr>
              <w:t xml:space="preserve"> the Murray, considerable contributions also from the Murrumbidgee, small contributions from Victorian tributaries and very small contributions from the Lower Darling. </w:t>
            </w:r>
          </w:p>
        </w:tc>
        <w:tc>
          <w:tcPr>
            <w:tcW w:w="1550" w:type="pct"/>
          </w:tcPr>
          <w:p w14:paraId="6867A1CB" w14:textId="77777777" w:rsidR="006E3432" w:rsidRPr="009B7849" w:rsidRDefault="006E3432" w:rsidP="008D4049">
            <w:pPr>
              <w:rPr>
                <w:i/>
                <w:sz w:val="18"/>
              </w:rPr>
            </w:pPr>
            <w:r w:rsidRPr="009B7849">
              <w:rPr>
                <w:i/>
                <w:sz w:val="18"/>
              </w:rPr>
              <w:t>Bosmina meridionalis, Filinia pejleri, Keratella javana, Synchaeta oblonga, Conochilus dossuarius, Trichocerca pusilla, Trichocerca similis, Polyarthra vulgaris, Conochilus natans, Keratella australis, Filinia grandis. Brachionus bidens, Keratella tropica, Trichocerca pusilla, Synchaeta oblonga, Synchaeta pectinata, Brachionus calyciflorus amphiceros</w:t>
            </w:r>
            <w:r>
              <w:rPr>
                <w:i/>
                <w:sz w:val="18"/>
              </w:rPr>
              <w:t xml:space="preserve"> </w:t>
            </w:r>
            <w:r>
              <w:rPr>
                <w:sz w:val="18"/>
              </w:rPr>
              <w:t>and</w:t>
            </w:r>
            <w:r w:rsidRPr="009B7849">
              <w:rPr>
                <w:i/>
                <w:sz w:val="18"/>
              </w:rPr>
              <w:t xml:space="preserve"> Cephalodella catellina</w:t>
            </w:r>
            <w:r>
              <w:rPr>
                <w:i/>
                <w:sz w:val="18"/>
              </w:rPr>
              <w:t>.</w:t>
            </w:r>
          </w:p>
        </w:tc>
        <w:tc>
          <w:tcPr>
            <w:tcW w:w="1317" w:type="pct"/>
          </w:tcPr>
          <w:p w14:paraId="6AB6C8F4" w14:textId="77777777" w:rsidR="006E3432" w:rsidRPr="00006B90" w:rsidRDefault="006E3432" w:rsidP="008D4049">
            <w:pPr>
              <w:rPr>
                <w:sz w:val="18"/>
              </w:rPr>
            </w:pPr>
            <w:r>
              <w:rPr>
                <w:sz w:val="18"/>
              </w:rPr>
              <w:t xml:space="preserve">With the exception of </w:t>
            </w:r>
            <w:r>
              <w:rPr>
                <w:i/>
                <w:iCs/>
                <w:sz w:val="18"/>
              </w:rPr>
              <w:t>Keratella javana</w:t>
            </w:r>
            <w:r>
              <w:rPr>
                <w:sz w:val="18"/>
              </w:rPr>
              <w:t xml:space="preserve">, all are known from the Upper Murray catchment. </w:t>
            </w:r>
            <w:r>
              <w:rPr>
                <w:i/>
                <w:iCs/>
                <w:sz w:val="18"/>
              </w:rPr>
              <w:t xml:space="preserve">K. javana </w:t>
            </w:r>
            <w:r>
              <w:rPr>
                <w:sz w:val="18"/>
              </w:rPr>
              <w:t>was not collected in the cited earlier studies, is a known tropical species, and likely derived from a northern tributary,</w:t>
            </w:r>
          </w:p>
        </w:tc>
      </w:tr>
      <w:tr w:rsidR="00C93EE7" w:rsidRPr="00B704EA" w14:paraId="36CAC733" w14:textId="77777777" w:rsidTr="00C93EE7">
        <w:tc>
          <w:tcPr>
            <w:tcW w:w="354" w:type="pct"/>
            <w:vMerge w:val="restart"/>
          </w:tcPr>
          <w:p w14:paraId="46473B5B" w14:textId="77777777" w:rsidR="00C93EE7" w:rsidRPr="007C731B" w:rsidRDefault="00C93EE7" w:rsidP="008D4049">
            <w:pPr>
              <w:rPr>
                <w:b/>
                <w:sz w:val="18"/>
              </w:rPr>
            </w:pPr>
            <w:r w:rsidRPr="007C731B">
              <w:rPr>
                <w:b/>
                <w:sz w:val="18"/>
              </w:rPr>
              <w:lastRenderedPageBreak/>
              <w:t>2017-18</w:t>
            </w:r>
          </w:p>
        </w:tc>
        <w:tc>
          <w:tcPr>
            <w:tcW w:w="559" w:type="pct"/>
          </w:tcPr>
          <w:p w14:paraId="35BCD9C4" w14:textId="77777777" w:rsidR="00C93EE7" w:rsidRPr="00B704EA" w:rsidRDefault="00C93EE7" w:rsidP="008D4049">
            <w:pPr>
              <w:rPr>
                <w:sz w:val="18"/>
              </w:rPr>
            </w:pPr>
            <w:r w:rsidRPr="00B704EA">
              <w:rPr>
                <w:sz w:val="18"/>
              </w:rPr>
              <w:t>July to October</w:t>
            </w:r>
            <w:r>
              <w:rPr>
                <w:sz w:val="18"/>
              </w:rPr>
              <w:t xml:space="preserve"> (sampling trips 2 &amp; 3)</w:t>
            </w:r>
          </w:p>
        </w:tc>
        <w:tc>
          <w:tcPr>
            <w:tcW w:w="1220" w:type="pct"/>
          </w:tcPr>
          <w:p w14:paraId="28FB12FD" w14:textId="77777777" w:rsidR="00C93EE7" w:rsidRPr="00B704EA" w:rsidRDefault="00C93EE7" w:rsidP="008D4049">
            <w:pPr>
              <w:rPr>
                <w:sz w:val="18"/>
              </w:rPr>
            </w:pPr>
            <w:r w:rsidRPr="00B704EA">
              <w:rPr>
                <w:sz w:val="18"/>
              </w:rPr>
              <w:t>Return flows from the Goulburn and the Murrumbidgee rivers</w:t>
            </w:r>
          </w:p>
        </w:tc>
        <w:tc>
          <w:tcPr>
            <w:tcW w:w="1550" w:type="pct"/>
          </w:tcPr>
          <w:p w14:paraId="43144522" w14:textId="77777777" w:rsidR="00C93EE7" w:rsidRPr="00B704EA" w:rsidRDefault="00C93EE7" w:rsidP="008D4049">
            <w:pPr>
              <w:rPr>
                <w:sz w:val="18"/>
              </w:rPr>
            </w:pPr>
            <w:r w:rsidRPr="00737BFD">
              <w:rPr>
                <w:i/>
                <w:sz w:val="18"/>
              </w:rPr>
              <w:t>Bosmina meridionalis, Daphnia lumholtzi, Boeckella triarticulata, Ceriodaphnia</w:t>
            </w:r>
            <w:r>
              <w:rPr>
                <w:sz w:val="18"/>
              </w:rPr>
              <w:t xml:space="preserve"> sp. </w:t>
            </w:r>
          </w:p>
        </w:tc>
        <w:tc>
          <w:tcPr>
            <w:tcW w:w="1317" w:type="pct"/>
          </w:tcPr>
          <w:p w14:paraId="7BACFF4A" w14:textId="77777777" w:rsidR="00C93EE7" w:rsidRPr="00B704EA" w:rsidRDefault="00C93EE7" w:rsidP="008D4049">
            <w:pPr>
              <w:rPr>
                <w:sz w:val="18"/>
              </w:rPr>
            </w:pPr>
            <w:r>
              <w:rPr>
                <w:sz w:val="18"/>
              </w:rPr>
              <w:t>All common in the southern basin.</w:t>
            </w:r>
          </w:p>
        </w:tc>
      </w:tr>
      <w:tr w:rsidR="00C93EE7" w:rsidRPr="00B704EA" w14:paraId="263AF53D" w14:textId="77777777" w:rsidTr="00C93EE7">
        <w:tc>
          <w:tcPr>
            <w:tcW w:w="354" w:type="pct"/>
            <w:vMerge/>
          </w:tcPr>
          <w:p w14:paraId="1C48B92F" w14:textId="77777777" w:rsidR="00C93EE7" w:rsidRPr="00B704EA" w:rsidRDefault="00C93EE7" w:rsidP="008D4049">
            <w:pPr>
              <w:rPr>
                <w:sz w:val="18"/>
              </w:rPr>
            </w:pPr>
          </w:p>
        </w:tc>
        <w:tc>
          <w:tcPr>
            <w:tcW w:w="559" w:type="pct"/>
          </w:tcPr>
          <w:p w14:paraId="2CF508C2" w14:textId="77777777" w:rsidR="00C93EE7" w:rsidRPr="00B704EA" w:rsidRDefault="00C93EE7" w:rsidP="008D4049">
            <w:pPr>
              <w:rPr>
                <w:sz w:val="18"/>
              </w:rPr>
            </w:pPr>
            <w:r>
              <w:rPr>
                <w:sz w:val="18"/>
              </w:rPr>
              <w:t>November until January (sampling trips 4, 5, 6 and 7)</w:t>
            </w:r>
          </w:p>
        </w:tc>
        <w:tc>
          <w:tcPr>
            <w:tcW w:w="1220" w:type="pct"/>
          </w:tcPr>
          <w:p w14:paraId="4F5DB54B" w14:textId="77777777" w:rsidR="00C93EE7" w:rsidRPr="00B704EA" w:rsidRDefault="00C93EE7" w:rsidP="008D4049">
            <w:pPr>
              <w:rPr>
                <w:sz w:val="18"/>
              </w:rPr>
            </w:pPr>
            <w:r w:rsidRPr="00B704EA">
              <w:rPr>
                <w:sz w:val="18"/>
              </w:rPr>
              <w:t>Return flows from Barmah-Millewa Forest and Hattah Lakes and a pulse from the Goulburn.</w:t>
            </w:r>
          </w:p>
        </w:tc>
        <w:tc>
          <w:tcPr>
            <w:tcW w:w="1550" w:type="pct"/>
          </w:tcPr>
          <w:p w14:paraId="5900EEA3" w14:textId="77777777" w:rsidR="00C93EE7" w:rsidRPr="006E6155" w:rsidRDefault="00C93EE7" w:rsidP="008D4049">
            <w:pPr>
              <w:rPr>
                <w:i/>
                <w:sz w:val="18"/>
              </w:rPr>
            </w:pPr>
            <w:r w:rsidRPr="006E6155">
              <w:rPr>
                <w:i/>
                <w:sz w:val="18"/>
              </w:rPr>
              <w:t>Trichocerca agnatha, Synchaeta oblonga, Synchaeta pectinata, Conochilus natans, Conochilus dossuarius, Keratella tropica, Keratella americana, Filinia terminalis, Trichocera similis grandis, Polyarthra dolichoptera, Bosmina meridionalis, Hexarthra intermedia, Collotheca pelagica</w:t>
            </w:r>
            <w:r>
              <w:rPr>
                <w:i/>
                <w:sz w:val="18"/>
              </w:rPr>
              <w:t xml:space="preserve"> </w:t>
            </w:r>
            <w:r>
              <w:rPr>
                <w:sz w:val="18"/>
              </w:rPr>
              <w:t>and</w:t>
            </w:r>
            <w:r w:rsidRPr="006E6155">
              <w:rPr>
                <w:i/>
                <w:sz w:val="18"/>
              </w:rPr>
              <w:t xml:space="preserve"> Polyarthra vulgaris</w:t>
            </w:r>
            <w:r>
              <w:rPr>
                <w:i/>
                <w:sz w:val="18"/>
              </w:rPr>
              <w:t>.</w:t>
            </w:r>
          </w:p>
        </w:tc>
        <w:tc>
          <w:tcPr>
            <w:tcW w:w="1317" w:type="pct"/>
          </w:tcPr>
          <w:p w14:paraId="13CFCEBD" w14:textId="649C39AB" w:rsidR="00C93EE7" w:rsidRPr="00D852DD" w:rsidRDefault="00C93EE7" w:rsidP="004036A3">
            <w:pPr>
              <w:rPr>
                <w:sz w:val="18"/>
              </w:rPr>
            </w:pPr>
            <w:r>
              <w:rPr>
                <w:sz w:val="18"/>
              </w:rPr>
              <w:t xml:space="preserve">Again, well-established southern basin taxa, with the exception of the introduced </w:t>
            </w:r>
            <w:r>
              <w:rPr>
                <w:i/>
                <w:iCs/>
                <w:sz w:val="18"/>
              </w:rPr>
              <w:t>Keratella americana</w:t>
            </w:r>
            <w:r>
              <w:rPr>
                <w:sz w:val="18"/>
              </w:rPr>
              <w:t>, native to the Americas, and not recorded in Australia prior to LTIM. Source of introduction unknown. Possibly as a hitch-hiker with stocked fish or via the pet/aquarium trade, or (less-likely) bird-vectored propagules.</w:t>
            </w:r>
          </w:p>
        </w:tc>
      </w:tr>
    </w:tbl>
    <w:p w14:paraId="3DFA7776" w14:textId="101BA133" w:rsidR="000A0247" w:rsidRDefault="000A0247" w:rsidP="000A0247">
      <w:pPr>
        <w:jc w:val="center"/>
        <w:rPr>
          <w:b/>
          <w:noProof/>
          <w:color w:val="auto"/>
          <w:szCs w:val="24"/>
          <w:lang w:eastAsia="en-AU"/>
        </w:rPr>
      </w:pPr>
      <w:bookmarkStart w:id="181" w:name="_Ref26860224"/>
    </w:p>
    <w:bookmarkEnd w:id="181"/>
    <w:p w14:paraId="4407D946" w14:textId="77777777" w:rsidR="000A0247" w:rsidRDefault="000A0247" w:rsidP="000A0247">
      <w:pPr>
        <w:tabs>
          <w:tab w:val="left" w:pos="5775"/>
        </w:tabs>
        <w:jc w:val="center"/>
        <w:rPr>
          <w:i/>
          <w:noProof/>
          <w:color w:val="auto"/>
          <w:szCs w:val="24"/>
          <w:lang w:eastAsia="en-AU"/>
        </w:rPr>
        <w:sectPr w:rsidR="000A0247" w:rsidSect="00DA3F0D">
          <w:pgSz w:w="16838" w:h="11906" w:orient="landscape"/>
          <w:pgMar w:top="1440" w:right="1440" w:bottom="1440" w:left="1440" w:header="708" w:footer="708" w:gutter="0"/>
          <w:cols w:space="708"/>
          <w:docGrid w:linePitch="360"/>
        </w:sectPr>
      </w:pPr>
    </w:p>
    <w:p w14:paraId="7C271CE8" w14:textId="77777777" w:rsidR="000A0247" w:rsidRPr="00E35C12" w:rsidRDefault="000A0247" w:rsidP="000A0247">
      <w:pPr>
        <w:tabs>
          <w:tab w:val="left" w:pos="5775"/>
        </w:tabs>
        <w:rPr>
          <w:rFonts w:eastAsia="MS Mincho"/>
          <w:i/>
          <w:u w:val="single"/>
          <w:lang w:val="en-US"/>
        </w:rPr>
      </w:pPr>
      <w:r w:rsidRPr="00E35C12">
        <w:rPr>
          <w:rFonts w:eastAsia="MS Mincho"/>
          <w:i/>
          <w:u w:val="single"/>
          <w:lang w:val="en-US"/>
        </w:rPr>
        <w:lastRenderedPageBreak/>
        <w:t>Larval gut content</w:t>
      </w:r>
    </w:p>
    <w:p w14:paraId="1FEC06F7" w14:textId="69EB5172" w:rsidR="00984FAD" w:rsidRDefault="00984FAD" w:rsidP="00984FAD">
      <w:pPr>
        <w:rPr>
          <w:rFonts w:eastAsia="MS Mincho"/>
          <w:lang w:val="en-US"/>
        </w:rPr>
      </w:pPr>
      <w:r>
        <w:rPr>
          <w:rFonts w:eastAsia="MS Mincho"/>
          <w:lang w:val="en-US"/>
        </w:rPr>
        <w:t>From 2014–2018, there was a larger proportion of Murray cod larvae with empty guts (69–100%), compared to freshwater catfish (20–57%) and golden perch (0–23</w:t>
      </w:r>
      <w:r w:rsidRPr="00280201">
        <w:rPr>
          <w:rFonts w:eastAsia="MS Mincho"/>
        </w:rPr>
        <w:t>%) (</w:t>
      </w:r>
      <w:r w:rsidRPr="00280201">
        <w:rPr>
          <w:rFonts w:eastAsia="MS Mincho"/>
        </w:rPr>
        <w:fldChar w:fldCharType="begin"/>
      </w:r>
      <w:r w:rsidRPr="00280201">
        <w:rPr>
          <w:rFonts w:eastAsia="MS Mincho"/>
        </w:rPr>
        <w:instrText xml:space="preserve"> REF _Ref29892788 \h </w:instrText>
      </w:r>
      <w:r>
        <w:rPr>
          <w:rFonts w:eastAsia="MS Mincho"/>
        </w:rPr>
        <w:instrText xml:space="preserve"> \* MERGEFORMAT </w:instrText>
      </w:r>
      <w:r w:rsidRPr="00280201">
        <w:rPr>
          <w:rFonts w:eastAsia="MS Mincho"/>
        </w:rPr>
      </w:r>
      <w:r w:rsidRPr="00280201">
        <w:rPr>
          <w:rFonts w:eastAsia="MS Mincho"/>
        </w:rPr>
        <w:fldChar w:fldCharType="separate"/>
      </w:r>
      <w:r w:rsidR="00A20F12" w:rsidRPr="00251408">
        <w:t xml:space="preserve">Table </w:t>
      </w:r>
      <w:r w:rsidR="00A20F12">
        <w:t>13</w:t>
      </w:r>
      <w:r w:rsidRPr="00280201">
        <w:rPr>
          <w:rFonts w:eastAsia="MS Mincho"/>
        </w:rPr>
        <w:fldChar w:fldCharType="end"/>
      </w:r>
      <w:r w:rsidRPr="00280201">
        <w:rPr>
          <w:rFonts w:eastAsia="MS Mincho"/>
        </w:rPr>
        <w:t>).</w:t>
      </w:r>
      <w:r>
        <w:rPr>
          <w:rFonts w:eastAsia="MS Mincho"/>
          <w:lang w:val="en-US"/>
        </w:rPr>
        <w:t xml:space="preserve"> The larval diet of the three species was comprised mostly of copepods and </w:t>
      </w:r>
      <w:r w:rsidRPr="00280201">
        <w:rPr>
          <w:rFonts w:eastAsia="MS Mincho"/>
        </w:rPr>
        <w:t>cladocerans (</w:t>
      </w:r>
      <w:r w:rsidRPr="00280201">
        <w:rPr>
          <w:rFonts w:eastAsia="MS Mincho"/>
        </w:rPr>
        <w:fldChar w:fldCharType="begin"/>
      </w:r>
      <w:r w:rsidRPr="00280201">
        <w:rPr>
          <w:rFonts w:eastAsia="MS Mincho"/>
        </w:rPr>
        <w:instrText xml:space="preserve"> REF _Ref30076617 \h </w:instrText>
      </w:r>
      <w:r>
        <w:rPr>
          <w:rFonts w:eastAsia="MS Mincho"/>
        </w:rPr>
        <w:instrText xml:space="preserve"> \* MERGEFORMAT </w:instrText>
      </w:r>
      <w:r w:rsidRPr="00280201">
        <w:rPr>
          <w:rFonts w:eastAsia="MS Mincho"/>
        </w:rPr>
      </w:r>
      <w:r w:rsidRPr="00280201">
        <w:rPr>
          <w:rFonts w:eastAsia="MS Mincho"/>
        </w:rPr>
        <w:fldChar w:fldCharType="separate"/>
      </w:r>
      <w:r w:rsidR="00A20F12" w:rsidRPr="00B73182">
        <w:t xml:space="preserve">Figure </w:t>
      </w:r>
      <w:r w:rsidR="00A20F12">
        <w:t>29</w:t>
      </w:r>
      <w:r w:rsidRPr="00280201">
        <w:rPr>
          <w:rFonts w:eastAsia="MS Mincho"/>
        </w:rPr>
        <w:fldChar w:fldCharType="end"/>
      </w:r>
      <w:r w:rsidRPr="00280201">
        <w:rPr>
          <w:rFonts w:eastAsia="MS Mincho"/>
        </w:rPr>
        <w:t xml:space="preserve">; </w:t>
      </w:r>
      <w:r w:rsidRPr="00280201">
        <w:rPr>
          <w:rFonts w:eastAsia="MS Mincho"/>
        </w:rPr>
        <w:fldChar w:fldCharType="begin"/>
      </w:r>
      <w:r w:rsidRPr="00280201">
        <w:rPr>
          <w:rFonts w:eastAsia="MS Mincho"/>
        </w:rPr>
        <w:instrText xml:space="preserve"> REF _Ref30076619 \h </w:instrText>
      </w:r>
      <w:r>
        <w:rPr>
          <w:rFonts w:eastAsia="MS Mincho"/>
        </w:rPr>
        <w:instrText xml:space="preserve"> \* MERGEFORMAT </w:instrText>
      </w:r>
      <w:r w:rsidRPr="00280201">
        <w:rPr>
          <w:rFonts w:eastAsia="MS Mincho"/>
        </w:rPr>
      </w:r>
      <w:r w:rsidRPr="00280201">
        <w:rPr>
          <w:rFonts w:eastAsia="MS Mincho"/>
        </w:rPr>
        <w:fldChar w:fldCharType="separate"/>
      </w:r>
      <w:r w:rsidR="00A20F12" w:rsidRPr="00B73182">
        <w:t xml:space="preserve">Figure </w:t>
      </w:r>
      <w:r w:rsidR="00A20F12">
        <w:t>30</w:t>
      </w:r>
      <w:r w:rsidRPr="00280201">
        <w:rPr>
          <w:rFonts w:eastAsia="MS Mincho"/>
        </w:rPr>
        <w:fldChar w:fldCharType="end"/>
      </w:r>
      <w:r w:rsidRPr="00280201">
        <w:rPr>
          <w:rFonts w:eastAsia="MS Mincho"/>
        </w:rPr>
        <w:t>).</w:t>
      </w:r>
      <w:r>
        <w:rPr>
          <w:rFonts w:eastAsia="MS Mincho"/>
          <w:lang w:val="en-US"/>
        </w:rPr>
        <w:t xml:space="preserve"> The pelagic calanoid copepod </w:t>
      </w:r>
      <w:r w:rsidRPr="00C25DDE">
        <w:rPr>
          <w:rFonts w:eastAsia="MS Mincho"/>
          <w:i/>
          <w:lang w:val="en-US"/>
        </w:rPr>
        <w:t xml:space="preserve">Boeckella </w:t>
      </w:r>
      <w:r w:rsidRPr="008559C4">
        <w:rPr>
          <w:rFonts w:eastAsia="MS Mincho"/>
          <w:i/>
          <w:lang w:val="en-US"/>
        </w:rPr>
        <w:t>triarticulata</w:t>
      </w:r>
      <w:r>
        <w:rPr>
          <w:rFonts w:eastAsia="MS Mincho"/>
          <w:lang w:val="en-US"/>
        </w:rPr>
        <w:t xml:space="preserve"> was the most frequent prey item for all species and was numerically abundant in the diet of all species, particularly golden perch. </w:t>
      </w:r>
      <w:r w:rsidRPr="00854C20">
        <w:rPr>
          <w:rFonts w:eastAsia="MS Mincho"/>
          <w:lang w:val="en-US"/>
        </w:rPr>
        <w:t xml:space="preserve">Whilst only present in guts during one year, the cladocerans </w:t>
      </w:r>
      <w:r w:rsidRPr="00854C20">
        <w:rPr>
          <w:rFonts w:eastAsia="MS Mincho"/>
          <w:i/>
          <w:lang w:val="en-US"/>
        </w:rPr>
        <w:t>Ceriodaphnia cornuta</w:t>
      </w:r>
      <w:r w:rsidRPr="00854C20">
        <w:rPr>
          <w:rFonts w:eastAsia="MS Mincho"/>
          <w:lang w:val="en-US"/>
        </w:rPr>
        <w:t xml:space="preserve"> </w:t>
      </w:r>
      <w:r>
        <w:rPr>
          <w:rFonts w:eastAsia="MS Mincho"/>
          <w:lang w:val="en-US"/>
        </w:rPr>
        <w:t xml:space="preserve">(pelagic) </w:t>
      </w:r>
      <w:r w:rsidRPr="00854C20">
        <w:rPr>
          <w:rFonts w:eastAsia="MS Mincho"/>
          <w:lang w:val="en-US"/>
        </w:rPr>
        <w:t xml:space="preserve">and </w:t>
      </w:r>
      <w:r w:rsidRPr="00854C20">
        <w:rPr>
          <w:rFonts w:eastAsia="MS Mincho"/>
          <w:i/>
          <w:lang w:val="en-US"/>
        </w:rPr>
        <w:t>Picripleuroxus quasidenticulatus</w:t>
      </w:r>
      <w:r w:rsidRPr="00854C20">
        <w:rPr>
          <w:rFonts w:eastAsia="MS Mincho"/>
          <w:lang w:val="en-US"/>
        </w:rPr>
        <w:t xml:space="preserve"> </w:t>
      </w:r>
      <w:r>
        <w:rPr>
          <w:rFonts w:eastAsia="MS Mincho"/>
          <w:lang w:val="en-US"/>
        </w:rPr>
        <w:t xml:space="preserve">(littoral) </w:t>
      </w:r>
      <w:r w:rsidRPr="00854C20">
        <w:rPr>
          <w:rFonts w:eastAsia="MS Mincho"/>
          <w:lang w:val="en-US"/>
        </w:rPr>
        <w:t>were abundant prey for Murray cod and freshwater catfish, respectively.</w:t>
      </w:r>
      <w:r>
        <w:rPr>
          <w:rFonts w:eastAsia="MS Mincho"/>
          <w:lang w:val="en-US"/>
        </w:rPr>
        <w:t xml:space="preserve"> The pelagic cladoceran </w:t>
      </w:r>
      <w:r w:rsidRPr="00492426">
        <w:rPr>
          <w:rFonts w:eastAsia="MS Mincho"/>
          <w:i/>
          <w:lang w:val="en-US"/>
        </w:rPr>
        <w:t>Bosmina meridionalis</w:t>
      </w:r>
      <w:r>
        <w:rPr>
          <w:rFonts w:eastAsia="MS Mincho"/>
          <w:lang w:val="en-US"/>
        </w:rPr>
        <w:t xml:space="preserve"> and benthic atyid shrimp were numerically dominant in the diet of golden perch and freshwater catfish, respectively.</w:t>
      </w:r>
    </w:p>
    <w:p w14:paraId="3CD4001B" w14:textId="77777777" w:rsidR="00984FAD" w:rsidRDefault="00984FAD" w:rsidP="00984FAD">
      <w:pPr>
        <w:pStyle w:val="Caption"/>
      </w:pPr>
      <w:r w:rsidRPr="004C61FB">
        <w:rPr>
          <w:noProof/>
          <w:lang w:eastAsia="en-AU"/>
        </w:rPr>
        <w:lastRenderedPageBreak/>
        <w:drawing>
          <wp:inline distT="0" distB="0" distL="0" distR="0" wp14:anchorId="0F38C771" wp14:editId="1047E67D">
            <wp:extent cx="5571460" cy="7134225"/>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a:extLst>
                        <a:ext uri="{28A0092B-C50C-407E-A947-70E740481C1C}">
                          <a14:useLocalDpi xmlns:a14="http://schemas.microsoft.com/office/drawing/2010/main" val="0"/>
                        </a:ext>
                      </a:extLst>
                    </a:blip>
                    <a:srcRect t="1613" r="2781"/>
                    <a:stretch/>
                  </pic:blipFill>
                  <pic:spPr bwMode="auto">
                    <a:xfrm>
                      <a:off x="0" y="0"/>
                      <a:ext cx="5572091" cy="7135033"/>
                    </a:xfrm>
                    <a:prstGeom prst="rect">
                      <a:avLst/>
                    </a:prstGeom>
                    <a:noFill/>
                    <a:ln>
                      <a:noFill/>
                    </a:ln>
                    <a:extLst>
                      <a:ext uri="{53640926-AAD7-44D8-BBD7-CCE9431645EC}">
                        <a14:shadowObscured xmlns:a14="http://schemas.microsoft.com/office/drawing/2010/main"/>
                      </a:ext>
                    </a:extLst>
                  </pic:spPr>
                </pic:pic>
              </a:graphicData>
            </a:graphic>
          </wp:inline>
        </w:drawing>
      </w:r>
    </w:p>
    <w:p w14:paraId="2C14E580" w14:textId="68863EE4" w:rsidR="00984FAD" w:rsidRDefault="00984FAD" w:rsidP="00782239">
      <w:pPr>
        <w:pStyle w:val="Captions"/>
        <w:rPr>
          <w:noProof/>
          <w:lang w:eastAsia="en-AU"/>
        </w:rPr>
      </w:pPr>
      <w:bookmarkStart w:id="182" w:name="_Ref30076617"/>
      <w:bookmarkStart w:id="183" w:name="_Toc54612644"/>
      <w:r w:rsidRPr="00B73182">
        <w:rPr>
          <w:noProof/>
          <w:lang w:eastAsia="en-AU"/>
        </w:rPr>
        <w:t xml:space="preserve">Figure </w:t>
      </w:r>
      <w:r w:rsidRPr="00B73182">
        <w:rPr>
          <w:noProof/>
          <w:lang w:eastAsia="en-AU"/>
        </w:rPr>
        <w:fldChar w:fldCharType="begin"/>
      </w:r>
      <w:r w:rsidRPr="00B73182">
        <w:rPr>
          <w:noProof/>
          <w:lang w:eastAsia="en-AU"/>
        </w:rPr>
        <w:instrText xml:space="preserve"> SEQ Figure \* ARABIC </w:instrText>
      </w:r>
      <w:r w:rsidRPr="00B73182">
        <w:rPr>
          <w:noProof/>
          <w:lang w:eastAsia="en-AU"/>
        </w:rPr>
        <w:fldChar w:fldCharType="separate"/>
      </w:r>
      <w:r w:rsidR="008A6C81">
        <w:rPr>
          <w:noProof/>
          <w:lang w:eastAsia="en-AU"/>
        </w:rPr>
        <w:t>30</w:t>
      </w:r>
      <w:r w:rsidRPr="00B73182">
        <w:rPr>
          <w:noProof/>
          <w:lang w:eastAsia="en-AU"/>
        </w:rPr>
        <w:fldChar w:fldCharType="end"/>
      </w:r>
      <w:bookmarkEnd w:id="182"/>
      <w:r>
        <w:rPr>
          <w:noProof/>
          <w:lang w:eastAsia="en-AU"/>
        </w:rPr>
        <w:t>.</w:t>
      </w:r>
      <w:r w:rsidRPr="00B73182">
        <w:rPr>
          <w:noProof/>
          <w:lang w:eastAsia="en-AU"/>
        </w:rPr>
        <w:t xml:space="preserve"> </w:t>
      </w:r>
      <w:r w:rsidRPr="00794F47">
        <w:rPr>
          <w:noProof/>
          <w:lang w:eastAsia="en-AU"/>
        </w:rPr>
        <w:t xml:space="preserve">Abundance (number, </w:t>
      </w:r>
      <w:r w:rsidRPr="00737BFD">
        <w:rPr>
          <w:i/>
          <w:noProof/>
          <w:lang w:eastAsia="en-AU"/>
        </w:rPr>
        <w:t>n</w:t>
      </w:r>
      <w:r w:rsidRPr="00794F47">
        <w:rPr>
          <w:noProof/>
          <w:lang w:eastAsia="en-AU"/>
        </w:rPr>
        <w:t>) of prey identified in the guts of post-flexion Murray cod (</w:t>
      </w:r>
      <w:r w:rsidRPr="00737BFD">
        <w:rPr>
          <w:i/>
          <w:noProof/>
          <w:lang w:eastAsia="en-AU"/>
        </w:rPr>
        <w:t>n</w:t>
      </w:r>
      <w:r w:rsidRPr="00794F47">
        <w:rPr>
          <w:noProof/>
          <w:lang w:eastAsia="en-AU"/>
        </w:rPr>
        <w:t xml:space="preserve"> = 15; TL = 7.8–12.0 mm) and golden perch (</w:t>
      </w:r>
      <w:r w:rsidRPr="00737BFD">
        <w:rPr>
          <w:i/>
          <w:noProof/>
          <w:lang w:eastAsia="en-AU"/>
        </w:rPr>
        <w:t>n</w:t>
      </w:r>
      <w:r w:rsidRPr="00794F47">
        <w:rPr>
          <w:noProof/>
          <w:lang w:eastAsia="en-AU"/>
        </w:rPr>
        <w:t xml:space="preserve"> = 13; TL = 6.5–20 mm) from 2014–2018. Prey taxa are presented as copepods (black), cladocerans (blue), rotifers (red), malacostracans (green), insects (grey) and oligochaetes (purple). * indicates littoral microcrustaceans.</w:t>
      </w:r>
      <w:bookmarkEnd w:id="183"/>
    </w:p>
    <w:p w14:paraId="38B5233C" w14:textId="77777777" w:rsidR="00984FAD" w:rsidRDefault="00984FAD" w:rsidP="00984FAD">
      <w:r w:rsidRPr="00B55F75">
        <w:rPr>
          <w:noProof/>
          <w:lang w:eastAsia="en-AU"/>
        </w:rPr>
        <w:lastRenderedPageBreak/>
        <w:drawing>
          <wp:inline distT="0" distB="0" distL="0" distR="0" wp14:anchorId="3161F1DF" wp14:editId="36F8E917">
            <wp:extent cx="5830532" cy="4120738"/>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2091" cy="4128907"/>
                    </a:xfrm>
                    <a:prstGeom prst="rect">
                      <a:avLst/>
                    </a:prstGeom>
                    <a:noFill/>
                    <a:ln>
                      <a:noFill/>
                    </a:ln>
                  </pic:spPr>
                </pic:pic>
              </a:graphicData>
            </a:graphic>
          </wp:inline>
        </w:drawing>
      </w:r>
    </w:p>
    <w:p w14:paraId="31DDDE34" w14:textId="3EA6670F" w:rsidR="00984FAD" w:rsidRDefault="00984FAD" w:rsidP="00782239">
      <w:pPr>
        <w:pStyle w:val="Captions"/>
        <w:rPr>
          <w:rFonts w:eastAsiaTheme="majorEastAsia" w:cstheme="majorBidi"/>
          <w:color w:val="44546A" w:themeColor="text2"/>
          <w:sz w:val="26"/>
        </w:rPr>
      </w:pPr>
      <w:bookmarkStart w:id="184" w:name="_Ref30076619"/>
      <w:bookmarkStart w:id="185" w:name="_Toc54612645"/>
      <w:r w:rsidRPr="00B73182">
        <w:rPr>
          <w:noProof/>
          <w:lang w:eastAsia="en-AU"/>
        </w:rPr>
        <w:t xml:space="preserve">Figure </w:t>
      </w:r>
      <w:r w:rsidRPr="00B73182">
        <w:rPr>
          <w:noProof/>
          <w:lang w:eastAsia="en-AU"/>
        </w:rPr>
        <w:fldChar w:fldCharType="begin"/>
      </w:r>
      <w:r w:rsidRPr="00B73182">
        <w:rPr>
          <w:noProof/>
          <w:lang w:eastAsia="en-AU"/>
        </w:rPr>
        <w:instrText xml:space="preserve"> SEQ Figure \* ARABIC </w:instrText>
      </w:r>
      <w:r w:rsidRPr="00B73182">
        <w:rPr>
          <w:noProof/>
          <w:lang w:eastAsia="en-AU"/>
        </w:rPr>
        <w:fldChar w:fldCharType="separate"/>
      </w:r>
      <w:r w:rsidR="008A6C81">
        <w:rPr>
          <w:noProof/>
          <w:lang w:eastAsia="en-AU"/>
        </w:rPr>
        <w:t>31</w:t>
      </w:r>
      <w:r w:rsidRPr="00B73182">
        <w:rPr>
          <w:noProof/>
          <w:lang w:eastAsia="en-AU"/>
        </w:rPr>
        <w:fldChar w:fldCharType="end"/>
      </w:r>
      <w:bookmarkEnd w:id="184"/>
      <w:r>
        <w:rPr>
          <w:noProof/>
          <w:lang w:eastAsia="en-AU"/>
        </w:rPr>
        <w:t>.</w:t>
      </w:r>
      <w:r w:rsidRPr="00B73182">
        <w:rPr>
          <w:noProof/>
          <w:lang w:eastAsia="en-AU"/>
        </w:rPr>
        <w:t xml:space="preserve"> </w:t>
      </w:r>
      <w:r w:rsidRPr="00794F47">
        <w:rPr>
          <w:noProof/>
          <w:lang w:eastAsia="en-AU"/>
        </w:rPr>
        <w:t xml:space="preserve">Abundance (number, </w:t>
      </w:r>
      <w:r w:rsidRPr="00737BFD">
        <w:rPr>
          <w:i/>
          <w:noProof/>
          <w:lang w:eastAsia="en-AU"/>
        </w:rPr>
        <w:t>n</w:t>
      </w:r>
      <w:r w:rsidRPr="00794F47">
        <w:rPr>
          <w:noProof/>
          <w:lang w:eastAsia="en-AU"/>
        </w:rPr>
        <w:t>) of prey identified in the guts of post-flexion freshwater catfish (</w:t>
      </w:r>
      <w:r w:rsidRPr="00737BFD">
        <w:rPr>
          <w:i/>
          <w:noProof/>
          <w:lang w:eastAsia="en-AU"/>
        </w:rPr>
        <w:t>n</w:t>
      </w:r>
      <w:r w:rsidRPr="00794F47">
        <w:rPr>
          <w:noProof/>
          <w:lang w:eastAsia="en-AU"/>
        </w:rPr>
        <w:t xml:space="preserve"> = 20; TL = 13.0–20.7 mm) from 2014–2018. Prey taxa are presented as copepods (black), cladocerans (blue), ostracods (orange), malacostracans (green) and insects (grey). * indicates littoral microcrustaceans.</w:t>
      </w:r>
      <w:bookmarkEnd w:id="185"/>
    </w:p>
    <w:p w14:paraId="4C7CCC11" w14:textId="77777777" w:rsidR="00984FAD" w:rsidRDefault="00984FAD" w:rsidP="00984FAD"/>
    <w:p w14:paraId="1C7BAF79" w14:textId="77777777" w:rsidR="00984FAD" w:rsidRDefault="00984FAD">
      <w:pPr>
        <w:spacing w:before="0" w:after="160" w:line="259" w:lineRule="auto"/>
        <w:jc w:val="left"/>
        <w:rPr>
          <w:rFonts w:eastAsiaTheme="majorEastAsia" w:cstheme="majorBidi"/>
          <w:b/>
          <w:i/>
          <w:color w:val="44546A" w:themeColor="text2"/>
          <w:sz w:val="26"/>
          <w:szCs w:val="24"/>
        </w:rPr>
      </w:pPr>
      <w:r>
        <w:br w:type="page"/>
      </w:r>
    </w:p>
    <w:p w14:paraId="6ACDDB6F" w14:textId="77777777" w:rsidR="00984FAD" w:rsidRDefault="00984FAD" w:rsidP="00984FAD">
      <w:pPr>
        <w:pStyle w:val="Heading3"/>
      </w:pPr>
      <w:r>
        <w:lastRenderedPageBreak/>
        <w:t>Evaluation</w:t>
      </w:r>
    </w:p>
    <w:p w14:paraId="28EC88A7" w14:textId="3F21A02F" w:rsidR="002502C2" w:rsidRDefault="002502C2" w:rsidP="002502C2">
      <w:r>
        <w:t xml:space="preserve">The evaluation approach, including assessment criteria, is described in the evaluation section for </w:t>
      </w:r>
      <w:r w:rsidR="00BB2B08">
        <w:t>h</w:t>
      </w:r>
      <w:r>
        <w:t xml:space="preserve">ydrological regime (Section </w:t>
      </w:r>
      <w:r>
        <w:fldChar w:fldCharType="begin"/>
      </w:r>
      <w:r>
        <w:instrText xml:space="preserve"> REF _Ref35872226 \r \h  \* MERGEFORMAT </w:instrText>
      </w:r>
      <w:r>
        <w:fldChar w:fldCharType="separate"/>
      </w:r>
      <w:r w:rsidR="00A20F12">
        <w:t>2.1</w:t>
      </w:r>
      <w:r>
        <w:fldChar w:fldCharType="end"/>
      </w:r>
      <w:r>
        <w:t>).</w:t>
      </w:r>
    </w:p>
    <w:p w14:paraId="276EB772" w14:textId="704C896C" w:rsidR="000A0247" w:rsidRDefault="000A0247" w:rsidP="000A0247">
      <w:pPr>
        <w:pStyle w:val="Caption"/>
      </w:pPr>
      <w:bookmarkStart w:id="186" w:name="_Toc54612678"/>
      <w:r>
        <w:t xml:space="preserve">Table </w:t>
      </w:r>
      <w:r>
        <w:rPr>
          <w:noProof/>
        </w:rPr>
        <w:fldChar w:fldCharType="begin"/>
      </w:r>
      <w:r>
        <w:rPr>
          <w:noProof/>
        </w:rPr>
        <w:instrText xml:space="preserve"> SEQ Table \* ARABIC </w:instrText>
      </w:r>
      <w:r>
        <w:rPr>
          <w:noProof/>
        </w:rPr>
        <w:fldChar w:fldCharType="separate"/>
      </w:r>
      <w:r w:rsidR="00A20F12">
        <w:rPr>
          <w:noProof/>
        </w:rPr>
        <w:t>18</w:t>
      </w:r>
      <w:r>
        <w:rPr>
          <w:noProof/>
        </w:rPr>
        <w:fldChar w:fldCharType="end"/>
      </w:r>
      <w:r>
        <w:rPr>
          <w:noProof/>
        </w:rPr>
        <w:t>.</w:t>
      </w:r>
      <w:r w:rsidR="00846CBB">
        <w:t xml:space="preserve"> Microinvertebrate Assemblage</w:t>
      </w:r>
      <w:r>
        <w:t xml:space="preserve"> evaluation questions</w:t>
      </w:r>
      <w:r w:rsidR="00A02C2D">
        <w:t xml:space="preserve"> and answers</w:t>
      </w:r>
      <w:r>
        <w:t xml:space="preserve">. </w:t>
      </w:r>
      <w:r w:rsidR="00CD3A1A">
        <w:t>CEW = Commonwealth environmental water, eWater = environmental water</w:t>
      </w:r>
      <w:r>
        <w:t>.</w:t>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3"/>
        <w:gridCol w:w="1110"/>
        <w:gridCol w:w="1110"/>
        <w:gridCol w:w="1110"/>
        <w:gridCol w:w="1593"/>
        <w:gridCol w:w="953"/>
        <w:gridCol w:w="1057"/>
      </w:tblGrid>
      <w:tr w:rsidR="00053F9D" w:rsidRPr="0041543F" w14:paraId="1C336439" w14:textId="664BD993" w:rsidTr="00053F9D">
        <w:trPr>
          <w:cantSplit/>
          <w:trHeight w:val="20"/>
          <w:tblHeader/>
        </w:trPr>
        <w:tc>
          <w:tcPr>
            <w:tcW w:w="1155" w:type="pct"/>
            <w:vMerge w:val="restart"/>
            <w:tcBorders>
              <w:top w:val="single" w:sz="4" w:space="0" w:color="auto"/>
              <w:left w:val="single" w:sz="4" w:space="0" w:color="auto"/>
              <w:right w:val="single" w:sz="4" w:space="0" w:color="auto"/>
            </w:tcBorders>
          </w:tcPr>
          <w:p w14:paraId="746486FD" w14:textId="77777777" w:rsidR="00053F9D" w:rsidRPr="0041543F" w:rsidRDefault="00053F9D" w:rsidP="00213E3F">
            <w:pPr>
              <w:pStyle w:val="TableHeading"/>
              <w:jc w:val="center"/>
              <w:rPr>
                <w:sz w:val="19"/>
                <w:szCs w:val="19"/>
              </w:rPr>
            </w:pPr>
            <w:r w:rsidRPr="0041543F">
              <w:rPr>
                <w:sz w:val="19"/>
                <w:szCs w:val="19"/>
              </w:rPr>
              <w:t xml:space="preserve">CEWO evaluation questions </w:t>
            </w:r>
          </w:p>
        </w:tc>
        <w:tc>
          <w:tcPr>
            <w:tcW w:w="3845" w:type="pct"/>
            <w:gridSpan w:val="6"/>
            <w:tcBorders>
              <w:top w:val="single" w:sz="4" w:space="0" w:color="auto"/>
              <w:left w:val="single" w:sz="4" w:space="0" w:color="auto"/>
              <w:bottom w:val="single" w:sz="4" w:space="0" w:color="auto"/>
              <w:right w:val="single" w:sz="4" w:space="0" w:color="auto"/>
            </w:tcBorders>
            <w:vAlign w:val="bottom"/>
          </w:tcPr>
          <w:p w14:paraId="06E6CB4D" w14:textId="35169D25" w:rsidR="00053F9D" w:rsidRPr="0041543F" w:rsidRDefault="00053F9D" w:rsidP="00213E3F">
            <w:pPr>
              <w:pStyle w:val="TableHeading"/>
              <w:jc w:val="center"/>
              <w:rPr>
                <w:sz w:val="19"/>
                <w:szCs w:val="19"/>
              </w:rPr>
            </w:pPr>
            <w:r w:rsidRPr="0041543F">
              <w:rPr>
                <w:sz w:val="19"/>
                <w:szCs w:val="19"/>
              </w:rPr>
              <w:t>Outcomes of CEW</w:t>
            </w:r>
            <w:r>
              <w:rPr>
                <w:sz w:val="19"/>
                <w:szCs w:val="19"/>
              </w:rPr>
              <w:t xml:space="preserve"> delivery</w:t>
            </w:r>
          </w:p>
        </w:tc>
      </w:tr>
      <w:tr w:rsidR="00213E3F" w:rsidRPr="0041543F" w14:paraId="7F564435" w14:textId="5F11F5DA" w:rsidTr="00053F9D">
        <w:trPr>
          <w:cantSplit/>
          <w:trHeight w:val="20"/>
          <w:tblHeader/>
        </w:trPr>
        <w:tc>
          <w:tcPr>
            <w:tcW w:w="1155" w:type="pct"/>
            <w:vMerge/>
            <w:tcBorders>
              <w:left w:val="single" w:sz="4" w:space="0" w:color="auto"/>
              <w:bottom w:val="single" w:sz="4" w:space="0" w:color="auto"/>
              <w:right w:val="single" w:sz="4" w:space="0" w:color="auto"/>
            </w:tcBorders>
          </w:tcPr>
          <w:p w14:paraId="7A989B65" w14:textId="77777777" w:rsidR="00213E3F" w:rsidRDefault="00213E3F" w:rsidP="00213E3F">
            <w:pPr>
              <w:pStyle w:val="TableHeading"/>
              <w:jc w:val="center"/>
              <w:rPr>
                <w:sz w:val="19"/>
                <w:szCs w:val="19"/>
              </w:rPr>
            </w:pPr>
          </w:p>
        </w:tc>
        <w:tc>
          <w:tcPr>
            <w:tcW w:w="616" w:type="pct"/>
            <w:tcBorders>
              <w:top w:val="single" w:sz="4" w:space="0" w:color="auto"/>
              <w:left w:val="single" w:sz="4" w:space="0" w:color="auto"/>
              <w:bottom w:val="single" w:sz="4" w:space="0" w:color="auto"/>
            </w:tcBorders>
            <w:vAlign w:val="bottom"/>
          </w:tcPr>
          <w:p w14:paraId="4B8E76D7" w14:textId="77777777" w:rsidR="00213E3F" w:rsidRPr="0041543F" w:rsidRDefault="00213E3F" w:rsidP="00213E3F">
            <w:pPr>
              <w:pStyle w:val="TableHeading"/>
              <w:jc w:val="center"/>
              <w:rPr>
                <w:sz w:val="19"/>
                <w:szCs w:val="19"/>
              </w:rPr>
            </w:pPr>
            <w:r>
              <w:rPr>
                <w:sz w:val="19"/>
                <w:szCs w:val="19"/>
              </w:rPr>
              <w:t>2014-15</w:t>
            </w:r>
          </w:p>
        </w:tc>
        <w:tc>
          <w:tcPr>
            <w:tcW w:w="616" w:type="pct"/>
            <w:tcBorders>
              <w:top w:val="single" w:sz="4" w:space="0" w:color="auto"/>
              <w:bottom w:val="single" w:sz="4" w:space="0" w:color="auto"/>
            </w:tcBorders>
            <w:vAlign w:val="bottom"/>
          </w:tcPr>
          <w:p w14:paraId="3371E767" w14:textId="77777777" w:rsidR="00213E3F" w:rsidRPr="0041543F" w:rsidRDefault="00213E3F" w:rsidP="00213E3F">
            <w:pPr>
              <w:pStyle w:val="TableHeading"/>
              <w:jc w:val="center"/>
              <w:rPr>
                <w:sz w:val="19"/>
                <w:szCs w:val="19"/>
              </w:rPr>
            </w:pPr>
            <w:r>
              <w:rPr>
                <w:sz w:val="19"/>
                <w:szCs w:val="19"/>
              </w:rPr>
              <w:t>2015-16</w:t>
            </w:r>
          </w:p>
        </w:tc>
        <w:tc>
          <w:tcPr>
            <w:tcW w:w="616" w:type="pct"/>
            <w:tcBorders>
              <w:top w:val="single" w:sz="4" w:space="0" w:color="auto"/>
              <w:bottom w:val="single" w:sz="4" w:space="0" w:color="auto"/>
            </w:tcBorders>
            <w:vAlign w:val="bottom"/>
          </w:tcPr>
          <w:p w14:paraId="33C73755" w14:textId="77777777" w:rsidR="00213E3F" w:rsidRPr="0041543F" w:rsidRDefault="00213E3F" w:rsidP="00213E3F">
            <w:pPr>
              <w:pStyle w:val="TableHeading"/>
              <w:jc w:val="center"/>
              <w:rPr>
                <w:sz w:val="19"/>
                <w:szCs w:val="19"/>
              </w:rPr>
            </w:pPr>
            <w:r>
              <w:rPr>
                <w:sz w:val="19"/>
                <w:szCs w:val="19"/>
              </w:rPr>
              <w:t>2016-17</w:t>
            </w:r>
          </w:p>
        </w:tc>
        <w:tc>
          <w:tcPr>
            <w:tcW w:w="883" w:type="pct"/>
            <w:tcBorders>
              <w:top w:val="single" w:sz="4" w:space="0" w:color="auto"/>
              <w:bottom w:val="single" w:sz="4" w:space="0" w:color="auto"/>
            </w:tcBorders>
            <w:vAlign w:val="bottom"/>
          </w:tcPr>
          <w:p w14:paraId="7CA27458" w14:textId="77777777" w:rsidR="00213E3F" w:rsidRPr="0041543F" w:rsidRDefault="00213E3F" w:rsidP="00213E3F">
            <w:pPr>
              <w:pStyle w:val="TableHeading"/>
              <w:jc w:val="center"/>
              <w:rPr>
                <w:sz w:val="19"/>
                <w:szCs w:val="19"/>
              </w:rPr>
            </w:pPr>
            <w:r>
              <w:rPr>
                <w:sz w:val="19"/>
                <w:szCs w:val="19"/>
              </w:rPr>
              <w:t>2017-18</w:t>
            </w:r>
          </w:p>
        </w:tc>
        <w:tc>
          <w:tcPr>
            <w:tcW w:w="529" w:type="pct"/>
            <w:tcBorders>
              <w:top w:val="single" w:sz="4" w:space="0" w:color="auto"/>
              <w:bottom w:val="single" w:sz="4" w:space="0" w:color="auto"/>
            </w:tcBorders>
          </w:tcPr>
          <w:p w14:paraId="4493B9C9" w14:textId="44797DCB" w:rsidR="00213E3F" w:rsidRDefault="00213E3F" w:rsidP="00213E3F">
            <w:pPr>
              <w:pStyle w:val="TableHeading"/>
              <w:jc w:val="center"/>
              <w:rPr>
                <w:sz w:val="19"/>
                <w:szCs w:val="19"/>
              </w:rPr>
            </w:pPr>
            <w:r>
              <w:rPr>
                <w:sz w:val="19"/>
                <w:szCs w:val="19"/>
              </w:rPr>
              <w:t>2018-19</w:t>
            </w:r>
          </w:p>
        </w:tc>
        <w:tc>
          <w:tcPr>
            <w:tcW w:w="586" w:type="pct"/>
            <w:tcBorders>
              <w:top w:val="single" w:sz="4" w:space="0" w:color="auto"/>
              <w:bottom w:val="single" w:sz="4" w:space="0" w:color="auto"/>
            </w:tcBorders>
          </w:tcPr>
          <w:p w14:paraId="4F11A4D4" w14:textId="1648D35C" w:rsidR="00213E3F" w:rsidRDefault="00213E3F" w:rsidP="00213E3F">
            <w:pPr>
              <w:pStyle w:val="TableHeading"/>
              <w:jc w:val="center"/>
              <w:rPr>
                <w:sz w:val="19"/>
                <w:szCs w:val="19"/>
              </w:rPr>
            </w:pPr>
            <w:commentRangeStart w:id="187"/>
            <w:r>
              <w:rPr>
                <w:sz w:val="19"/>
                <w:szCs w:val="19"/>
              </w:rPr>
              <w:t>2019-20</w:t>
            </w:r>
            <w:commentRangeEnd w:id="187"/>
            <w:r>
              <w:rPr>
                <w:rStyle w:val="CommentReference"/>
                <w:rFonts w:cs="Times New Roman"/>
                <w:b w:val="0"/>
              </w:rPr>
              <w:commentReference w:id="187"/>
            </w:r>
          </w:p>
        </w:tc>
      </w:tr>
      <w:tr w:rsidR="00213E3F" w:rsidRPr="0041543F" w14:paraId="163750C2" w14:textId="72ED43C9" w:rsidTr="00311ED9">
        <w:trPr>
          <w:cantSplit/>
          <w:trHeight w:val="20"/>
        </w:trPr>
        <w:tc>
          <w:tcPr>
            <w:tcW w:w="1155" w:type="pct"/>
            <w:vMerge w:val="restart"/>
            <w:tcBorders>
              <w:top w:val="single" w:sz="4" w:space="0" w:color="auto"/>
              <w:left w:val="single" w:sz="4" w:space="0" w:color="auto"/>
              <w:right w:val="single" w:sz="4" w:space="0" w:color="auto"/>
            </w:tcBorders>
          </w:tcPr>
          <w:p w14:paraId="2B83A95B" w14:textId="77777777" w:rsidR="00213E3F" w:rsidRPr="0041543F" w:rsidRDefault="00213E3F" w:rsidP="00213E3F">
            <w:pPr>
              <w:jc w:val="left"/>
              <w:rPr>
                <w:color w:val="auto"/>
                <w:sz w:val="19"/>
                <w:szCs w:val="19"/>
              </w:rPr>
            </w:pPr>
            <w:r w:rsidRPr="0041543F">
              <w:rPr>
                <w:sz w:val="19"/>
                <w:szCs w:val="19"/>
              </w:rPr>
              <w:t>What did CEW contribute to microinvertebrate diversity?</w:t>
            </w:r>
          </w:p>
        </w:tc>
        <w:tc>
          <w:tcPr>
            <w:tcW w:w="616" w:type="pct"/>
            <w:tcBorders>
              <w:top w:val="single" w:sz="4" w:space="0" w:color="auto"/>
              <w:left w:val="single" w:sz="4" w:space="0" w:color="auto"/>
              <w:bottom w:val="single" w:sz="4" w:space="0" w:color="auto"/>
              <w:right w:val="single" w:sz="4" w:space="0" w:color="auto"/>
            </w:tcBorders>
            <w:shd w:val="clear" w:color="auto" w:fill="70AD47" w:themeFill="accent6"/>
          </w:tcPr>
          <w:p w14:paraId="7504C486" w14:textId="77777777" w:rsidR="00213E3F" w:rsidRPr="0041543F" w:rsidRDefault="00213E3F" w:rsidP="00213E3F">
            <w:pPr>
              <w:jc w:val="center"/>
              <w:rPr>
                <w:color w:val="auto"/>
                <w:sz w:val="19"/>
                <w:szCs w:val="19"/>
              </w:rPr>
            </w:pPr>
            <w:r>
              <w:rPr>
                <w:sz w:val="19"/>
                <w:szCs w:val="19"/>
              </w:rPr>
              <w:t>25.8 ±0.2 taxa*</w:t>
            </w:r>
          </w:p>
        </w:tc>
        <w:tc>
          <w:tcPr>
            <w:tcW w:w="616"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52F438EC" w14:textId="77777777" w:rsidR="00213E3F" w:rsidRPr="0041543F" w:rsidRDefault="00213E3F" w:rsidP="00213E3F">
            <w:pPr>
              <w:jc w:val="center"/>
              <w:rPr>
                <w:color w:val="auto"/>
                <w:sz w:val="19"/>
                <w:szCs w:val="19"/>
              </w:rPr>
            </w:pPr>
            <w:r>
              <w:rPr>
                <w:sz w:val="19"/>
                <w:szCs w:val="19"/>
              </w:rPr>
              <w:t>26±1.1</w:t>
            </w:r>
            <w:r w:rsidRPr="00B622E6">
              <w:rPr>
                <w:sz w:val="19"/>
                <w:szCs w:val="19"/>
              </w:rPr>
              <w:t xml:space="preserve"> </w:t>
            </w:r>
            <w:r>
              <w:rPr>
                <w:sz w:val="19"/>
                <w:szCs w:val="19"/>
              </w:rPr>
              <w:t>taxa*</w:t>
            </w:r>
          </w:p>
        </w:tc>
        <w:tc>
          <w:tcPr>
            <w:tcW w:w="61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389377" w14:textId="77777777" w:rsidR="00213E3F" w:rsidRPr="0041543F" w:rsidRDefault="00213E3F" w:rsidP="00213E3F">
            <w:pPr>
              <w:jc w:val="center"/>
              <w:rPr>
                <w:color w:val="auto"/>
                <w:sz w:val="19"/>
                <w:szCs w:val="19"/>
              </w:rPr>
            </w:pPr>
            <w:r>
              <w:rPr>
                <w:color w:val="auto"/>
                <w:sz w:val="19"/>
                <w:szCs w:val="19"/>
              </w:rPr>
              <w:t>34±1.2 taxa.</w:t>
            </w:r>
          </w:p>
        </w:tc>
        <w:tc>
          <w:tcPr>
            <w:tcW w:w="883"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5B7E4559" w14:textId="77777777" w:rsidR="00213E3F" w:rsidRPr="0041543F" w:rsidRDefault="00213E3F" w:rsidP="00213E3F">
            <w:pPr>
              <w:jc w:val="center"/>
              <w:rPr>
                <w:color w:val="auto"/>
                <w:sz w:val="19"/>
                <w:szCs w:val="19"/>
              </w:rPr>
            </w:pPr>
            <w:r>
              <w:rPr>
                <w:sz w:val="19"/>
                <w:szCs w:val="19"/>
              </w:rPr>
              <w:t>25±1.1 taxa*</w:t>
            </w:r>
          </w:p>
        </w:tc>
        <w:tc>
          <w:tcPr>
            <w:tcW w:w="529"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F40DFC" w14:textId="4880809D" w:rsidR="00213E3F" w:rsidRDefault="00053F9D" w:rsidP="00213E3F">
            <w:pPr>
              <w:jc w:val="center"/>
              <w:rPr>
                <w:sz w:val="19"/>
                <w:szCs w:val="19"/>
              </w:rPr>
            </w:pPr>
            <w:r>
              <w:rPr>
                <w:sz w:val="19"/>
                <w:szCs w:val="19"/>
              </w:rPr>
              <w:t>N/A</w:t>
            </w:r>
          </w:p>
        </w:tc>
        <w:tc>
          <w:tcPr>
            <w:tcW w:w="586" w:type="pct"/>
            <w:tcBorders>
              <w:top w:val="single" w:sz="4" w:space="0" w:color="auto"/>
              <w:left w:val="single" w:sz="4" w:space="0" w:color="auto"/>
              <w:bottom w:val="single" w:sz="4" w:space="0" w:color="auto"/>
              <w:right w:val="single" w:sz="4" w:space="0" w:color="auto"/>
            </w:tcBorders>
            <w:shd w:val="clear" w:color="auto" w:fill="auto"/>
          </w:tcPr>
          <w:p w14:paraId="134E7001" w14:textId="77777777" w:rsidR="00213E3F" w:rsidRDefault="00213E3F" w:rsidP="00213E3F">
            <w:pPr>
              <w:jc w:val="center"/>
              <w:rPr>
                <w:sz w:val="19"/>
                <w:szCs w:val="19"/>
              </w:rPr>
            </w:pPr>
          </w:p>
        </w:tc>
      </w:tr>
      <w:tr w:rsidR="00311ED9" w:rsidRPr="0041543F" w14:paraId="3CD8345F" w14:textId="432BA51D" w:rsidTr="00311ED9">
        <w:trPr>
          <w:cantSplit/>
          <w:trHeight w:val="20"/>
        </w:trPr>
        <w:tc>
          <w:tcPr>
            <w:tcW w:w="1155" w:type="pct"/>
            <w:vMerge/>
            <w:tcBorders>
              <w:left w:val="single" w:sz="4" w:space="0" w:color="auto"/>
              <w:bottom w:val="single" w:sz="4" w:space="0" w:color="auto"/>
              <w:right w:val="single" w:sz="4" w:space="0" w:color="auto"/>
            </w:tcBorders>
          </w:tcPr>
          <w:p w14:paraId="6321EBC1" w14:textId="77777777" w:rsidR="00311ED9" w:rsidRPr="0041543F" w:rsidRDefault="00311ED9" w:rsidP="00213E3F">
            <w:pPr>
              <w:jc w:val="left"/>
              <w:rPr>
                <w:sz w:val="19"/>
                <w:szCs w:val="19"/>
              </w:rPr>
            </w:pPr>
          </w:p>
        </w:tc>
        <w:tc>
          <w:tcPr>
            <w:tcW w:w="3845" w:type="pct"/>
            <w:gridSpan w:val="6"/>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9856A0F" w14:textId="77777777" w:rsidR="00311ED9" w:rsidRPr="00C77F55" w:rsidRDefault="00311ED9" w:rsidP="00213E3F">
            <w:pPr>
              <w:jc w:val="left"/>
              <w:rPr>
                <w:color w:val="auto"/>
                <w:sz w:val="19"/>
                <w:szCs w:val="19"/>
              </w:rPr>
            </w:pPr>
            <w:r w:rsidRPr="00503900">
              <w:rPr>
                <w:color w:val="auto"/>
                <w:sz w:val="19"/>
                <w:szCs w:val="19"/>
              </w:rPr>
              <w:t xml:space="preserve">Commonwealth environmental water contributed to increases in discharge that coincided with increases in intra-annual species </w:t>
            </w:r>
            <w:r w:rsidRPr="00C77F55">
              <w:rPr>
                <w:color w:val="auto"/>
                <w:sz w:val="19"/>
                <w:szCs w:val="19"/>
              </w:rPr>
              <w:t xml:space="preserve">richness in the LMR in most years. </w:t>
            </w:r>
          </w:p>
          <w:p w14:paraId="7C6A1FB3" w14:textId="4E4288B5" w:rsidR="00311ED9" w:rsidRPr="00503900" w:rsidRDefault="00311ED9" w:rsidP="00213E3F">
            <w:pPr>
              <w:jc w:val="left"/>
              <w:rPr>
                <w:color w:val="auto"/>
                <w:sz w:val="19"/>
                <w:szCs w:val="19"/>
              </w:rPr>
            </w:pPr>
            <w:r w:rsidRPr="00C77F55">
              <w:rPr>
                <w:color w:val="auto"/>
                <w:sz w:val="19"/>
                <w:szCs w:val="19"/>
              </w:rPr>
              <w:t xml:space="preserve">The number of distinct </w:t>
            </w:r>
            <w:r>
              <w:rPr>
                <w:color w:val="auto"/>
                <w:sz w:val="19"/>
                <w:szCs w:val="19"/>
              </w:rPr>
              <w:t>eWater</w:t>
            </w:r>
            <w:r w:rsidRPr="00C77F55">
              <w:rPr>
                <w:color w:val="auto"/>
                <w:sz w:val="19"/>
                <w:szCs w:val="19"/>
              </w:rPr>
              <w:t xml:space="preserve"> releases were considered and the proportion of those events in which increases in diversity were achieved at one or both sites. E.g. in 2014-15, there were two distinct </w:t>
            </w:r>
            <w:r>
              <w:rPr>
                <w:color w:val="auto"/>
                <w:sz w:val="19"/>
                <w:szCs w:val="19"/>
              </w:rPr>
              <w:t>eWater</w:t>
            </w:r>
            <w:r w:rsidRPr="00C77F55">
              <w:rPr>
                <w:color w:val="auto"/>
                <w:sz w:val="19"/>
                <w:szCs w:val="19"/>
              </w:rPr>
              <w:t xml:space="preserve"> releases. Both releases resulted in increases in diversity at both Lock 6 and Lock 1. Maximum mean species richness </w:t>
            </w:r>
            <w:r w:rsidRPr="00C77F55">
              <w:rPr>
                <w:sz w:val="19"/>
                <w:szCs w:val="19"/>
              </w:rPr>
              <w:t xml:space="preserve">± </w:t>
            </w:r>
            <w:r w:rsidRPr="00C77F55">
              <w:rPr>
                <w:color w:val="auto"/>
                <w:sz w:val="19"/>
                <w:szCs w:val="19"/>
              </w:rPr>
              <w:t>standard error is provided for each sampling ye</w:t>
            </w:r>
            <w:r>
              <w:rPr>
                <w:color w:val="auto"/>
                <w:sz w:val="19"/>
                <w:szCs w:val="19"/>
              </w:rPr>
              <w:t>ar as a response to the overall flow regime of that year (not necessarily associated with CEW).</w:t>
            </w:r>
          </w:p>
        </w:tc>
      </w:tr>
      <w:tr w:rsidR="00213E3F" w:rsidRPr="0041543F" w14:paraId="142F9C14" w14:textId="0E4F11E3" w:rsidTr="00311ED9">
        <w:trPr>
          <w:cantSplit/>
          <w:trHeight w:val="20"/>
        </w:trPr>
        <w:tc>
          <w:tcPr>
            <w:tcW w:w="1155" w:type="pct"/>
            <w:vMerge w:val="restart"/>
            <w:tcBorders>
              <w:top w:val="single" w:sz="4" w:space="0" w:color="auto"/>
              <w:left w:val="single" w:sz="4" w:space="0" w:color="auto"/>
              <w:right w:val="single" w:sz="4" w:space="0" w:color="auto"/>
            </w:tcBorders>
          </w:tcPr>
          <w:p w14:paraId="0AF64E13" w14:textId="7360871E" w:rsidR="00213E3F" w:rsidRPr="0041543F" w:rsidRDefault="00213E3F" w:rsidP="00213E3F">
            <w:pPr>
              <w:jc w:val="left"/>
              <w:rPr>
                <w:color w:val="auto"/>
                <w:sz w:val="19"/>
                <w:szCs w:val="19"/>
              </w:rPr>
            </w:pPr>
            <w:r w:rsidRPr="0041543F">
              <w:rPr>
                <w:sz w:val="19"/>
                <w:szCs w:val="19"/>
              </w:rPr>
              <w:t xml:space="preserve">What did CEW contribute to microinvertebrate </w:t>
            </w:r>
            <w:r>
              <w:rPr>
                <w:sz w:val="19"/>
                <w:szCs w:val="19"/>
              </w:rPr>
              <w:t>abundance (density)</w:t>
            </w:r>
            <w:r w:rsidRPr="0041543F">
              <w:rPr>
                <w:sz w:val="19"/>
                <w:szCs w:val="19"/>
              </w:rPr>
              <w:t>?</w:t>
            </w:r>
          </w:p>
          <w:p w14:paraId="261DE4A1" w14:textId="77777777" w:rsidR="00213E3F" w:rsidRPr="0041543F" w:rsidRDefault="00213E3F" w:rsidP="00213E3F">
            <w:pPr>
              <w:jc w:val="left"/>
              <w:rPr>
                <w:color w:val="auto"/>
                <w:sz w:val="19"/>
                <w:szCs w:val="19"/>
              </w:rPr>
            </w:pPr>
          </w:p>
        </w:tc>
        <w:tc>
          <w:tcPr>
            <w:tcW w:w="616"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63D8B107" w14:textId="77777777" w:rsidR="00213E3F" w:rsidRPr="0041543F" w:rsidRDefault="00213E3F" w:rsidP="00213E3F">
            <w:pPr>
              <w:jc w:val="center"/>
              <w:rPr>
                <w:color w:val="auto"/>
                <w:sz w:val="19"/>
                <w:szCs w:val="19"/>
              </w:rPr>
            </w:pPr>
            <w:r>
              <w:rPr>
                <w:sz w:val="19"/>
                <w:szCs w:val="19"/>
              </w:rPr>
              <w:t>2,076</w:t>
            </w:r>
            <w:r w:rsidRPr="00B622E6">
              <w:rPr>
                <w:sz w:val="19"/>
                <w:szCs w:val="19"/>
              </w:rPr>
              <w:t>±117 ind/L</w:t>
            </w:r>
            <w:r>
              <w:rPr>
                <w:color w:val="auto"/>
                <w:sz w:val="19"/>
                <w:szCs w:val="19"/>
              </w:rPr>
              <w:t>*</w:t>
            </w:r>
          </w:p>
        </w:tc>
        <w:tc>
          <w:tcPr>
            <w:tcW w:w="616"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0B0C50C2" w14:textId="77777777" w:rsidR="00213E3F" w:rsidRPr="0041543F" w:rsidRDefault="00213E3F" w:rsidP="00213E3F">
            <w:pPr>
              <w:jc w:val="center"/>
              <w:rPr>
                <w:color w:val="auto"/>
                <w:sz w:val="19"/>
                <w:szCs w:val="19"/>
              </w:rPr>
            </w:pPr>
            <w:r>
              <w:rPr>
                <w:color w:val="auto"/>
                <w:sz w:val="19"/>
                <w:szCs w:val="19"/>
              </w:rPr>
              <w:t>1,955</w:t>
            </w:r>
            <w:r w:rsidRPr="00B622E6">
              <w:rPr>
                <w:color w:val="auto"/>
                <w:sz w:val="19"/>
                <w:szCs w:val="19"/>
              </w:rPr>
              <w:t>±205 ind/L</w:t>
            </w:r>
            <w:r>
              <w:rPr>
                <w:color w:val="auto"/>
                <w:sz w:val="19"/>
                <w:szCs w:val="19"/>
              </w:rPr>
              <w:t>*</w:t>
            </w:r>
          </w:p>
        </w:tc>
        <w:tc>
          <w:tcPr>
            <w:tcW w:w="61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82D593" w14:textId="77777777" w:rsidR="00213E3F" w:rsidRPr="0041543F" w:rsidRDefault="00213E3F" w:rsidP="00213E3F">
            <w:pPr>
              <w:jc w:val="center"/>
              <w:rPr>
                <w:color w:val="auto"/>
                <w:sz w:val="19"/>
                <w:szCs w:val="19"/>
              </w:rPr>
            </w:pPr>
            <w:r>
              <w:rPr>
                <w:color w:val="auto"/>
                <w:sz w:val="19"/>
                <w:szCs w:val="19"/>
              </w:rPr>
              <w:t>2,408</w:t>
            </w:r>
            <w:r w:rsidRPr="00B622E6">
              <w:rPr>
                <w:color w:val="auto"/>
                <w:sz w:val="19"/>
                <w:szCs w:val="19"/>
              </w:rPr>
              <w:t>±100</w:t>
            </w:r>
            <w:r>
              <w:rPr>
                <w:color w:val="auto"/>
                <w:sz w:val="19"/>
                <w:szCs w:val="19"/>
              </w:rPr>
              <w:t xml:space="preserve"> ind/L</w:t>
            </w:r>
          </w:p>
        </w:tc>
        <w:tc>
          <w:tcPr>
            <w:tcW w:w="883"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204863F6" w14:textId="77777777" w:rsidR="00213E3F" w:rsidRPr="0041543F" w:rsidRDefault="00213E3F" w:rsidP="00213E3F">
            <w:pPr>
              <w:jc w:val="center"/>
              <w:rPr>
                <w:color w:val="auto"/>
                <w:sz w:val="19"/>
                <w:szCs w:val="19"/>
              </w:rPr>
            </w:pPr>
            <w:r>
              <w:rPr>
                <w:color w:val="auto"/>
                <w:sz w:val="19"/>
                <w:szCs w:val="19"/>
              </w:rPr>
              <w:t>1,552±57 </w:t>
            </w:r>
            <w:r w:rsidRPr="00B622E6">
              <w:rPr>
                <w:color w:val="auto"/>
                <w:sz w:val="19"/>
                <w:szCs w:val="19"/>
              </w:rPr>
              <w:t>ind/L</w:t>
            </w:r>
            <w:r>
              <w:rPr>
                <w:color w:val="auto"/>
                <w:sz w:val="19"/>
                <w:szCs w:val="19"/>
              </w:rPr>
              <w:t>*</w:t>
            </w:r>
          </w:p>
        </w:tc>
        <w:tc>
          <w:tcPr>
            <w:tcW w:w="529"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6AE91E1" w14:textId="7248488C" w:rsidR="00213E3F" w:rsidRDefault="00311ED9" w:rsidP="00213E3F">
            <w:pPr>
              <w:jc w:val="center"/>
              <w:rPr>
                <w:color w:val="auto"/>
                <w:sz w:val="19"/>
                <w:szCs w:val="19"/>
              </w:rPr>
            </w:pPr>
            <w:r>
              <w:rPr>
                <w:color w:val="auto"/>
                <w:sz w:val="19"/>
                <w:szCs w:val="19"/>
              </w:rPr>
              <w:t>N/A</w:t>
            </w:r>
          </w:p>
        </w:tc>
        <w:tc>
          <w:tcPr>
            <w:tcW w:w="586" w:type="pct"/>
            <w:tcBorders>
              <w:top w:val="single" w:sz="4" w:space="0" w:color="auto"/>
              <w:left w:val="single" w:sz="4" w:space="0" w:color="auto"/>
              <w:bottom w:val="single" w:sz="4" w:space="0" w:color="auto"/>
              <w:right w:val="single" w:sz="4" w:space="0" w:color="auto"/>
            </w:tcBorders>
            <w:shd w:val="clear" w:color="auto" w:fill="auto"/>
          </w:tcPr>
          <w:p w14:paraId="0A6DEEAF" w14:textId="77777777" w:rsidR="00213E3F" w:rsidRDefault="00213E3F" w:rsidP="00213E3F">
            <w:pPr>
              <w:jc w:val="center"/>
              <w:rPr>
                <w:color w:val="auto"/>
                <w:sz w:val="19"/>
                <w:szCs w:val="19"/>
              </w:rPr>
            </w:pPr>
          </w:p>
        </w:tc>
      </w:tr>
      <w:tr w:rsidR="00311ED9" w:rsidRPr="0041543F" w14:paraId="5F6D4F2C" w14:textId="366A7269" w:rsidTr="00311ED9">
        <w:trPr>
          <w:cantSplit/>
          <w:trHeight w:val="20"/>
        </w:trPr>
        <w:tc>
          <w:tcPr>
            <w:tcW w:w="1155" w:type="pct"/>
            <w:vMerge/>
            <w:tcBorders>
              <w:left w:val="single" w:sz="4" w:space="0" w:color="auto"/>
              <w:bottom w:val="single" w:sz="4" w:space="0" w:color="auto"/>
              <w:right w:val="single" w:sz="4" w:space="0" w:color="auto"/>
            </w:tcBorders>
          </w:tcPr>
          <w:p w14:paraId="0183583A" w14:textId="77777777" w:rsidR="00311ED9" w:rsidRPr="0041543F" w:rsidRDefault="00311ED9" w:rsidP="00213E3F">
            <w:pPr>
              <w:jc w:val="left"/>
              <w:rPr>
                <w:sz w:val="19"/>
                <w:szCs w:val="19"/>
              </w:rPr>
            </w:pPr>
          </w:p>
        </w:tc>
        <w:tc>
          <w:tcPr>
            <w:tcW w:w="3845" w:type="pct"/>
            <w:gridSpan w:val="6"/>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700879EC" w14:textId="77777777" w:rsidR="00311ED9" w:rsidRPr="00C77F55" w:rsidRDefault="00311ED9" w:rsidP="00213E3F">
            <w:pPr>
              <w:jc w:val="left"/>
              <w:rPr>
                <w:color w:val="auto"/>
                <w:sz w:val="19"/>
                <w:szCs w:val="19"/>
              </w:rPr>
            </w:pPr>
            <w:r>
              <w:rPr>
                <w:color w:val="auto"/>
                <w:sz w:val="19"/>
                <w:szCs w:val="19"/>
              </w:rPr>
              <w:t>CEW</w:t>
            </w:r>
            <w:r w:rsidRPr="00503900">
              <w:rPr>
                <w:color w:val="auto"/>
                <w:sz w:val="19"/>
                <w:szCs w:val="19"/>
              </w:rPr>
              <w:t xml:space="preserve">, in combination with additional management levers, coincided with increases in intra-annual </w:t>
            </w:r>
            <w:r w:rsidRPr="00C77F55">
              <w:rPr>
                <w:color w:val="auto"/>
                <w:sz w:val="19"/>
                <w:szCs w:val="19"/>
              </w:rPr>
              <w:t>microinvertebrate density in most years.</w:t>
            </w:r>
          </w:p>
          <w:p w14:paraId="2CB400E2" w14:textId="103A430E" w:rsidR="00311ED9" w:rsidRDefault="00311ED9" w:rsidP="00213E3F">
            <w:pPr>
              <w:jc w:val="left"/>
              <w:rPr>
                <w:color w:val="auto"/>
                <w:sz w:val="19"/>
                <w:szCs w:val="19"/>
              </w:rPr>
            </w:pPr>
            <w:r w:rsidRPr="00C77F55">
              <w:rPr>
                <w:color w:val="auto"/>
                <w:sz w:val="19"/>
                <w:szCs w:val="19"/>
              </w:rPr>
              <w:t xml:space="preserve">The number of distinct </w:t>
            </w:r>
            <w:r>
              <w:rPr>
                <w:color w:val="auto"/>
                <w:sz w:val="19"/>
                <w:szCs w:val="19"/>
              </w:rPr>
              <w:t>eWater</w:t>
            </w:r>
            <w:r w:rsidRPr="00C77F55">
              <w:rPr>
                <w:color w:val="auto"/>
                <w:sz w:val="19"/>
                <w:szCs w:val="19"/>
              </w:rPr>
              <w:t xml:space="preserve"> releases were considered and the proportion of those events in which increases in density were achieved at one or both sites. Maximum mean density </w:t>
            </w:r>
            <w:r w:rsidRPr="00C77F55">
              <w:rPr>
                <w:sz w:val="19"/>
                <w:szCs w:val="19"/>
              </w:rPr>
              <w:t xml:space="preserve">± </w:t>
            </w:r>
            <w:r w:rsidRPr="00C77F55">
              <w:rPr>
                <w:color w:val="auto"/>
                <w:sz w:val="19"/>
                <w:szCs w:val="19"/>
              </w:rPr>
              <w:t>standard error is provided for each sampling year</w:t>
            </w:r>
            <w:r>
              <w:rPr>
                <w:color w:val="auto"/>
                <w:sz w:val="19"/>
                <w:szCs w:val="19"/>
              </w:rPr>
              <w:t xml:space="preserve"> as a response to the overall flow regime of that year (not necessarily associated with CEW)</w:t>
            </w:r>
            <w:r w:rsidRPr="00C77F55">
              <w:rPr>
                <w:color w:val="auto"/>
                <w:sz w:val="19"/>
                <w:szCs w:val="19"/>
              </w:rPr>
              <w:t>.</w:t>
            </w:r>
          </w:p>
        </w:tc>
      </w:tr>
      <w:tr w:rsidR="00213E3F" w:rsidRPr="0041543F" w14:paraId="357C6ABF" w14:textId="1092B6AC" w:rsidTr="00311ED9">
        <w:trPr>
          <w:cantSplit/>
          <w:trHeight w:val="20"/>
        </w:trPr>
        <w:tc>
          <w:tcPr>
            <w:tcW w:w="1155" w:type="pct"/>
            <w:vMerge w:val="restart"/>
            <w:tcBorders>
              <w:top w:val="single" w:sz="4" w:space="0" w:color="auto"/>
              <w:left w:val="single" w:sz="4" w:space="0" w:color="auto"/>
              <w:right w:val="single" w:sz="4" w:space="0" w:color="auto"/>
            </w:tcBorders>
          </w:tcPr>
          <w:p w14:paraId="40745C51" w14:textId="20289650" w:rsidR="00213E3F" w:rsidRPr="0041543F" w:rsidRDefault="00213E3F" w:rsidP="00515593">
            <w:pPr>
              <w:jc w:val="left"/>
              <w:rPr>
                <w:color w:val="auto"/>
                <w:sz w:val="19"/>
                <w:szCs w:val="19"/>
              </w:rPr>
            </w:pPr>
            <w:commentRangeStart w:id="188"/>
            <w:r w:rsidRPr="0041543F">
              <w:rPr>
                <w:sz w:val="19"/>
                <w:szCs w:val="19"/>
              </w:rPr>
              <w:t>What</w:t>
            </w:r>
            <w:commentRangeEnd w:id="188"/>
            <w:r w:rsidR="00053F9D">
              <w:rPr>
                <w:rStyle w:val="CommentReference"/>
              </w:rPr>
              <w:commentReference w:id="188"/>
            </w:r>
            <w:r w:rsidRPr="0041543F">
              <w:rPr>
                <w:sz w:val="19"/>
                <w:szCs w:val="19"/>
              </w:rPr>
              <w:t xml:space="preserve"> did CEW contribute</w:t>
            </w:r>
            <w:r>
              <w:rPr>
                <w:sz w:val="19"/>
                <w:szCs w:val="19"/>
              </w:rPr>
              <w:t xml:space="preserve"> to </w:t>
            </w:r>
            <w:r w:rsidRPr="00515593">
              <w:rPr>
                <w:sz w:val="19"/>
                <w:szCs w:val="19"/>
              </w:rPr>
              <w:t>communities of the Lower Murray Selected Area (via longitudinal and lateral connectivity)</w:t>
            </w:r>
            <w:r w:rsidRPr="0041543F">
              <w:rPr>
                <w:sz w:val="19"/>
                <w:szCs w:val="19"/>
              </w:rPr>
              <w:t>?</w:t>
            </w:r>
          </w:p>
        </w:tc>
        <w:tc>
          <w:tcPr>
            <w:tcW w:w="616" w:type="pct"/>
            <w:tcBorders>
              <w:top w:val="single" w:sz="4" w:space="0" w:color="auto"/>
              <w:left w:val="single" w:sz="4" w:space="0" w:color="auto"/>
              <w:bottom w:val="single" w:sz="4" w:space="0" w:color="auto"/>
              <w:right w:val="single" w:sz="4" w:space="0" w:color="auto"/>
            </w:tcBorders>
            <w:shd w:val="clear" w:color="auto" w:fill="70AD47" w:themeFill="accent6"/>
          </w:tcPr>
          <w:p w14:paraId="4B065FD3" w14:textId="7933C3CC" w:rsidR="00213E3F" w:rsidRPr="00AF70C9" w:rsidRDefault="00213E3F" w:rsidP="005B4121">
            <w:pPr>
              <w:jc w:val="center"/>
              <w:rPr>
                <w:color w:val="auto"/>
                <w:sz w:val="19"/>
                <w:szCs w:val="19"/>
              </w:rPr>
            </w:pPr>
            <w:r w:rsidRPr="00AF70C9">
              <w:rPr>
                <w:color w:val="auto"/>
                <w:sz w:val="19"/>
                <w:szCs w:val="19"/>
              </w:rPr>
              <w:t xml:space="preserve"> 29%</w:t>
            </w:r>
          </w:p>
        </w:tc>
        <w:tc>
          <w:tcPr>
            <w:tcW w:w="616" w:type="pct"/>
            <w:tcBorders>
              <w:top w:val="single" w:sz="4" w:space="0" w:color="auto"/>
              <w:left w:val="single" w:sz="4" w:space="0" w:color="auto"/>
              <w:bottom w:val="single" w:sz="4" w:space="0" w:color="auto"/>
              <w:right w:val="single" w:sz="4" w:space="0" w:color="auto"/>
            </w:tcBorders>
            <w:shd w:val="clear" w:color="auto" w:fill="70AD47" w:themeFill="accent6"/>
          </w:tcPr>
          <w:p w14:paraId="4E96F7AB" w14:textId="0BDAF7D6" w:rsidR="00213E3F" w:rsidRPr="0041543F" w:rsidRDefault="00213E3F" w:rsidP="005B4121">
            <w:pPr>
              <w:jc w:val="center"/>
              <w:rPr>
                <w:color w:val="auto"/>
                <w:sz w:val="19"/>
                <w:szCs w:val="19"/>
              </w:rPr>
            </w:pPr>
            <w:r>
              <w:rPr>
                <w:color w:val="auto"/>
                <w:sz w:val="19"/>
                <w:szCs w:val="19"/>
              </w:rPr>
              <w:t>42%</w:t>
            </w:r>
          </w:p>
        </w:tc>
        <w:tc>
          <w:tcPr>
            <w:tcW w:w="61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A8490B" w14:textId="61D037A8" w:rsidR="00213E3F" w:rsidRPr="0041543F" w:rsidRDefault="00213E3F" w:rsidP="005B4121">
            <w:pPr>
              <w:jc w:val="center"/>
              <w:rPr>
                <w:color w:val="auto"/>
                <w:sz w:val="19"/>
                <w:szCs w:val="19"/>
              </w:rPr>
            </w:pPr>
            <w:r>
              <w:rPr>
                <w:color w:val="auto"/>
                <w:sz w:val="19"/>
                <w:szCs w:val="19"/>
              </w:rPr>
              <w:t>32%</w:t>
            </w:r>
          </w:p>
        </w:tc>
        <w:tc>
          <w:tcPr>
            <w:tcW w:w="883" w:type="pct"/>
            <w:tcBorders>
              <w:top w:val="single" w:sz="4" w:space="0" w:color="auto"/>
              <w:left w:val="single" w:sz="4" w:space="0" w:color="auto"/>
              <w:bottom w:val="single" w:sz="4" w:space="0" w:color="auto"/>
              <w:right w:val="single" w:sz="4" w:space="0" w:color="auto"/>
            </w:tcBorders>
            <w:shd w:val="clear" w:color="auto" w:fill="70AD47" w:themeFill="accent6"/>
          </w:tcPr>
          <w:p w14:paraId="5C409AB8" w14:textId="3346AD08" w:rsidR="00213E3F" w:rsidRPr="0041543F" w:rsidRDefault="00213E3F" w:rsidP="004A45F0">
            <w:pPr>
              <w:jc w:val="center"/>
              <w:rPr>
                <w:color w:val="auto"/>
                <w:sz w:val="19"/>
                <w:szCs w:val="19"/>
              </w:rPr>
            </w:pPr>
            <w:r>
              <w:rPr>
                <w:color w:val="auto"/>
                <w:sz w:val="19"/>
                <w:szCs w:val="19"/>
              </w:rPr>
              <w:t>44%</w:t>
            </w:r>
          </w:p>
        </w:tc>
        <w:tc>
          <w:tcPr>
            <w:tcW w:w="529"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D1F8CE" w14:textId="023EE918" w:rsidR="00213E3F" w:rsidRDefault="00311ED9" w:rsidP="004A45F0">
            <w:pPr>
              <w:jc w:val="center"/>
              <w:rPr>
                <w:color w:val="auto"/>
                <w:sz w:val="19"/>
                <w:szCs w:val="19"/>
              </w:rPr>
            </w:pPr>
            <w:r>
              <w:rPr>
                <w:color w:val="auto"/>
                <w:sz w:val="19"/>
                <w:szCs w:val="19"/>
              </w:rPr>
              <w:t>N/A</w:t>
            </w:r>
          </w:p>
        </w:tc>
        <w:tc>
          <w:tcPr>
            <w:tcW w:w="586" w:type="pct"/>
            <w:tcBorders>
              <w:top w:val="single" w:sz="4" w:space="0" w:color="auto"/>
              <w:left w:val="single" w:sz="4" w:space="0" w:color="auto"/>
              <w:bottom w:val="single" w:sz="4" w:space="0" w:color="auto"/>
              <w:right w:val="single" w:sz="4" w:space="0" w:color="auto"/>
            </w:tcBorders>
            <w:shd w:val="clear" w:color="auto" w:fill="auto"/>
          </w:tcPr>
          <w:p w14:paraId="67768C6B" w14:textId="77777777" w:rsidR="00213E3F" w:rsidRDefault="00213E3F" w:rsidP="004A45F0">
            <w:pPr>
              <w:jc w:val="center"/>
              <w:rPr>
                <w:color w:val="auto"/>
                <w:sz w:val="19"/>
                <w:szCs w:val="19"/>
              </w:rPr>
            </w:pPr>
          </w:p>
        </w:tc>
      </w:tr>
      <w:tr w:rsidR="00311ED9" w:rsidRPr="0041543F" w14:paraId="5CCF3DAA" w14:textId="49F5DDF4" w:rsidTr="00311ED9">
        <w:trPr>
          <w:cantSplit/>
          <w:trHeight w:val="20"/>
        </w:trPr>
        <w:tc>
          <w:tcPr>
            <w:tcW w:w="1155" w:type="pct"/>
            <w:vMerge/>
            <w:tcBorders>
              <w:left w:val="single" w:sz="4" w:space="0" w:color="auto"/>
              <w:bottom w:val="single" w:sz="4" w:space="0" w:color="auto"/>
              <w:right w:val="single" w:sz="4" w:space="0" w:color="auto"/>
            </w:tcBorders>
          </w:tcPr>
          <w:p w14:paraId="0117FC6E" w14:textId="77777777" w:rsidR="00311ED9" w:rsidRPr="0041543F" w:rsidRDefault="00311ED9" w:rsidP="005B4121">
            <w:pPr>
              <w:jc w:val="left"/>
              <w:rPr>
                <w:sz w:val="19"/>
                <w:szCs w:val="19"/>
              </w:rPr>
            </w:pPr>
          </w:p>
        </w:tc>
        <w:tc>
          <w:tcPr>
            <w:tcW w:w="3845" w:type="pct"/>
            <w:gridSpan w:val="6"/>
            <w:tcBorders>
              <w:top w:val="single" w:sz="4" w:space="0" w:color="auto"/>
              <w:left w:val="single" w:sz="4" w:space="0" w:color="auto"/>
              <w:bottom w:val="single" w:sz="4" w:space="0" w:color="auto"/>
              <w:right w:val="single" w:sz="4" w:space="0" w:color="auto"/>
            </w:tcBorders>
            <w:shd w:val="clear" w:color="auto" w:fill="70AD47" w:themeFill="accent6"/>
          </w:tcPr>
          <w:p w14:paraId="1B244682" w14:textId="77777777" w:rsidR="00311ED9" w:rsidRDefault="00311ED9" w:rsidP="00BF49BB">
            <w:pPr>
              <w:jc w:val="left"/>
              <w:rPr>
                <w:color w:val="auto"/>
                <w:sz w:val="19"/>
                <w:szCs w:val="19"/>
              </w:rPr>
            </w:pPr>
            <w:r w:rsidRPr="00C71DB8">
              <w:rPr>
                <w:color w:val="auto"/>
                <w:sz w:val="19"/>
                <w:szCs w:val="19"/>
              </w:rPr>
              <w:t>CEW contributed to longitudinal connectivity and most likely the transp</w:t>
            </w:r>
            <w:r>
              <w:rPr>
                <w:color w:val="auto"/>
                <w:sz w:val="19"/>
                <w:szCs w:val="19"/>
              </w:rPr>
              <w:t>ort of still- (heleoplanktonic),</w:t>
            </w:r>
            <w:r w:rsidRPr="00C71DB8">
              <w:rPr>
                <w:color w:val="auto"/>
                <w:sz w:val="19"/>
                <w:szCs w:val="19"/>
              </w:rPr>
              <w:t xml:space="preserve"> warm-water taxa, including novel taxa for the LMR or the continent, to the LMR in January 2017</w:t>
            </w:r>
            <w:r>
              <w:rPr>
                <w:color w:val="auto"/>
                <w:sz w:val="19"/>
                <w:szCs w:val="19"/>
              </w:rPr>
              <w:t xml:space="preserve"> and January 2018</w:t>
            </w:r>
            <w:r w:rsidRPr="00C71DB8">
              <w:rPr>
                <w:color w:val="auto"/>
                <w:sz w:val="19"/>
                <w:szCs w:val="19"/>
              </w:rPr>
              <w:t>. These could have derived from northern tributaries, or from populations established in Lake Victoria.</w:t>
            </w:r>
          </w:p>
          <w:p w14:paraId="7850C7DB" w14:textId="59B1A3AB" w:rsidR="00311ED9" w:rsidRPr="00C71DB8" w:rsidRDefault="00311ED9" w:rsidP="00BF49BB">
            <w:pPr>
              <w:jc w:val="left"/>
              <w:rPr>
                <w:color w:val="auto"/>
                <w:sz w:val="19"/>
                <w:szCs w:val="19"/>
              </w:rPr>
            </w:pPr>
            <w:r>
              <w:rPr>
                <w:color w:val="auto"/>
                <w:sz w:val="19"/>
                <w:szCs w:val="19"/>
              </w:rPr>
              <w:t>F</w:t>
            </w:r>
            <w:r w:rsidRPr="009C52EF">
              <w:rPr>
                <w:color w:val="auto"/>
                <w:sz w:val="19"/>
                <w:szCs w:val="19"/>
              </w:rPr>
              <w:t xml:space="preserve">or </w:t>
            </w:r>
            <w:r>
              <w:rPr>
                <w:color w:val="auto"/>
                <w:sz w:val="19"/>
                <w:szCs w:val="19"/>
              </w:rPr>
              <w:t>most</w:t>
            </w:r>
            <w:r w:rsidRPr="009C52EF">
              <w:rPr>
                <w:color w:val="auto"/>
                <w:sz w:val="19"/>
                <w:szCs w:val="19"/>
              </w:rPr>
              <w:t xml:space="preserve"> years of </w:t>
            </w:r>
            <w:r w:rsidRPr="00D3796A">
              <w:rPr>
                <w:color w:val="auto"/>
                <w:sz w:val="19"/>
                <w:szCs w:val="19"/>
              </w:rPr>
              <w:t xml:space="preserve">LTIM, </w:t>
            </w:r>
            <w:r w:rsidRPr="009C52EF">
              <w:rPr>
                <w:color w:val="auto"/>
                <w:sz w:val="19"/>
                <w:szCs w:val="19"/>
              </w:rPr>
              <w:t xml:space="preserve">longitudinal connectivity of river flow </w:t>
            </w:r>
            <w:r>
              <w:rPr>
                <w:color w:val="auto"/>
                <w:sz w:val="19"/>
                <w:szCs w:val="19"/>
              </w:rPr>
              <w:t xml:space="preserve">was indicated by </w:t>
            </w:r>
            <w:r w:rsidRPr="009C52EF">
              <w:rPr>
                <w:color w:val="auto"/>
                <w:sz w:val="19"/>
                <w:szCs w:val="19"/>
              </w:rPr>
              <w:t>the transportation of microinvertebrate taxa</w:t>
            </w:r>
            <w:r>
              <w:rPr>
                <w:color w:val="auto"/>
                <w:sz w:val="19"/>
                <w:szCs w:val="19"/>
              </w:rPr>
              <w:t>,</w:t>
            </w:r>
            <w:r w:rsidRPr="009C52EF">
              <w:rPr>
                <w:color w:val="auto"/>
                <w:sz w:val="19"/>
                <w:szCs w:val="19"/>
              </w:rPr>
              <w:t xml:space="preserve"> </w:t>
            </w:r>
            <w:r w:rsidRPr="00BF49BB">
              <w:rPr>
                <w:color w:val="auto"/>
                <w:sz w:val="19"/>
                <w:szCs w:val="19"/>
              </w:rPr>
              <w:t xml:space="preserve">known only from </w:t>
            </w:r>
            <w:r>
              <w:rPr>
                <w:color w:val="auto"/>
                <w:sz w:val="19"/>
                <w:szCs w:val="19"/>
              </w:rPr>
              <w:t>upstream catchments (i.e</w:t>
            </w:r>
            <w:r w:rsidRPr="009C52EF">
              <w:rPr>
                <w:color w:val="auto"/>
                <w:sz w:val="19"/>
                <w:szCs w:val="19"/>
              </w:rPr>
              <w:t xml:space="preserve">. </w:t>
            </w:r>
            <w:r w:rsidRPr="00D3796A">
              <w:rPr>
                <w:color w:val="auto"/>
                <w:sz w:val="19"/>
                <w:szCs w:val="19"/>
              </w:rPr>
              <w:t>Murray and its tributaries</w:t>
            </w:r>
            <w:r w:rsidRPr="009C52EF">
              <w:rPr>
                <w:color w:val="auto"/>
                <w:sz w:val="19"/>
                <w:szCs w:val="19"/>
              </w:rPr>
              <w:t>)</w:t>
            </w:r>
            <w:r>
              <w:rPr>
                <w:color w:val="auto"/>
                <w:sz w:val="19"/>
                <w:szCs w:val="19"/>
              </w:rPr>
              <w:t>,</w:t>
            </w:r>
            <w:r w:rsidRPr="009C52EF">
              <w:rPr>
                <w:color w:val="auto"/>
                <w:sz w:val="19"/>
                <w:szCs w:val="19"/>
              </w:rPr>
              <w:t xml:space="preserve"> to the LMR</w:t>
            </w:r>
            <w:r>
              <w:rPr>
                <w:color w:val="auto"/>
                <w:sz w:val="19"/>
                <w:szCs w:val="19"/>
              </w:rPr>
              <w:t xml:space="preserve"> (e.g.</w:t>
            </w:r>
            <w:r w:rsidRPr="009C52EF">
              <w:rPr>
                <w:color w:val="auto"/>
                <w:sz w:val="19"/>
                <w:szCs w:val="19"/>
              </w:rPr>
              <w:t xml:space="preserve"> </w:t>
            </w:r>
            <w:r>
              <w:rPr>
                <w:color w:val="auto"/>
                <w:sz w:val="19"/>
                <w:szCs w:val="19"/>
              </w:rPr>
              <w:t>c</w:t>
            </w:r>
            <w:r w:rsidRPr="009C52EF">
              <w:rPr>
                <w:color w:val="auto"/>
                <w:sz w:val="19"/>
                <w:szCs w:val="19"/>
              </w:rPr>
              <w:t xml:space="preserve">ool water taxa such as </w:t>
            </w:r>
            <w:r w:rsidRPr="00081A04">
              <w:rPr>
                <w:i/>
                <w:color w:val="auto"/>
                <w:sz w:val="19"/>
                <w:szCs w:val="19"/>
              </w:rPr>
              <w:t>Filinia terminalis</w:t>
            </w:r>
            <w:r w:rsidRPr="009C52EF">
              <w:rPr>
                <w:color w:val="auto"/>
                <w:sz w:val="19"/>
                <w:szCs w:val="19"/>
              </w:rPr>
              <w:t xml:space="preserve"> likely originated from Goulburn sources</w:t>
            </w:r>
            <w:r>
              <w:rPr>
                <w:color w:val="auto"/>
                <w:sz w:val="19"/>
                <w:szCs w:val="19"/>
              </w:rPr>
              <w:t xml:space="preserve"> in 2015-16)</w:t>
            </w:r>
            <w:r w:rsidRPr="009C52EF">
              <w:rPr>
                <w:color w:val="auto"/>
                <w:sz w:val="19"/>
                <w:szCs w:val="19"/>
              </w:rPr>
              <w:t>.</w:t>
            </w:r>
            <w:r>
              <w:rPr>
                <w:color w:val="auto"/>
                <w:sz w:val="19"/>
                <w:szCs w:val="19"/>
              </w:rPr>
              <w:t xml:space="preserve"> With the exception of 2016-17, when high flows were unregulated and eWater was not delivered, the </w:t>
            </w:r>
            <w:r w:rsidRPr="009C52EF">
              <w:rPr>
                <w:color w:val="auto"/>
                <w:sz w:val="19"/>
                <w:szCs w:val="19"/>
              </w:rPr>
              <w:t xml:space="preserve">transport of mixed assemblages from different upstream Murray River sources </w:t>
            </w:r>
            <w:r>
              <w:rPr>
                <w:color w:val="auto"/>
                <w:sz w:val="19"/>
                <w:szCs w:val="19"/>
              </w:rPr>
              <w:t>coincided with upstream CEW watering events. It is difficult, however, to clearly distinguish between CEW and non-CEW delivery sources. As</w:t>
            </w:r>
            <w:r w:rsidRPr="00081D55">
              <w:rPr>
                <w:color w:val="auto"/>
                <w:sz w:val="19"/>
                <w:szCs w:val="19"/>
              </w:rPr>
              <w:t xml:space="preserve"> planktonic</w:t>
            </w:r>
            <w:r>
              <w:rPr>
                <w:color w:val="auto"/>
                <w:sz w:val="19"/>
                <w:szCs w:val="19"/>
              </w:rPr>
              <w:t xml:space="preserve"> (pelagic)</w:t>
            </w:r>
            <w:r w:rsidRPr="00081D55">
              <w:rPr>
                <w:color w:val="auto"/>
                <w:sz w:val="19"/>
                <w:szCs w:val="19"/>
              </w:rPr>
              <w:t xml:space="preserve"> taxa </w:t>
            </w:r>
            <w:r>
              <w:rPr>
                <w:color w:val="auto"/>
                <w:sz w:val="19"/>
                <w:szCs w:val="19"/>
              </w:rPr>
              <w:t xml:space="preserve">must </w:t>
            </w:r>
            <w:r w:rsidRPr="00081D55">
              <w:rPr>
                <w:color w:val="auto"/>
                <w:sz w:val="19"/>
                <w:szCs w:val="19"/>
              </w:rPr>
              <w:t>come from upstream</w:t>
            </w:r>
            <w:r>
              <w:rPr>
                <w:color w:val="auto"/>
                <w:sz w:val="19"/>
                <w:szCs w:val="19"/>
              </w:rPr>
              <w:t xml:space="preserve"> in a flowing system</w:t>
            </w:r>
            <w:r w:rsidRPr="00081D55">
              <w:rPr>
                <w:color w:val="auto"/>
                <w:sz w:val="19"/>
                <w:szCs w:val="19"/>
              </w:rPr>
              <w:t xml:space="preserve">, </w:t>
            </w:r>
            <w:r>
              <w:rPr>
                <w:color w:val="auto"/>
                <w:sz w:val="19"/>
                <w:szCs w:val="19"/>
              </w:rPr>
              <w:t>the proportion of planktonic taxa are provided for each sampling year as a response to the overall flow regime of that year (not necessarily associated with CEW).</w:t>
            </w:r>
          </w:p>
        </w:tc>
      </w:tr>
      <w:tr w:rsidR="00213E3F" w:rsidRPr="0041543F" w14:paraId="5AC85C13" w14:textId="4E10242E" w:rsidTr="00053F9D">
        <w:trPr>
          <w:cantSplit/>
          <w:trHeight w:val="20"/>
        </w:trPr>
        <w:tc>
          <w:tcPr>
            <w:tcW w:w="1155" w:type="pct"/>
            <w:vMerge w:val="restart"/>
            <w:tcBorders>
              <w:top w:val="single" w:sz="4" w:space="0" w:color="auto"/>
              <w:left w:val="single" w:sz="4" w:space="0" w:color="auto"/>
              <w:right w:val="single" w:sz="4" w:space="0" w:color="auto"/>
            </w:tcBorders>
            <w:shd w:val="clear" w:color="auto" w:fill="auto"/>
          </w:tcPr>
          <w:p w14:paraId="63531E66" w14:textId="2891145A" w:rsidR="00213E3F" w:rsidRPr="0041543F" w:rsidRDefault="00213E3F" w:rsidP="00213E3F">
            <w:pPr>
              <w:jc w:val="left"/>
              <w:rPr>
                <w:color w:val="auto"/>
                <w:sz w:val="19"/>
                <w:szCs w:val="19"/>
              </w:rPr>
            </w:pPr>
            <w:r w:rsidRPr="0041543F">
              <w:rPr>
                <w:sz w:val="19"/>
                <w:szCs w:val="19"/>
              </w:rPr>
              <w:t xml:space="preserve">What did CEW contribute to </w:t>
            </w:r>
            <w:r w:rsidRPr="00515593">
              <w:rPr>
                <w:sz w:val="19"/>
                <w:szCs w:val="19"/>
              </w:rPr>
              <w:t>the expected quality of food resources (microinvertebrates) for higher trophic organisms</w:t>
            </w:r>
            <w:r w:rsidRPr="0041543F">
              <w:rPr>
                <w:sz w:val="19"/>
                <w:szCs w:val="19"/>
              </w:rPr>
              <w:t>?</w:t>
            </w:r>
          </w:p>
          <w:p w14:paraId="06C22346" w14:textId="77777777" w:rsidR="00213E3F" w:rsidRPr="0041543F" w:rsidRDefault="00213E3F" w:rsidP="00213E3F">
            <w:pPr>
              <w:jc w:val="left"/>
              <w:rPr>
                <w:color w:val="auto"/>
                <w:sz w:val="19"/>
                <w:szCs w:val="19"/>
              </w:rPr>
            </w:pPr>
          </w:p>
        </w:tc>
        <w:tc>
          <w:tcPr>
            <w:tcW w:w="61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CFDD57" w14:textId="51E1FCDC" w:rsidR="00213E3F" w:rsidRPr="0041543F" w:rsidRDefault="00213E3F" w:rsidP="00213E3F">
            <w:pPr>
              <w:jc w:val="center"/>
              <w:rPr>
                <w:color w:val="auto"/>
                <w:sz w:val="19"/>
                <w:szCs w:val="19"/>
              </w:rPr>
            </w:pPr>
          </w:p>
        </w:tc>
        <w:tc>
          <w:tcPr>
            <w:tcW w:w="61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6B3331" w14:textId="649077FB" w:rsidR="00213E3F" w:rsidRPr="0041543F" w:rsidRDefault="00213E3F" w:rsidP="00213E3F">
            <w:pPr>
              <w:jc w:val="center"/>
              <w:rPr>
                <w:color w:val="auto"/>
                <w:sz w:val="19"/>
                <w:szCs w:val="19"/>
              </w:rPr>
            </w:pPr>
          </w:p>
        </w:tc>
        <w:tc>
          <w:tcPr>
            <w:tcW w:w="61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979773" w14:textId="6594DC72" w:rsidR="00213E3F" w:rsidRPr="0041543F" w:rsidRDefault="00213E3F" w:rsidP="00213E3F">
            <w:pPr>
              <w:jc w:val="center"/>
              <w:rPr>
                <w:color w:val="auto"/>
                <w:sz w:val="19"/>
                <w:szCs w:val="19"/>
              </w:rPr>
            </w:pPr>
          </w:p>
        </w:tc>
        <w:tc>
          <w:tcPr>
            <w:tcW w:w="88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99D68A" w14:textId="031430AE" w:rsidR="00213E3F" w:rsidRPr="0041543F" w:rsidRDefault="00213E3F" w:rsidP="00213E3F">
            <w:pPr>
              <w:jc w:val="center"/>
              <w:rPr>
                <w:color w:val="auto"/>
                <w:sz w:val="19"/>
                <w:szCs w:val="19"/>
              </w:rPr>
            </w:pPr>
          </w:p>
        </w:tc>
        <w:tc>
          <w:tcPr>
            <w:tcW w:w="529"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75F073" w14:textId="77777777" w:rsidR="00213E3F" w:rsidRPr="0041543F" w:rsidRDefault="00213E3F" w:rsidP="00213E3F">
            <w:pPr>
              <w:jc w:val="center"/>
              <w:rPr>
                <w:color w:val="auto"/>
                <w:sz w:val="19"/>
                <w:szCs w:val="19"/>
              </w:rPr>
            </w:pPr>
          </w:p>
        </w:tc>
        <w:tc>
          <w:tcPr>
            <w:tcW w:w="586" w:type="pct"/>
            <w:tcBorders>
              <w:top w:val="single" w:sz="4" w:space="0" w:color="auto"/>
              <w:left w:val="single" w:sz="4" w:space="0" w:color="auto"/>
              <w:bottom w:val="single" w:sz="4" w:space="0" w:color="auto"/>
              <w:right w:val="single" w:sz="4" w:space="0" w:color="auto"/>
            </w:tcBorders>
          </w:tcPr>
          <w:p w14:paraId="5C48C9DB" w14:textId="77777777" w:rsidR="00213E3F" w:rsidRPr="0041543F" w:rsidRDefault="00213E3F" w:rsidP="00213E3F">
            <w:pPr>
              <w:jc w:val="center"/>
              <w:rPr>
                <w:color w:val="auto"/>
                <w:sz w:val="19"/>
                <w:szCs w:val="19"/>
              </w:rPr>
            </w:pPr>
          </w:p>
        </w:tc>
      </w:tr>
      <w:tr w:rsidR="00311ED9" w:rsidRPr="0041543F" w14:paraId="08F4CBD7" w14:textId="6F74CBE5" w:rsidTr="00311ED9">
        <w:trPr>
          <w:cantSplit/>
          <w:trHeight w:val="20"/>
        </w:trPr>
        <w:tc>
          <w:tcPr>
            <w:tcW w:w="1155" w:type="pct"/>
            <w:vMerge/>
            <w:tcBorders>
              <w:left w:val="single" w:sz="4" w:space="0" w:color="auto"/>
              <w:bottom w:val="single" w:sz="4" w:space="0" w:color="auto"/>
              <w:right w:val="single" w:sz="4" w:space="0" w:color="auto"/>
            </w:tcBorders>
            <w:shd w:val="clear" w:color="auto" w:fill="auto"/>
          </w:tcPr>
          <w:p w14:paraId="53812CFA" w14:textId="77777777" w:rsidR="00311ED9" w:rsidRPr="0041543F" w:rsidRDefault="00311ED9" w:rsidP="00213E3F">
            <w:pPr>
              <w:jc w:val="left"/>
              <w:rPr>
                <w:sz w:val="19"/>
                <w:szCs w:val="19"/>
              </w:rPr>
            </w:pPr>
          </w:p>
        </w:tc>
        <w:tc>
          <w:tcPr>
            <w:tcW w:w="3845" w:type="pct"/>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EBEFB43" w14:textId="18184D02" w:rsidR="00311ED9" w:rsidRPr="00503900" w:rsidDel="00515593" w:rsidRDefault="00311ED9" w:rsidP="00311ED9">
            <w:pPr>
              <w:jc w:val="center"/>
              <w:rPr>
                <w:rFonts w:eastAsia="MS Mincho"/>
                <w:sz w:val="19"/>
                <w:szCs w:val="19"/>
                <w:lang w:val="en-US"/>
              </w:rPr>
            </w:pPr>
          </w:p>
        </w:tc>
      </w:tr>
    </w:tbl>
    <w:p w14:paraId="4E497BBE" w14:textId="581445AB" w:rsidR="000A0247" w:rsidRPr="0056058B" w:rsidRDefault="00F47D2F" w:rsidP="0056058B">
      <w:pPr>
        <w:spacing w:after="0"/>
        <w:contextualSpacing/>
        <w:rPr>
          <w:sz w:val="19"/>
          <w:szCs w:val="19"/>
        </w:rPr>
      </w:pPr>
      <w:r w:rsidRPr="0056058B">
        <w:rPr>
          <w:sz w:val="19"/>
          <w:szCs w:val="19"/>
        </w:rPr>
        <w:t>* = additional management le</w:t>
      </w:r>
      <w:r w:rsidR="000A0247" w:rsidRPr="0056058B">
        <w:rPr>
          <w:sz w:val="19"/>
          <w:szCs w:val="19"/>
        </w:rPr>
        <w:t xml:space="preserve">vers were also used (Appendix </w:t>
      </w:r>
      <w:r w:rsidR="00AA0560" w:rsidRPr="0056058B">
        <w:rPr>
          <w:sz w:val="19"/>
          <w:szCs w:val="19"/>
        </w:rPr>
        <w:t>B</w:t>
      </w:r>
      <w:r w:rsidR="000A0247" w:rsidRPr="0056058B">
        <w:rPr>
          <w:sz w:val="19"/>
          <w:szCs w:val="19"/>
        </w:rPr>
        <w:t xml:space="preserve">) </w:t>
      </w:r>
    </w:p>
    <w:p w14:paraId="3C76C024" w14:textId="77777777" w:rsidR="0033194D" w:rsidRDefault="0033194D" w:rsidP="0033194D">
      <w:pPr>
        <w:spacing w:before="0" w:after="0" w:line="240" w:lineRule="auto"/>
        <w:jc w:val="left"/>
        <w:rPr>
          <w:color w:val="auto"/>
          <w:kern w:val="0"/>
          <w:sz w:val="19"/>
          <w:szCs w:val="19"/>
          <w:lang w:val="en-US" w:bidi="en-US"/>
        </w:rPr>
      </w:pPr>
    </w:p>
    <w:p w14:paraId="5ECC493E" w14:textId="723A2A54" w:rsidR="0033194D" w:rsidRPr="0033194D" w:rsidRDefault="0033194D" w:rsidP="0033194D">
      <w:pPr>
        <w:spacing w:before="0" w:after="0" w:line="240" w:lineRule="auto"/>
        <w:jc w:val="left"/>
        <w:rPr>
          <w:color w:val="auto"/>
          <w:kern w:val="0"/>
          <w:sz w:val="19"/>
          <w:szCs w:val="19"/>
          <w:lang w:val="en-US" w:bidi="en-US"/>
        </w:rPr>
      </w:pPr>
      <w:r w:rsidRPr="0033194D">
        <w:rPr>
          <w:color w:val="auto"/>
          <w:kern w:val="0"/>
          <w:sz w:val="19"/>
          <w:szCs w:val="19"/>
          <w:lang w:val="en-US" w:bidi="en-US"/>
        </w:rPr>
        <w:t>Contribution (to what extent CEW contributed towards the outcome, with the significance of the outcome considered):</w:t>
      </w:r>
    </w:p>
    <w:tbl>
      <w:tblPr>
        <w:tblW w:w="8252" w:type="dxa"/>
        <w:tblLook w:val="04A0" w:firstRow="1" w:lastRow="0" w:firstColumn="1" w:lastColumn="0" w:noHBand="0" w:noVBand="1"/>
      </w:tblPr>
      <w:tblGrid>
        <w:gridCol w:w="222"/>
        <w:gridCol w:w="1066"/>
        <w:gridCol w:w="222"/>
        <w:gridCol w:w="1069"/>
        <w:gridCol w:w="222"/>
        <w:gridCol w:w="1704"/>
        <w:gridCol w:w="222"/>
        <w:gridCol w:w="727"/>
        <w:gridCol w:w="222"/>
        <w:gridCol w:w="1144"/>
        <w:gridCol w:w="222"/>
        <w:gridCol w:w="1210"/>
      </w:tblGrid>
      <w:tr w:rsidR="0033194D" w:rsidRPr="0033194D" w14:paraId="333B964E" w14:textId="77777777" w:rsidTr="00C96E3A">
        <w:tc>
          <w:tcPr>
            <w:tcW w:w="222" w:type="dxa"/>
            <w:shd w:val="clear" w:color="auto" w:fill="D9D9D9" w:themeFill="background1" w:themeFillShade="D9"/>
          </w:tcPr>
          <w:p w14:paraId="5E22A8C3" w14:textId="77777777" w:rsidR="0033194D" w:rsidRPr="0033194D" w:rsidRDefault="0033194D" w:rsidP="0033194D">
            <w:pPr>
              <w:contextualSpacing/>
              <w:rPr>
                <w:sz w:val="19"/>
                <w:szCs w:val="19"/>
              </w:rPr>
            </w:pPr>
          </w:p>
        </w:tc>
        <w:tc>
          <w:tcPr>
            <w:tcW w:w="1066" w:type="dxa"/>
            <w:vAlign w:val="center"/>
          </w:tcPr>
          <w:p w14:paraId="72B1277D" w14:textId="77777777" w:rsidR="0033194D" w:rsidRPr="0033194D" w:rsidRDefault="0033194D" w:rsidP="0033194D">
            <w:pPr>
              <w:contextualSpacing/>
              <w:rPr>
                <w:sz w:val="19"/>
                <w:szCs w:val="19"/>
              </w:rPr>
            </w:pPr>
            <w:r w:rsidRPr="0033194D">
              <w:rPr>
                <w:sz w:val="19"/>
                <w:szCs w:val="19"/>
              </w:rPr>
              <w:t>Unknown</w:t>
            </w:r>
          </w:p>
        </w:tc>
        <w:tc>
          <w:tcPr>
            <w:tcW w:w="222" w:type="dxa"/>
            <w:shd w:val="clear" w:color="auto" w:fill="FF0000"/>
            <w:vAlign w:val="center"/>
          </w:tcPr>
          <w:p w14:paraId="1144E0C5" w14:textId="77777777" w:rsidR="0033194D" w:rsidRPr="0033194D" w:rsidRDefault="0033194D" w:rsidP="0033194D">
            <w:pPr>
              <w:contextualSpacing/>
              <w:rPr>
                <w:sz w:val="19"/>
                <w:szCs w:val="19"/>
              </w:rPr>
            </w:pPr>
          </w:p>
        </w:tc>
        <w:tc>
          <w:tcPr>
            <w:tcW w:w="1069" w:type="dxa"/>
            <w:vAlign w:val="center"/>
          </w:tcPr>
          <w:p w14:paraId="1A6FB0DF" w14:textId="77777777" w:rsidR="0033194D" w:rsidRPr="0033194D" w:rsidRDefault="0033194D" w:rsidP="0033194D">
            <w:pPr>
              <w:contextualSpacing/>
              <w:rPr>
                <w:sz w:val="19"/>
                <w:szCs w:val="19"/>
              </w:rPr>
            </w:pPr>
            <w:r w:rsidRPr="0033194D">
              <w:rPr>
                <w:sz w:val="19"/>
                <w:szCs w:val="19"/>
              </w:rPr>
              <w:t>Negative</w:t>
            </w:r>
          </w:p>
        </w:tc>
        <w:tc>
          <w:tcPr>
            <w:tcW w:w="222" w:type="dxa"/>
            <w:shd w:val="clear" w:color="auto" w:fill="E2EFD9" w:themeFill="accent6" w:themeFillTint="33"/>
            <w:vAlign w:val="center"/>
          </w:tcPr>
          <w:p w14:paraId="49E1238B" w14:textId="77777777" w:rsidR="0033194D" w:rsidRPr="0033194D" w:rsidRDefault="0033194D" w:rsidP="0033194D">
            <w:pPr>
              <w:contextualSpacing/>
              <w:rPr>
                <w:sz w:val="19"/>
                <w:szCs w:val="19"/>
              </w:rPr>
            </w:pPr>
          </w:p>
        </w:tc>
        <w:tc>
          <w:tcPr>
            <w:tcW w:w="1704" w:type="dxa"/>
            <w:vAlign w:val="center"/>
          </w:tcPr>
          <w:p w14:paraId="5D1D5EBD" w14:textId="77777777" w:rsidR="0033194D" w:rsidRPr="0033194D" w:rsidRDefault="0033194D" w:rsidP="0033194D">
            <w:pPr>
              <w:contextualSpacing/>
              <w:rPr>
                <w:sz w:val="19"/>
                <w:szCs w:val="19"/>
              </w:rPr>
            </w:pPr>
            <w:r w:rsidRPr="0033194D">
              <w:rPr>
                <w:sz w:val="19"/>
                <w:szCs w:val="19"/>
              </w:rPr>
              <w:t>None/negligible</w:t>
            </w:r>
          </w:p>
        </w:tc>
        <w:tc>
          <w:tcPr>
            <w:tcW w:w="222" w:type="dxa"/>
            <w:shd w:val="clear" w:color="auto" w:fill="A8D08D" w:themeFill="accent6" w:themeFillTint="99"/>
            <w:vAlign w:val="center"/>
          </w:tcPr>
          <w:p w14:paraId="4AC8714B" w14:textId="77777777" w:rsidR="0033194D" w:rsidRPr="0033194D" w:rsidRDefault="0033194D" w:rsidP="0033194D">
            <w:pPr>
              <w:contextualSpacing/>
              <w:rPr>
                <w:sz w:val="19"/>
                <w:szCs w:val="19"/>
              </w:rPr>
            </w:pPr>
          </w:p>
        </w:tc>
        <w:tc>
          <w:tcPr>
            <w:tcW w:w="727" w:type="dxa"/>
            <w:vAlign w:val="center"/>
          </w:tcPr>
          <w:p w14:paraId="06AF3506" w14:textId="77777777" w:rsidR="0033194D" w:rsidRPr="0033194D" w:rsidRDefault="0033194D" w:rsidP="0033194D">
            <w:pPr>
              <w:contextualSpacing/>
              <w:rPr>
                <w:sz w:val="19"/>
                <w:szCs w:val="19"/>
              </w:rPr>
            </w:pPr>
            <w:r w:rsidRPr="0033194D">
              <w:rPr>
                <w:sz w:val="19"/>
                <w:szCs w:val="19"/>
              </w:rPr>
              <w:t>Minor</w:t>
            </w:r>
          </w:p>
        </w:tc>
        <w:tc>
          <w:tcPr>
            <w:tcW w:w="222" w:type="dxa"/>
            <w:shd w:val="clear" w:color="auto" w:fill="70AD47" w:themeFill="accent6"/>
            <w:vAlign w:val="center"/>
          </w:tcPr>
          <w:p w14:paraId="0A91D471" w14:textId="77777777" w:rsidR="0033194D" w:rsidRPr="0033194D" w:rsidRDefault="0033194D" w:rsidP="0033194D">
            <w:pPr>
              <w:contextualSpacing/>
              <w:rPr>
                <w:sz w:val="19"/>
                <w:szCs w:val="19"/>
              </w:rPr>
            </w:pPr>
          </w:p>
        </w:tc>
        <w:tc>
          <w:tcPr>
            <w:tcW w:w="1144" w:type="dxa"/>
            <w:vAlign w:val="center"/>
          </w:tcPr>
          <w:p w14:paraId="178F9B71" w14:textId="77777777" w:rsidR="0033194D" w:rsidRPr="0033194D" w:rsidRDefault="0033194D" w:rsidP="0033194D">
            <w:pPr>
              <w:contextualSpacing/>
              <w:rPr>
                <w:sz w:val="19"/>
                <w:szCs w:val="19"/>
              </w:rPr>
            </w:pPr>
            <w:r w:rsidRPr="0033194D">
              <w:rPr>
                <w:sz w:val="19"/>
                <w:szCs w:val="19"/>
              </w:rPr>
              <w:t>Moderate</w:t>
            </w:r>
          </w:p>
        </w:tc>
        <w:tc>
          <w:tcPr>
            <w:tcW w:w="236" w:type="dxa"/>
            <w:shd w:val="clear" w:color="auto" w:fill="5B9BD5" w:themeFill="accent1"/>
          </w:tcPr>
          <w:p w14:paraId="7B4AEDDA" w14:textId="77777777" w:rsidR="0033194D" w:rsidRPr="0033194D" w:rsidRDefault="0033194D" w:rsidP="0033194D">
            <w:pPr>
              <w:contextualSpacing/>
              <w:rPr>
                <w:sz w:val="19"/>
                <w:szCs w:val="19"/>
              </w:rPr>
            </w:pPr>
          </w:p>
        </w:tc>
        <w:tc>
          <w:tcPr>
            <w:tcW w:w="1196" w:type="dxa"/>
            <w:vAlign w:val="center"/>
          </w:tcPr>
          <w:p w14:paraId="0493C00E" w14:textId="77777777" w:rsidR="0033194D" w:rsidRPr="0033194D" w:rsidRDefault="0033194D" w:rsidP="0033194D">
            <w:pPr>
              <w:contextualSpacing/>
              <w:jc w:val="left"/>
              <w:rPr>
                <w:sz w:val="19"/>
                <w:szCs w:val="19"/>
              </w:rPr>
            </w:pPr>
            <w:r w:rsidRPr="0033194D">
              <w:rPr>
                <w:sz w:val="19"/>
                <w:szCs w:val="19"/>
              </w:rPr>
              <w:t>Substantial</w:t>
            </w:r>
          </w:p>
        </w:tc>
      </w:tr>
    </w:tbl>
    <w:p w14:paraId="5C47A810" w14:textId="77777777" w:rsidR="0033194D" w:rsidRDefault="0033194D" w:rsidP="0019375D">
      <w:pPr>
        <w:pStyle w:val="NoSpacing"/>
        <w:rPr>
          <w:rFonts w:ascii="Century Gothic" w:hAnsi="Century Gothic"/>
          <w:sz w:val="19"/>
          <w:szCs w:val="19"/>
        </w:rPr>
      </w:pPr>
    </w:p>
    <w:p w14:paraId="1B4725A5" w14:textId="77777777" w:rsidR="000A0247" w:rsidRDefault="000A0247" w:rsidP="000A0247">
      <w:pPr>
        <w:pStyle w:val="Heading3"/>
      </w:pPr>
      <w:r w:rsidRPr="00E35C12">
        <w:t>Discussion</w:t>
      </w:r>
    </w:p>
    <w:p w14:paraId="0AD30E92" w14:textId="6FA2F3EF" w:rsidR="000A0247" w:rsidRDefault="00556F58" w:rsidP="000A0247">
      <w:r>
        <w:t>The microinvertebrate assemblage demonstrated consistent seasonal trends across years, with variability between years associated with variability in discharge. During low flow years, seasonal changes were primarily driven by changes in the dominance of pelagic rotifers</w:t>
      </w:r>
      <w:r w:rsidR="00A25DDF">
        <w:t>. This was evident in 2014-15 and 2015-16. During periods of higher discharge, these changes still occurred, however more littoral and pelagic organisms played a role in driving community assemblages. This was particularly evident in 2016-17, but also in 2017-18 during a higher in-channel flow pulse than those in 2014</w:t>
      </w:r>
      <w:r w:rsidR="00A25DDF">
        <w:sym w:font="Symbol" w:char="F02D"/>
      </w:r>
      <w:r w:rsidR="00A25DDF">
        <w:t>2016 in the LMR. Therefore, introducing variability in discharge increased variability in inter-annual microinvertebrate assemblage structure. There are a number of reasons as to why this variability may be important for the aquatic food web. Firstly</w:t>
      </w:r>
      <w:r w:rsidR="0007108A">
        <w:t>,</w:t>
      </w:r>
      <w:r>
        <w:t xml:space="preserve"> these increases in discharge increased the </w:t>
      </w:r>
      <w:r>
        <w:lastRenderedPageBreak/>
        <w:t xml:space="preserve">presence of littoral and pelagic organisms. Increases in these organisms during higher discharge indicates greater availability of food resources for higher trophic organisms. It also indicates enhanced lateral and longitudinal connectivity and thus dispersal, a crucial process in the maintenance of species and genetic diversity. The combination of dispersal and diversity also improves successional processes following disturbance (resilience) through the supply of new recruits both spatially (by transferring organisms into downstream habitats) and temporally (by increasing egg bank diversity). Finally, some studies have also found correlations between lower trophic level diversity (temporal and spatial) and </w:t>
      </w:r>
      <w:r w:rsidRPr="00FC0240">
        <w:t>enhance</w:t>
      </w:r>
      <w:r>
        <w:t>d</w:t>
      </w:r>
      <w:r w:rsidRPr="00FC0240">
        <w:t xml:space="preserve"> productivi</w:t>
      </w:r>
      <w:r>
        <w:t xml:space="preserve">ty and community stability </w:t>
      </w:r>
      <w:r w:rsidRPr="00556F58">
        <w:t xml:space="preserve">(e.g. Striebel </w:t>
      </w:r>
      <w:r w:rsidR="00A452B0">
        <w:rPr>
          <w:i/>
        </w:rPr>
        <w:t>et al.</w:t>
      </w:r>
      <w:r w:rsidRPr="00556F58">
        <w:t xml:space="preserve"> 2012) as well as enhanced diversity in higher trophic organisms (e.g. Eadie</w:t>
      </w:r>
      <w:r w:rsidR="00042203">
        <w:t xml:space="preserve"> and </w:t>
      </w:r>
      <w:r w:rsidR="00042203" w:rsidRPr="00042203">
        <w:t>Keast</w:t>
      </w:r>
      <w:r w:rsidRPr="00556F58">
        <w:t xml:space="preserve"> 1984). Interestingly, in late September and early October 2017-18, there were high densities of pelagic cladocerans, important food resources for Murray cod, golden perch and silver perch (</w:t>
      </w:r>
      <w:r w:rsidR="00C62142" w:rsidRPr="00556F58">
        <w:t xml:space="preserve">Barlow </w:t>
      </w:r>
      <w:r w:rsidR="00C62142">
        <w:rPr>
          <w:i/>
        </w:rPr>
        <w:t>et al.</w:t>
      </w:r>
      <w:r w:rsidR="00C62142" w:rsidRPr="00556F58">
        <w:t xml:space="preserve"> 1987; </w:t>
      </w:r>
      <w:r w:rsidRPr="00556F58">
        <w:t>Arumugam</w:t>
      </w:r>
      <w:r w:rsidR="00042203">
        <w:t xml:space="preserve"> and Geddes</w:t>
      </w:r>
      <w:r w:rsidRPr="00556F58">
        <w:t xml:space="preserve"> 1996; </w:t>
      </w:r>
      <w:r w:rsidR="00C62142" w:rsidRPr="00556F58">
        <w:t xml:space="preserve">Warburton </w:t>
      </w:r>
      <w:r w:rsidR="00C62142">
        <w:rPr>
          <w:i/>
        </w:rPr>
        <w:t>et al.</w:t>
      </w:r>
      <w:r w:rsidR="00C62142" w:rsidRPr="00556F58">
        <w:t xml:space="preserve"> 1998</w:t>
      </w:r>
      <w:r w:rsidR="00C62142">
        <w:t xml:space="preserve">; </w:t>
      </w:r>
      <w:r w:rsidRPr="00556F58">
        <w:t>Ingram</w:t>
      </w:r>
      <w:r w:rsidR="00042203">
        <w:t xml:space="preserve"> and De Silva</w:t>
      </w:r>
      <w:r w:rsidRPr="00556F58">
        <w:t xml:space="preserve"> 2007; Kaminskas</w:t>
      </w:r>
      <w:r w:rsidR="00042203">
        <w:t xml:space="preserve"> and Humphries</w:t>
      </w:r>
      <w:r w:rsidRPr="00556F58">
        <w:t xml:space="preserve"> 2009). It is possible that these higher cladoceran densities were due to a combination of egg bank replenishment, achieved during high discharge in 2016-17, </w:t>
      </w:r>
      <w:r>
        <w:t xml:space="preserve">and a small spring pulse (up to ~10,000 ML/d) that was enhanced by Commonwealth environmental water. </w:t>
      </w:r>
      <w:r w:rsidRPr="00D00035">
        <w:t xml:space="preserve"> </w:t>
      </w:r>
      <w:r>
        <w:t>Nevertheless, the early timing of these food resource increases were unlikely to benefit golden perch (and Murray cod) larvae, which had later spawn dates (</w:t>
      </w:r>
      <w:r w:rsidR="00A951D0">
        <w:fldChar w:fldCharType="begin"/>
      </w:r>
      <w:r w:rsidR="00A951D0">
        <w:instrText xml:space="preserve"> REF _Ref30777794 \h </w:instrText>
      </w:r>
      <w:r w:rsidR="00A951D0">
        <w:fldChar w:fldCharType="separate"/>
      </w:r>
      <w:r w:rsidR="00A20F12" w:rsidRPr="00947E4F">
        <w:t xml:space="preserve">Figure </w:t>
      </w:r>
      <w:r w:rsidR="00A20F12">
        <w:rPr>
          <w:noProof/>
        </w:rPr>
        <w:t>34</w:t>
      </w:r>
      <w:r w:rsidR="00A951D0">
        <w:fldChar w:fldCharType="end"/>
      </w:r>
      <w:r>
        <w:t xml:space="preserve">, </w:t>
      </w:r>
      <w:r w:rsidR="00A951D0">
        <w:t xml:space="preserve">Section </w:t>
      </w:r>
      <w:r w:rsidR="00A951D0">
        <w:fldChar w:fldCharType="begin"/>
      </w:r>
      <w:r w:rsidR="00A951D0">
        <w:instrText xml:space="preserve"> REF _Ref521509492 \r \h </w:instrText>
      </w:r>
      <w:r w:rsidR="00A951D0">
        <w:fldChar w:fldCharType="separate"/>
      </w:r>
      <w:r w:rsidR="00A20F12">
        <w:t>2.6</w:t>
      </w:r>
      <w:r w:rsidR="00A951D0">
        <w:fldChar w:fldCharType="end"/>
      </w:r>
      <w:r>
        <w:t>).</w:t>
      </w:r>
    </w:p>
    <w:p w14:paraId="449A98A9" w14:textId="7958F69E" w:rsidR="0056058B" w:rsidRPr="004D3A0E" w:rsidRDefault="0056058B" w:rsidP="0056058B">
      <w:r w:rsidRPr="00B85A85">
        <w:rPr>
          <w:rFonts w:eastAsia="MS Mincho"/>
          <w:lang w:val="en-US"/>
        </w:rPr>
        <w:t xml:space="preserve">The collection of larval fish (Section </w:t>
      </w:r>
      <w:r w:rsidRPr="00B85A85">
        <w:rPr>
          <w:rFonts w:eastAsia="MS Mincho"/>
          <w:lang w:val="en-US"/>
        </w:rPr>
        <w:fldChar w:fldCharType="begin"/>
      </w:r>
      <w:r w:rsidRPr="00B85A85">
        <w:rPr>
          <w:rFonts w:eastAsia="MS Mincho"/>
          <w:lang w:val="en-US"/>
        </w:rPr>
        <w:instrText xml:space="preserve"> REF _Ref521509492 \r \h </w:instrText>
      </w:r>
      <w:r>
        <w:rPr>
          <w:rFonts w:eastAsia="MS Mincho"/>
          <w:lang w:val="en-US"/>
        </w:rPr>
        <w:instrText xml:space="preserve"> \* MERGEFORMAT </w:instrText>
      </w:r>
      <w:r w:rsidRPr="00B85A85">
        <w:rPr>
          <w:rFonts w:eastAsia="MS Mincho"/>
          <w:lang w:val="en-US"/>
        </w:rPr>
      </w:r>
      <w:r w:rsidRPr="00B85A85">
        <w:rPr>
          <w:rFonts w:eastAsia="MS Mincho"/>
          <w:lang w:val="en-US"/>
        </w:rPr>
        <w:fldChar w:fldCharType="separate"/>
      </w:r>
      <w:r w:rsidR="00A20F12">
        <w:rPr>
          <w:rFonts w:eastAsia="MS Mincho"/>
          <w:lang w:val="en-US"/>
        </w:rPr>
        <w:t>2.6</w:t>
      </w:r>
      <w:r w:rsidRPr="00B85A85">
        <w:rPr>
          <w:rFonts w:eastAsia="MS Mincho"/>
          <w:lang w:val="en-US"/>
        </w:rPr>
        <w:fldChar w:fldCharType="end"/>
      </w:r>
      <w:r w:rsidRPr="00B85A85">
        <w:rPr>
          <w:rFonts w:eastAsia="MS Mincho"/>
          <w:lang w:val="en-US"/>
        </w:rPr>
        <w:t>) provided an opportunity to explore the link</w:t>
      </w:r>
      <w:r>
        <w:rPr>
          <w:rFonts w:eastAsia="MS Mincho"/>
          <w:lang w:val="en-US"/>
        </w:rPr>
        <w:t xml:space="preserve"> between environmental water and fish diet (microinvertebrates). Unfortunately, t</w:t>
      </w:r>
      <w:r w:rsidRPr="00D13FE6">
        <w:rPr>
          <w:rFonts w:eastAsia="MS Mincho"/>
          <w:lang w:val="en-US"/>
        </w:rPr>
        <w:t xml:space="preserve">he contribution of Commonwealth environmental water to the diet composition of large-bodied fish larvae could not be evaluated. Nevertheless, findings from this study add to our understanding of the larval diets of these native species. Whilst a mixture of pelagic and littoral prey species were consumed by all species, the diets of Murray cod and golden perch larvae were dominated by common pelagic calanoid copepods (e.g. </w:t>
      </w:r>
      <w:r w:rsidRPr="00D13FE6">
        <w:rPr>
          <w:rFonts w:eastAsia="MS Mincho"/>
          <w:i/>
          <w:lang w:val="en-US"/>
        </w:rPr>
        <w:t>Boeckella triarticulata</w:t>
      </w:r>
      <w:r w:rsidRPr="00D13FE6">
        <w:rPr>
          <w:rFonts w:eastAsia="MS Mincho"/>
          <w:lang w:val="en-US"/>
        </w:rPr>
        <w:t xml:space="preserve">) and cladocerans (e.g. </w:t>
      </w:r>
      <w:r w:rsidRPr="00D13FE6">
        <w:rPr>
          <w:rFonts w:eastAsia="MS Mincho"/>
          <w:i/>
          <w:lang w:val="en-US"/>
        </w:rPr>
        <w:t>Bosmina meridionalis</w:t>
      </w:r>
      <w:r w:rsidRPr="00D13FE6">
        <w:rPr>
          <w:rFonts w:eastAsia="MS Mincho"/>
          <w:lang w:val="en-US"/>
        </w:rPr>
        <w:t xml:space="preserve"> and </w:t>
      </w:r>
      <w:r w:rsidRPr="00D13FE6">
        <w:rPr>
          <w:rFonts w:eastAsia="MS Mincho"/>
          <w:i/>
          <w:lang w:val="en-US"/>
        </w:rPr>
        <w:t>Ceriodaphnia cornuta</w:t>
      </w:r>
      <w:r w:rsidRPr="00D13FE6">
        <w:rPr>
          <w:rFonts w:eastAsia="MS Mincho"/>
          <w:lang w:val="en-US"/>
        </w:rPr>
        <w:t xml:space="preserve">). Freshwater catfish consumed larger quantities of littoral microcrustaceans (e.g. </w:t>
      </w:r>
      <w:r w:rsidRPr="00D13FE6">
        <w:rPr>
          <w:rFonts w:eastAsia="MS Mincho"/>
          <w:i/>
          <w:lang w:val="en-US"/>
        </w:rPr>
        <w:t>Picripleuroxus quasidenticulatus</w:t>
      </w:r>
      <w:r w:rsidRPr="00D13FE6">
        <w:rPr>
          <w:rFonts w:eastAsia="MS Mincho"/>
          <w:lang w:val="en-US"/>
        </w:rPr>
        <w:t xml:space="preserve">) and benthic decapods (i.e. atyid shrimp). In contrast to this study, littoral microcrustaceans were important in the diet of Murray cod larvae in the Chowilla </w:t>
      </w:r>
      <w:r>
        <w:rPr>
          <w:rFonts w:eastAsia="MS Mincho"/>
          <w:lang w:val="en-US"/>
        </w:rPr>
        <w:t xml:space="preserve">anabranch </w:t>
      </w:r>
      <w:r w:rsidRPr="00D13FE6">
        <w:rPr>
          <w:rFonts w:eastAsia="MS Mincho"/>
          <w:lang w:val="en-US"/>
        </w:rPr>
        <w:t xml:space="preserve">(Gibbs </w:t>
      </w:r>
      <w:r w:rsidRPr="00D13FE6">
        <w:rPr>
          <w:rFonts w:eastAsia="MS Mincho"/>
          <w:i/>
          <w:lang w:val="en-US"/>
        </w:rPr>
        <w:t>et al.</w:t>
      </w:r>
      <w:r w:rsidRPr="00D13FE6">
        <w:rPr>
          <w:rFonts w:eastAsia="MS Mincho"/>
          <w:lang w:val="en-US"/>
        </w:rPr>
        <w:t xml:space="preserve"> 20</w:t>
      </w:r>
      <w:r w:rsidR="00193394">
        <w:rPr>
          <w:rFonts w:eastAsia="MS Mincho"/>
          <w:lang w:val="en-US"/>
        </w:rPr>
        <w:t>20</w:t>
      </w:r>
      <w:r w:rsidRPr="00D13FE6">
        <w:rPr>
          <w:rFonts w:eastAsia="MS Mincho"/>
          <w:lang w:val="en-US"/>
        </w:rPr>
        <w:t xml:space="preserve">), which has narrower channels and increased lateral connection. This suggests that environmental water delivery that increases lateral connectivity will enhance food resources for large-bodied fish larvae by directly increasing the abundance of littoral microcrustacean prey in the main channel. </w:t>
      </w:r>
    </w:p>
    <w:p w14:paraId="2724FA8E" w14:textId="5E24208F" w:rsidR="00556F58" w:rsidRPr="003B3057" w:rsidRDefault="0007108A" w:rsidP="00556F58">
      <w:r>
        <w:t>Commonwealth environmental water contributed to increases in discharge that coincided with increases in intra-annual species richness in the LMR in most years. This included in October (in conjunction with the operation of the Chowilla regulator) and January 2014-15, in October and November 2015-16 (in conjunction with weir pool raising), and throughout the majority of the sampling period in 2017-18.</w:t>
      </w:r>
      <w:r w:rsidRPr="008F6450">
        <w:t xml:space="preserve"> </w:t>
      </w:r>
      <w:r w:rsidRPr="00D00DC2">
        <w:t>Connectivity via Chowilla floodplain</w:t>
      </w:r>
      <w:r>
        <w:t xml:space="preserve"> in 2014 and weir pool manipulation in 2015 </w:t>
      </w:r>
      <w:r w:rsidRPr="00D00DC2">
        <w:t xml:space="preserve">likely promoted hatching events, leading to observed population density </w:t>
      </w:r>
      <w:r>
        <w:t xml:space="preserve">and/or species richness </w:t>
      </w:r>
      <w:r w:rsidRPr="00D00DC2">
        <w:t>increases</w:t>
      </w:r>
      <w:r>
        <w:t>, in part due to increases in littoral organisms</w:t>
      </w:r>
      <w:r w:rsidRPr="00D00DC2">
        <w:t>.</w:t>
      </w:r>
      <w:r>
        <w:t xml:space="preserve"> </w:t>
      </w:r>
      <w:r w:rsidR="00A25DDF">
        <w:t xml:space="preserve">The relationship between discharge and species richness was also evident in 2016-17 when the highest species richness for the entire study period occurred during peak flood. Different microinvertebrate species and/or groups of species are likely to support different higher trophic organisms and/or life history stages. This is </w:t>
      </w:r>
      <w:r w:rsidR="00A25DDF">
        <w:lastRenderedPageBreak/>
        <w:t>because</w:t>
      </w:r>
      <w:r w:rsidR="00A25DDF" w:rsidRPr="005D62FF">
        <w:t xml:space="preserve"> morphological and behavioural characteristics </w:t>
      </w:r>
      <w:r w:rsidR="00A25DDF">
        <w:t xml:space="preserve">of prey can be </w:t>
      </w:r>
      <w:r w:rsidR="00A25DDF" w:rsidRPr="005D62FF">
        <w:t>restrictive to predators</w:t>
      </w:r>
      <w:r w:rsidR="00A25DDF">
        <w:t>, where certain prey types may be restrictive to one predator, however not another</w:t>
      </w:r>
      <w:r w:rsidR="00556F58">
        <w:t xml:space="preserve"> </w:t>
      </w:r>
      <w:r w:rsidR="00556F58" w:rsidRPr="00556F58">
        <w:t>(</w:t>
      </w:r>
      <w:r w:rsidR="00C62142" w:rsidRPr="00556F58">
        <w:t>Vinyard</w:t>
      </w:r>
      <w:r w:rsidR="00C62142">
        <w:t xml:space="preserve"> and </w:t>
      </w:r>
      <w:r w:rsidR="00C62142" w:rsidRPr="00256BAB">
        <w:t>O'Brien</w:t>
      </w:r>
      <w:r w:rsidR="00C62142">
        <w:rPr>
          <w:i/>
        </w:rPr>
        <w:t xml:space="preserve"> </w:t>
      </w:r>
      <w:r w:rsidR="00C62142" w:rsidRPr="00556F58">
        <w:t>1975</w:t>
      </w:r>
      <w:r w:rsidR="00C62142">
        <w:t xml:space="preserve">; </w:t>
      </w:r>
      <w:r w:rsidR="00556F58" w:rsidRPr="00556F58">
        <w:t>Cooper</w:t>
      </w:r>
      <w:r w:rsidR="00193394">
        <w:t xml:space="preserve"> and </w:t>
      </w:r>
      <w:r w:rsidR="00193394" w:rsidRPr="00193394">
        <w:t>Goldman</w:t>
      </w:r>
      <w:r w:rsidR="00556F58" w:rsidRPr="00556F58">
        <w:t xml:space="preserve"> 1980; Dodson</w:t>
      </w:r>
      <w:r w:rsidR="00193394">
        <w:t xml:space="preserve"> and </w:t>
      </w:r>
      <w:r w:rsidR="00193394" w:rsidRPr="00193394">
        <w:t>Egger</w:t>
      </w:r>
      <w:r w:rsidR="00556F58" w:rsidRPr="00556F58">
        <w:t xml:space="preserve"> 1980; </w:t>
      </w:r>
      <w:r w:rsidR="00C62142" w:rsidRPr="00556F58">
        <w:t>Ranta</w:t>
      </w:r>
      <w:r w:rsidR="00C62142">
        <w:t xml:space="preserve"> and </w:t>
      </w:r>
      <w:r w:rsidR="00C62142" w:rsidRPr="00193394">
        <w:t>Nuutinen</w:t>
      </w:r>
      <w:r w:rsidR="00C62142" w:rsidRPr="00556F58">
        <w:t xml:space="preserve"> 1985; Mills </w:t>
      </w:r>
      <w:r w:rsidR="00C62142">
        <w:rPr>
          <w:i/>
        </w:rPr>
        <w:t>et al.</w:t>
      </w:r>
      <w:r w:rsidR="00C62142" w:rsidRPr="00556F58">
        <w:t xml:space="preserve"> 1986; Schael </w:t>
      </w:r>
      <w:r w:rsidR="00C62142">
        <w:rPr>
          <w:i/>
        </w:rPr>
        <w:t>et al.</w:t>
      </w:r>
      <w:r w:rsidR="00C62142" w:rsidRPr="00556F58">
        <w:t xml:space="preserve"> 1991; </w:t>
      </w:r>
      <w:r w:rsidR="00556F58" w:rsidRPr="00556F58">
        <w:t>Bremigan</w:t>
      </w:r>
      <w:r w:rsidR="00193394">
        <w:t xml:space="preserve"> and Stein</w:t>
      </w:r>
      <w:r w:rsidR="00C62142">
        <w:t xml:space="preserve"> 1994</w:t>
      </w:r>
      <w:r w:rsidR="00556F58" w:rsidRPr="00556F58">
        <w:t>).</w:t>
      </w:r>
      <w:r w:rsidR="00556F58">
        <w:t xml:space="preserve"> For example, at times increases in species richness were in part driven by increases in littoral organisms, e.g. in October and November at Lock 6 in 2014-15 and in October and early-November 2015 at Lock 1. Species that prefer pelagic environments are often translucent (e.g. </w:t>
      </w:r>
      <w:r w:rsidR="00556F58" w:rsidRPr="008142CF">
        <w:rPr>
          <w:i/>
        </w:rPr>
        <w:t>Synchaeta</w:t>
      </w:r>
      <w:r w:rsidR="00556F58">
        <w:t xml:space="preserve"> species) </w:t>
      </w:r>
      <w:r w:rsidR="00556F58" w:rsidRPr="008142CF">
        <w:t>and</w:t>
      </w:r>
      <w:r w:rsidR="00556F58">
        <w:t>/or are good swimmers in the open water. In comparison, littoral organisms are often darker in colour and</w:t>
      </w:r>
      <w:r>
        <w:t xml:space="preserve">/or poorer swimmers, limiting their ability to avoid predation when in the open water </w:t>
      </w:r>
      <w:r w:rsidR="00556F58">
        <w:t xml:space="preserve">(e.g. species from the family </w:t>
      </w:r>
      <w:r w:rsidR="00556F58">
        <w:rPr>
          <w:i/>
        </w:rPr>
        <w:t>Chydoridae</w:t>
      </w:r>
      <w:r w:rsidR="00556F58">
        <w:t>)</w:t>
      </w:r>
      <w:r w:rsidR="00556F58" w:rsidRPr="00556F58">
        <w:t xml:space="preserve"> (e.g. Lair 2006).</w:t>
      </w:r>
      <w:r w:rsidR="00556F58">
        <w:t xml:space="preserve"> This may be particularly important for larval/juvenile fish with poor eyesight and/or poor swimming ability. </w:t>
      </w:r>
      <w:r>
        <w:t>Therefore,</w:t>
      </w:r>
      <w:r w:rsidRPr="005D62FF">
        <w:t xml:space="preserve"> </w:t>
      </w:r>
      <w:r>
        <w:t>these</w:t>
      </w:r>
      <w:r w:rsidRPr="005D62FF">
        <w:t xml:space="preserve"> </w:t>
      </w:r>
      <w:r>
        <w:t>increases</w:t>
      </w:r>
      <w:r w:rsidRPr="005D62FF">
        <w:t xml:space="preserve"> in </w:t>
      </w:r>
      <w:r>
        <w:t>richness</w:t>
      </w:r>
      <w:r w:rsidRPr="005D62FF">
        <w:t xml:space="preserve"> of prey options</w:t>
      </w:r>
      <w:r>
        <w:t xml:space="preserve"> during increased discharge (including the delivery of environmental water)</w:t>
      </w:r>
      <w:r w:rsidRPr="005D62FF">
        <w:t xml:space="preserve"> </w:t>
      </w:r>
      <w:r>
        <w:t>are likely to have increased the range of</w:t>
      </w:r>
      <w:r w:rsidRPr="005D62FF">
        <w:t xml:space="preserve"> higher trophic </w:t>
      </w:r>
      <w:r w:rsidRPr="003B3057">
        <w:t>organisms</w:t>
      </w:r>
      <w:r>
        <w:t xml:space="preserve"> and life history </w:t>
      </w:r>
      <w:r w:rsidR="001A0E7A">
        <w:t xml:space="preserve">stages which </w:t>
      </w:r>
      <w:r>
        <w:t>the microinvertebrate community can support</w:t>
      </w:r>
      <w:r w:rsidR="00556F58" w:rsidRPr="003B3057">
        <w:t>.</w:t>
      </w:r>
    </w:p>
    <w:p w14:paraId="50ACEC62" w14:textId="77777777" w:rsidR="00556F58" w:rsidRDefault="00556F58" w:rsidP="00556F58">
      <w:r w:rsidRPr="003B3057">
        <w:t>A signif</w:t>
      </w:r>
      <w:r>
        <w:t>icant proportion (&gt;90%) of recorded microinvertebrate taxa in the plankton of the LMR has been established in Murray River tributaries of the southern basin over a very long time frame, given the long evolutionary history of the MDB. It is from these established populations that increased river flow, including Commonwealth environmental water, effectively ‘restocks’ depleted microinvertebrate populations in the LMR, particularly after long periods of low or no flow. Peak</w:t>
      </w:r>
      <w:r w:rsidRPr="00C63E1A">
        <w:t xml:space="preserve"> microinvertebrate </w:t>
      </w:r>
      <w:r>
        <w:t>species richness below Lock 6 was observed</w:t>
      </w:r>
      <w:r w:rsidRPr="00C63E1A">
        <w:t xml:space="preserve"> </w:t>
      </w:r>
      <w:r>
        <w:t>during high flows in 2016-17 when</w:t>
      </w:r>
      <w:r w:rsidRPr="00081E73">
        <w:t xml:space="preserve"> </w:t>
      </w:r>
      <w:r w:rsidRPr="00C63E1A">
        <w:t>different water sources, primarily the Murray and its tributaries,</w:t>
      </w:r>
      <w:r>
        <w:t xml:space="preserve"> contributed to discharge to the LMR.</w:t>
      </w:r>
      <w:r w:rsidRPr="00DF4190">
        <w:t xml:space="preserve"> </w:t>
      </w:r>
      <w:r>
        <w:t>T</w:t>
      </w:r>
      <w:r w:rsidRPr="00C63E1A">
        <w:t>axa known only from those catchments</w:t>
      </w:r>
      <w:r>
        <w:t xml:space="preserve"> that were recorded in the LMR indicate </w:t>
      </w:r>
      <w:r w:rsidRPr="00C63E1A">
        <w:t>incr</w:t>
      </w:r>
      <w:r>
        <w:t>eased longitudinal connectivity</w:t>
      </w:r>
      <w:r w:rsidRPr="00C63E1A">
        <w:t xml:space="preserve">. </w:t>
      </w:r>
      <w:r>
        <w:t>A small proportion of taxa recorded in the LMR were warm stenothermal ‘tropical’ species not expected to persist in the cooler waters of the southern basin. These coincided with small late-summer Darling environmental flows, and likely originated from the Darling River headwaters.</w:t>
      </w:r>
    </w:p>
    <w:p w14:paraId="5F2C0F7A" w14:textId="233E103B" w:rsidR="00556F58" w:rsidRPr="00D13FE6" w:rsidRDefault="00556F58" w:rsidP="00556F58">
      <w:r>
        <w:t xml:space="preserve">Commonwealth environmental water, in combination with additional management levers, coincided with increases in intra-annual microinvertebrate density in </w:t>
      </w:r>
      <w:r w:rsidR="0007108A">
        <w:t xml:space="preserve">some </w:t>
      </w:r>
      <w:r>
        <w:t xml:space="preserve">years. These management levers included the </w:t>
      </w:r>
      <w:r w:rsidRPr="00082557">
        <w:t xml:space="preserve">operation of the Chowilla regulator </w:t>
      </w:r>
      <w:r>
        <w:t xml:space="preserve">in </w:t>
      </w:r>
      <w:r w:rsidRPr="00082557">
        <w:t>2014-15</w:t>
      </w:r>
      <w:r>
        <w:t xml:space="preserve"> and 2015-16 that coincided with increases in density at Lock 6, and the raising of Weir Pools 2 and 5 in 2015-16 and the raising of Weir Pools 7, 8 and 9 in 2017-18, which coincided with increases in density at Lock 1 and Lock 6, respectively. </w:t>
      </w:r>
      <w:r w:rsidR="0007108A">
        <w:t>In 2016-17, environmental water was also delivered to mitigate the impacts of a severe blackwater event</w:t>
      </w:r>
      <w:r w:rsidR="00AD0816">
        <w:t xml:space="preserve"> (</w:t>
      </w:r>
      <w:r w:rsidR="00AD0816">
        <w:fldChar w:fldCharType="begin"/>
      </w:r>
      <w:r w:rsidR="00AD0816">
        <w:instrText xml:space="preserve"> REF _Ref416335496 \h </w:instrText>
      </w:r>
      <w:r w:rsidR="00AD0816">
        <w:fldChar w:fldCharType="separate"/>
      </w:r>
      <w:r w:rsidR="00A20F12" w:rsidRPr="00E56F42">
        <w:t xml:space="preserve">Figure </w:t>
      </w:r>
      <w:r w:rsidR="00A20F12">
        <w:rPr>
          <w:noProof/>
        </w:rPr>
        <w:t>5</w:t>
      </w:r>
      <w:r w:rsidR="00AD0816">
        <w:fldChar w:fldCharType="end"/>
      </w:r>
      <w:r w:rsidR="00AD0816">
        <w:t>)</w:t>
      </w:r>
      <w:r w:rsidR="0007108A">
        <w:t xml:space="preserve">. Prior to this release, the low dissolved oxygen levels had resulted in a significant decline in the density of microinvertebrates at both Lock 6 and Lock 1. Multicellular rotifers and microcrustaceans experienced high mortality. The environmental water releases may have contributed to the recovery of microinvertebrate densities in late-December 2016. </w:t>
      </w:r>
      <w:r>
        <w:t>Increases in density have positive outcomes for the broader food web as microinvertebrates provide food for a range of higher trophic organisms and the greater the density of microinvertebrates, the higher the</w:t>
      </w:r>
      <w:r w:rsidRPr="005D62FF">
        <w:t xml:space="preserve"> rate </w:t>
      </w:r>
      <w:r>
        <w:t xml:space="preserve">of </w:t>
      </w:r>
      <w:r w:rsidRPr="005D62FF">
        <w:t>predator-prey encounters</w:t>
      </w:r>
      <w:r>
        <w:t xml:space="preserve">. Therefore, predators aren’t required to expend as much energy to consume adequate food for their own physiological and behavioural requirements </w:t>
      </w:r>
      <w:r w:rsidR="00325DBF">
        <w:t xml:space="preserve">(Cooper and Goldman 1980; </w:t>
      </w:r>
      <w:r w:rsidR="00325DBF" w:rsidRPr="00325DBF">
        <w:t xml:space="preserve">Vinyard 1980). </w:t>
      </w:r>
      <w:r>
        <w:t xml:space="preserve">Not surprisingly, microinvertebrate density also demonstrated </w:t>
      </w:r>
      <w:r>
        <w:lastRenderedPageBreak/>
        <w:t xml:space="preserve">relatively consistent increases with increasing water temperature at one or both sites in all years. This increased productivity with temperature was most likely due to greater primary productivity and therefore greater food availability, in combination with higher growth rates </w:t>
      </w:r>
      <w:r w:rsidRPr="00556F58">
        <w:t>(e.g. Betsill</w:t>
      </w:r>
      <w:r w:rsidR="00325DBF">
        <w:t xml:space="preserve"> and </w:t>
      </w:r>
      <w:r w:rsidR="00325DBF" w:rsidRPr="00325DBF">
        <w:t>Van Den Avyle</w:t>
      </w:r>
      <w:r w:rsidRPr="00556F58">
        <w:t xml:space="preserve"> 1997). Therefore, despite at times environmental water delivery not appearing to increase </w:t>
      </w:r>
      <w:r w:rsidR="0007108A">
        <w:t>density</w:t>
      </w:r>
      <w:r w:rsidRPr="00556F58">
        <w:t xml:space="preserve"> beyond what was expected at specific times of the year, there was no evidence of dilution effects. Therefore, these environmental water deliveries were contributing to considerable increases in the overall quantity of microinvertebrates available to higher trophic organisms </w:t>
      </w:r>
      <w:r w:rsidRPr="00D13FE6">
        <w:t>during the warmer months.</w:t>
      </w:r>
    </w:p>
    <w:p w14:paraId="343D5151" w14:textId="77777777" w:rsidR="00480569" w:rsidRDefault="00480569" w:rsidP="00480569">
      <w:pPr>
        <w:pStyle w:val="Heading3"/>
      </w:pPr>
      <w:r>
        <w:t>Management implications</w:t>
      </w:r>
    </w:p>
    <w:p w14:paraId="52C4D768" w14:textId="106BDD58" w:rsidR="00480569" w:rsidRPr="004C3EF4" w:rsidRDefault="00480569" w:rsidP="002B497B">
      <w:r>
        <w:t>Environmental water delivery, combined with river management such as weir pool manipulation and the operation of the Chowilla regulator, can potentially contribute to increases in microinvertebrate density and species richness, overall quantity of microinvertebrates available and facilitate long distance dispersal, as indicated on multiple occasions during the study period.</w:t>
      </w:r>
      <w:r w:rsidRPr="00B51A04">
        <w:t xml:space="preserve"> </w:t>
      </w:r>
      <w:r>
        <w:t>Therefore,</w:t>
      </w:r>
      <w:r w:rsidR="002B497B">
        <w:t xml:space="preserve"> delivering environmental water a</w:t>
      </w:r>
      <w:r w:rsidRPr="00B51A04">
        <w:t>t times known to be important for food-web productivity, e.g. spring, is likely to have a positive influence on a diverse range of higher trophic organisms</w:t>
      </w:r>
      <w:r>
        <w:t>, as i</w:t>
      </w:r>
      <w:r w:rsidRPr="00F941BB">
        <w:t>ncreases in microinvertebrate species richness</w:t>
      </w:r>
      <w:r>
        <w:t xml:space="preserve"> implies</w:t>
      </w:r>
      <w:r w:rsidRPr="00F941BB">
        <w:t xml:space="preserve"> an </w:t>
      </w:r>
      <w:r>
        <w:t>increase in the</w:t>
      </w:r>
      <w:r w:rsidRPr="00F941BB">
        <w:t xml:space="preserve"> diversity of available food resources to a range of higher trophic organisms and/or life history stages</w:t>
      </w:r>
      <w:r>
        <w:t>.</w:t>
      </w:r>
      <w:r w:rsidR="002B497B">
        <w:t xml:space="preserve"> Furthermore, environmental water delivery a</w:t>
      </w:r>
      <w:r>
        <w:t>t</w:t>
      </w:r>
      <w:r w:rsidRPr="008D3452">
        <w:t xml:space="preserve"> times known to be important for zooplanktivorous fish, is likely to improve energy transferal to higher trophic organisms</w:t>
      </w:r>
      <w:r>
        <w:t xml:space="preserve">, as </w:t>
      </w:r>
      <w:r w:rsidRPr="00551114">
        <w:t xml:space="preserve">increases in microinvertebrate density </w:t>
      </w:r>
      <w:r>
        <w:t xml:space="preserve">is </w:t>
      </w:r>
      <w:r w:rsidRPr="00551114">
        <w:t>likely</w:t>
      </w:r>
      <w:r>
        <w:t xml:space="preserve"> to</w:t>
      </w:r>
      <w:r w:rsidRPr="00551114">
        <w:t xml:space="preserve"> increase the rate of predator-prey interactions</w:t>
      </w:r>
      <w:r>
        <w:t>.</w:t>
      </w:r>
      <w:r w:rsidR="002B497B">
        <w:t xml:space="preserve"> Lastly, environmental water delivery t</w:t>
      </w:r>
      <w:r w:rsidRPr="004C3EF4">
        <w:t>hat contribute</w:t>
      </w:r>
      <w:r w:rsidR="002B497B">
        <w:t>s</w:t>
      </w:r>
      <w:r w:rsidRPr="004C3EF4">
        <w:t xml:space="preserve"> to increasing discharge in warmer months</w:t>
      </w:r>
      <w:r>
        <w:t xml:space="preserve"> is likely to </w:t>
      </w:r>
      <w:r w:rsidRPr="004C3EF4">
        <w:t>contribute to considerable increases in the overall quantity of microinvertebrates available to higher trophic levels</w:t>
      </w:r>
      <w:r>
        <w:t xml:space="preserve"> due to the </w:t>
      </w:r>
      <w:r w:rsidRPr="00D81108">
        <w:t>consistent positive relationship between increasing water temperature and microinvertebrate density</w:t>
      </w:r>
      <w:r>
        <w:t xml:space="preserve"> and minimal evidence of dilution effects. </w:t>
      </w:r>
    </w:p>
    <w:p w14:paraId="3B2ACB43" w14:textId="75255CA7" w:rsidR="000A0247" w:rsidRPr="002F1803" w:rsidRDefault="00480569" w:rsidP="00480569">
      <w:r>
        <w:t>Similar management approaches however did not always have the same results at similar times of the year. This highlights the need for a greater understanding of what is driving the different outcomes so that consistent results can be achieved under similar flow scenarios. The primary flow scenario shaped by environmental water throughout the LTIM Project was the ‘spring pulse’, which naturally would have occurred on almost an annual basis</w:t>
      </w:r>
      <w:r w:rsidR="00556F58">
        <w:t xml:space="preserve"> (e.g.</w:t>
      </w:r>
      <w:r w:rsidR="00D13FE6">
        <w:t xml:space="preserve"> </w:t>
      </w:r>
      <w:r w:rsidR="00D13FE6">
        <w:fldChar w:fldCharType="begin"/>
      </w:r>
      <w:r w:rsidR="00D13FE6">
        <w:instrText xml:space="preserve"> REF _Ref416335496 \h </w:instrText>
      </w:r>
      <w:r w:rsidR="00D13FE6">
        <w:fldChar w:fldCharType="separate"/>
      </w:r>
      <w:r w:rsidR="00A20F12" w:rsidRPr="00E56F42">
        <w:t xml:space="preserve">Figure </w:t>
      </w:r>
      <w:r w:rsidR="00A20F12">
        <w:rPr>
          <w:noProof/>
        </w:rPr>
        <w:t>5</w:t>
      </w:r>
      <w:r w:rsidR="00D13FE6">
        <w:fldChar w:fldCharType="end"/>
      </w:r>
      <w:r w:rsidR="00556F58">
        <w:t xml:space="preserve">). </w:t>
      </w:r>
      <w:r>
        <w:t>The ‘spring pulse’ is believed to be</w:t>
      </w:r>
      <w:r w:rsidRPr="00AD4BA9">
        <w:t xml:space="preserve"> linked to </w:t>
      </w:r>
      <w:r>
        <w:t xml:space="preserve">key ecological processes in the LMR and is </w:t>
      </w:r>
      <w:r w:rsidRPr="00AD4BA9">
        <w:t xml:space="preserve">critical </w:t>
      </w:r>
      <w:r>
        <w:t xml:space="preserve">for </w:t>
      </w:r>
      <w:r w:rsidRPr="00AD4BA9">
        <w:t xml:space="preserve">the </w:t>
      </w:r>
      <w:r>
        <w:t xml:space="preserve">riverine productivity and </w:t>
      </w:r>
      <w:r w:rsidRPr="00AD4BA9">
        <w:t xml:space="preserve">life history strategies of many </w:t>
      </w:r>
      <w:r>
        <w:t>native fish species, e.g.</w:t>
      </w:r>
      <w:r w:rsidRPr="00AD4BA9">
        <w:t xml:space="preserve"> spawning and recruitment.</w:t>
      </w:r>
      <w:r>
        <w:t xml:space="preserve"> Thus, improving our understanding of flow effects on productivity and the ability to recreate increases in density and species richness of microinvertebrates (potential prey) consistently, through further monitoring and investigations, may have significant long-term positive outcomes for native fish and the aquatic food web in the LMR.</w:t>
      </w:r>
    </w:p>
    <w:p w14:paraId="73C49FF4" w14:textId="77777777" w:rsidR="000A0247" w:rsidRDefault="000A0247" w:rsidP="000A0247">
      <w:pPr>
        <w:pStyle w:val="Heading3"/>
      </w:pPr>
      <w:r w:rsidRPr="003C0EBB">
        <w:t xml:space="preserve">Conclusion </w:t>
      </w:r>
    </w:p>
    <w:p w14:paraId="593952F1" w14:textId="1FACDC2F" w:rsidR="000A0247" w:rsidRDefault="00556F58" w:rsidP="000A0247">
      <w:r>
        <w:t xml:space="preserve">The delivery of environmental water, combined with the use of management levers such as weir pool manipulation and the operation of the Chowilla regulator, coincided, at times, with increases in species richness, density and dispersal during the LTIM Project. Although, due to concurrence of multiple events and factors, the mechanisms facilitating </w:t>
      </w:r>
      <w:r>
        <w:lastRenderedPageBreak/>
        <w:t xml:space="preserve">these increases are not fully understood. Increased species richness and density are likely to have had </w:t>
      </w:r>
      <w:r w:rsidR="001A0E7A">
        <w:t xml:space="preserve">short-term </w:t>
      </w:r>
      <w:r>
        <w:t>(through the provision of an abundance and variety of food resources) and long-term (through the replenishment and diversification of the egg-bank) outcomes, which with further monitoring and improvement will support the rebuilding of resilience into the aquatic food web throughout the Murray River.</w:t>
      </w:r>
    </w:p>
    <w:p w14:paraId="519BC2A6" w14:textId="42C1D3F2" w:rsidR="000A0247" w:rsidRDefault="000A0247" w:rsidP="000A0247">
      <w:pPr>
        <w:spacing w:before="0" w:after="160" w:line="259" w:lineRule="auto"/>
        <w:jc w:val="left"/>
        <w:rPr>
          <w:rFonts w:eastAsiaTheme="majorEastAsia" w:cstheme="majorBidi"/>
          <w:b/>
          <w:i/>
          <w:color w:val="44546A" w:themeColor="text2"/>
          <w:sz w:val="26"/>
          <w:szCs w:val="24"/>
        </w:rPr>
      </w:pPr>
    </w:p>
    <w:p w14:paraId="007B0121" w14:textId="77777777" w:rsidR="002573E0" w:rsidRDefault="002573E0">
      <w:pPr>
        <w:spacing w:before="0" w:after="160" w:line="259" w:lineRule="auto"/>
        <w:jc w:val="left"/>
        <w:rPr>
          <w:rFonts w:eastAsiaTheme="majorEastAsia" w:cstheme="majorBidi"/>
          <w:b/>
          <w:i/>
          <w:color w:val="44546A" w:themeColor="text2"/>
          <w:sz w:val="26"/>
          <w:szCs w:val="24"/>
        </w:rPr>
      </w:pPr>
      <w:r>
        <w:br w:type="page"/>
      </w:r>
    </w:p>
    <w:p w14:paraId="3E895F8A" w14:textId="334FF0A0" w:rsidR="00914280" w:rsidRPr="00E35C12" w:rsidRDefault="00914280" w:rsidP="00914280">
      <w:pPr>
        <w:pStyle w:val="Heading2"/>
      </w:pPr>
      <w:bookmarkStart w:id="189" w:name="_Ref521509492"/>
      <w:bookmarkStart w:id="190" w:name="_Toc3558340"/>
      <w:bookmarkStart w:id="191" w:name="_Toc54612600"/>
      <w:r w:rsidRPr="00E35C12">
        <w:lastRenderedPageBreak/>
        <w:t>Fish Spawning and Recruitment</w:t>
      </w:r>
      <w:bookmarkEnd w:id="189"/>
      <w:bookmarkEnd w:id="190"/>
      <w:bookmarkEnd w:id="191"/>
    </w:p>
    <w:p w14:paraId="3723123E" w14:textId="77777777" w:rsidR="00914280" w:rsidRPr="00E35C12" w:rsidRDefault="00914280" w:rsidP="00914280">
      <w:pPr>
        <w:pStyle w:val="Heading3"/>
      </w:pPr>
      <w:r w:rsidRPr="00E35C12">
        <w:t>Background</w:t>
      </w:r>
    </w:p>
    <w:p w14:paraId="634A0E3F" w14:textId="47AA4012" w:rsidR="00892918" w:rsidRPr="004041F8" w:rsidRDefault="00892918" w:rsidP="00892918">
      <w:pPr>
        <w:rPr>
          <w:bCs/>
          <w:lang w:val="en-US"/>
        </w:rPr>
      </w:pPr>
      <w:r w:rsidRPr="004041F8">
        <w:rPr>
          <w:bCs/>
        </w:rPr>
        <w:t>S</w:t>
      </w:r>
      <w:r w:rsidRPr="004041F8">
        <w:rPr>
          <w:bCs/>
          <w:lang w:val="en-US"/>
        </w:rPr>
        <w:t>pawning and recruitment of golden perch</w:t>
      </w:r>
      <w:r>
        <w:rPr>
          <w:bCs/>
          <w:lang w:val="en-US"/>
        </w:rPr>
        <w:t xml:space="preserve"> </w:t>
      </w:r>
      <w:r w:rsidRPr="004041F8">
        <w:rPr>
          <w:bCs/>
          <w:lang w:val="en-US"/>
        </w:rPr>
        <w:t xml:space="preserve">in the southern MDB corresponds with increases in water temperature and </w:t>
      </w:r>
      <w:r>
        <w:rPr>
          <w:bCs/>
          <w:lang w:val="en-US"/>
        </w:rPr>
        <w:t>flow</w:t>
      </w:r>
      <w:r w:rsidRPr="004041F8">
        <w:rPr>
          <w:bCs/>
          <w:lang w:val="en-US"/>
        </w:rPr>
        <w:t xml:space="preserve">, either in-channel or overbank </w:t>
      </w:r>
      <w:r w:rsidRPr="004041F8">
        <w:rPr>
          <w:bCs/>
        </w:rPr>
        <w:t xml:space="preserve">(Mallen-Cooper and Stuart 2003; </w:t>
      </w:r>
      <w:r w:rsidR="00D00B3C">
        <w:rPr>
          <w:bCs/>
        </w:rPr>
        <w:t>Zampatti and Leigh 2013a; 2013b</w:t>
      </w:r>
      <w:r w:rsidR="00D00B3C" w:rsidRPr="004041F8">
        <w:rPr>
          <w:bCs/>
        </w:rPr>
        <w:t>)</w:t>
      </w:r>
      <w:r w:rsidR="00D00B3C" w:rsidRPr="004041F8">
        <w:rPr>
          <w:bCs/>
          <w:lang w:val="en-US"/>
        </w:rPr>
        <w:t>.</w:t>
      </w:r>
      <w:r w:rsidR="00D00B3C">
        <w:rPr>
          <w:bCs/>
          <w:lang w:val="en-US"/>
        </w:rPr>
        <w:t xml:space="preserve"> </w:t>
      </w:r>
      <w:r w:rsidR="00415076">
        <w:rPr>
          <w:bCs/>
          <w:lang w:val="en-US"/>
        </w:rPr>
        <w:t xml:space="preserve"> Flow and hydraulic variability is a cue for spawning, but it may also enhance recruitment through increased larval dispersion and </w:t>
      </w:r>
      <w:r w:rsidR="00B870F4">
        <w:rPr>
          <w:bCs/>
          <w:lang w:val="en-US"/>
        </w:rPr>
        <w:t xml:space="preserve">riverine </w:t>
      </w:r>
      <w:r w:rsidR="00415076">
        <w:rPr>
          <w:bCs/>
          <w:lang w:val="en-US"/>
        </w:rPr>
        <w:t>productivity.</w:t>
      </w:r>
      <w:r>
        <w:rPr>
          <w:bCs/>
          <w:lang w:val="en-US"/>
        </w:rPr>
        <w:t xml:space="preserve"> Silver perch display similar life history characteristics and population dynamics, although in the lotic (flowing) reaches of the Murray River, silver perch may spawn circa-annually (Tonkin </w:t>
      </w:r>
      <w:r w:rsidRPr="005D400F">
        <w:rPr>
          <w:bCs/>
          <w:i/>
          <w:lang w:val="en-US"/>
        </w:rPr>
        <w:t>et al</w:t>
      </w:r>
      <w:r>
        <w:rPr>
          <w:bCs/>
          <w:lang w:val="en-US"/>
        </w:rPr>
        <w:t>. 2017)</w:t>
      </w:r>
      <w:r w:rsidRPr="004041F8">
        <w:rPr>
          <w:bCs/>
          <w:lang w:val="en-US"/>
        </w:rPr>
        <w:t xml:space="preserve">. </w:t>
      </w:r>
      <w:r>
        <w:rPr>
          <w:bCs/>
          <w:lang w:val="en-US"/>
        </w:rPr>
        <w:t>Due to these flow-related traits, golden perch and silver perch</w:t>
      </w:r>
      <w:r w:rsidRPr="004041F8">
        <w:rPr>
          <w:bCs/>
          <w:lang w:val="en-US"/>
        </w:rPr>
        <w:t xml:space="preserve"> are candidate</w:t>
      </w:r>
      <w:r>
        <w:rPr>
          <w:bCs/>
          <w:lang w:val="en-US"/>
        </w:rPr>
        <w:t>s</w:t>
      </w:r>
      <w:r w:rsidRPr="004041F8">
        <w:rPr>
          <w:bCs/>
          <w:lang w:val="en-US"/>
        </w:rPr>
        <w:t xml:space="preserve"> for measuring ecological response to environmental water allocations. </w:t>
      </w:r>
      <w:r w:rsidRPr="004041F8">
        <w:rPr>
          <w:bCs/>
        </w:rPr>
        <w:t>Understanding the influence of hydrology on the population dynamics of golden perch and silver perch, however, is reliant on accurately determining the hydrological conditions at the time and place of crucial life history processes. For example, to be able to accurately associate river flow with spawning, the time and place of spawning must be known.</w:t>
      </w:r>
    </w:p>
    <w:p w14:paraId="4FD38422" w14:textId="4FE4699A" w:rsidR="00892918" w:rsidRDefault="00892918" w:rsidP="00892918">
      <w:r>
        <w:t>N</w:t>
      </w:r>
      <w:r w:rsidRPr="00E0532B">
        <w:t>atural flow regimes</w:t>
      </w:r>
      <w:r>
        <w:t xml:space="preserve"> in the southern MDB</w:t>
      </w:r>
      <w:r w:rsidRPr="00E0532B">
        <w:t xml:space="preserve"> have been substantially altered</w:t>
      </w:r>
      <w:r>
        <w:t xml:space="preserve"> by river regulation and increased extraction</w:t>
      </w:r>
      <w:r w:rsidRPr="00E0532B">
        <w:t xml:space="preserve">, leading to decreased hydrological (e.g. </w:t>
      </w:r>
      <w:r>
        <w:t>flow</w:t>
      </w:r>
      <w:r w:rsidRPr="00E0532B">
        <w:t xml:space="preserve">) and hydraulic (e.g. water level and velocity) variability, and reduced floodplain inundation (Maheshwari </w:t>
      </w:r>
      <w:r w:rsidRPr="00B04F5F">
        <w:rPr>
          <w:i/>
        </w:rPr>
        <w:t>et al.</w:t>
      </w:r>
      <w:r w:rsidRPr="00E0532B">
        <w:t xml:space="preserve"> 1995; Bice </w:t>
      </w:r>
      <w:r w:rsidRPr="00B04F5F">
        <w:rPr>
          <w:i/>
        </w:rPr>
        <w:t>et al.</w:t>
      </w:r>
      <w:r w:rsidRPr="00E0532B">
        <w:t xml:space="preserve"> 2017).</w:t>
      </w:r>
      <w:r>
        <w:t xml:space="preserve"> From 2014–2019, </w:t>
      </w:r>
      <w:r w:rsidRPr="00E0532B">
        <w:t>&gt;</w:t>
      </w:r>
      <w:r>
        <w:t>500</w:t>
      </w:r>
      <w:r w:rsidRPr="00E0532B">
        <w:t xml:space="preserve"> GL</w:t>
      </w:r>
      <w:r>
        <w:t xml:space="preserve">/year </w:t>
      </w:r>
      <w:r w:rsidRPr="00E0532B">
        <w:t xml:space="preserve">of </w:t>
      </w:r>
      <w:r w:rsidR="00AB5319">
        <w:t xml:space="preserve">Commonwealth </w:t>
      </w:r>
      <w:r w:rsidRPr="00E0532B">
        <w:t xml:space="preserve">environmental water </w:t>
      </w:r>
      <w:r w:rsidR="00353986">
        <w:t xml:space="preserve">was delivered to the LMR </w:t>
      </w:r>
      <w:r w:rsidRPr="00E0532B">
        <w:t>to augment flow regimes in the southern MDB to rehabilitate the</w:t>
      </w:r>
      <w:r>
        <w:t xml:space="preserve"> health of aquatic ecosystems. </w:t>
      </w:r>
      <w:r w:rsidRPr="00E0532B">
        <w:t xml:space="preserve">In the LMR, Commonwealth environmental water </w:t>
      </w:r>
      <w:r>
        <w:t>was primarily</w:t>
      </w:r>
      <w:r w:rsidRPr="00E0532B">
        <w:t xml:space="preserve"> used to contribute to increased base flows and freshes (i.e. increases in flow cont</w:t>
      </w:r>
      <w:r>
        <w:t>ained within the river channel)</w:t>
      </w:r>
      <w:r w:rsidR="00312979">
        <w:t xml:space="preserve"> (Section </w:t>
      </w:r>
      <w:r w:rsidR="00312979">
        <w:fldChar w:fldCharType="begin"/>
      </w:r>
      <w:r w:rsidR="00312979">
        <w:instrText xml:space="preserve"> REF _Ref25331850 \r \h </w:instrText>
      </w:r>
      <w:r w:rsidR="00312979">
        <w:fldChar w:fldCharType="separate"/>
      </w:r>
      <w:r w:rsidR="00A20F12">
        <w:t>1.4</w:t>
      </w:r>
      <w:r w:rsidR="00312979">
        <w:fldChar w:fldCharType="end"/>
      </w:r>
      <w:r w:rsidR="00312979">
        <w:t>)</w:t>
      </w:r>
      <w:r w:rsidR="00312979" w:rsidRPr="00E0532B">
        <w:t xml:space="preserve">. </w:t>
      </w:r>
      <w:r w:rsidRPr="00E0532B">
        <w:t xml:space="preserve">Through the delivery of these flows, </w:t>
      </w:r>
      <w:r w:rsidR="00353986">
        <w:t xml:space="preserve">one of the ecological objectives was </w:t>
      </w:r>
      <w:r w:rsidRPr="00E0532B">
        <w:t>to contribute to increased spawning and/or recruitment of flow-dependent fish species.</w:t>
      </w:r>
    </w:p>
    <w:p w14:paraId="3F9DBF6C" w14:textId="4208DCE2" w:rsidR="007F7577" w:rsidRPr="00312979" w:rsidRDefault="00892918" w:rsidP="00892918">
      <w:pPr>
        <w:rPr>
          <w:u w:val="single"/>
        </w:rPr>
      </w:pPr>
      <w:r w:rsidRPr="005A7A21">
        <w:t xml:space="preserve">Over the </w:t>
      </w:r>
      <w:r>
        <w:t xml:space="preserve">five-year </w:t>
      </w:r>
      <w:r w:rsidRPr="005A7A21">
        <w:t>term of this project</w:t>
      </w:r>
      <w:r>
        <w:t>, we</w:t>
      </w:r>
      <w:r w:rsidRPr="005A7A21">
        <w:t xml:space="preserve"> aim</w:t>
      </w:r>
      <w:r>
        <w:t>ed</w:t>
      </w:r>
      <w:r w:rsidRPr="005A7A21">
        <w:t xml:space="preserve"> to identify potential associations between reproduction (spawning and recruitment) of </w:t>
      </w:r>
      <w:r>
        <w:t xml:space="preserve">golden perch and silver perch and </w:t>
      </w:r>
      <w:r w:rsidRPr="005A7A21">
        <w:t xml:space="preserve">environmental water delivery. </w:t>
      </w:r>
      <w:r>
        <w:t>Our specific objective was</w:t>
      </w:r>
      <w:r w:rsidRPr="005A7A21">
        <w:t xml:space="preserve"> to id</w:t>
      </w:r>
      <w:r>
        <w:t>entify</w:t>
      </w:r>
      <w:r w:rsidRPr="005A7A21">
        <w:t xml:space="preserve"> timing of spawning and </w:t>
      </w:r>
      <w:r>
        <w:t xml:space="preserve">the </w:t>
      </w:r>
      <w:r w:rsidRPr="005A7A21">
        <w:t>source (i.e. natal origin) of successful recruits to enable association of eco</w:t>
      </w:r>
      <w:r>
        <w:t>logical response with hydrology,</w:t>
      </w:r>
      <w:r w:rsidRPr="005A7A21">
        <w:t xml:space="preserve"> and to explore population connectivity between regions of the southern</w:t>
      </w:r>
      <w:r w:rsidR="004F5404">
        <w:t xml:space="preserve"> </w:t>
      </w:r>
      <w:r w:rsidRPr="005A7A21">
        <w:t>connected MDB.</w:t>
      </w:r>
    </w:p>
    <w:p w14:paraId="3D3EAE5B" w14:textId="77777777" w:rsidR="001A0E7A" w:rsidRPr="001A0E7A" w:rsidRDefault="001A0E7A" w:rsidP="001A0E7A">
      <w:pPr>
        <w:rPr>
          <w:i/>
          <w:u w:val="single"/>
        </w:rPr>
      </w:pPr>
      <w:r w:rsidRPr="001A0E7A">
        <w:rPr>
          <w:i/>
          <w:u w:val="single"/>
        </w:rPr>
        <w:t>Hypotheses</w:t>
      </w:r>
    </w:p>
    <w:p w14:paraId="50C36BF0" w14:textId="4559690A" w:rsidR="00F8794A" w:rsidRPr="00E35C12" w:rsidRDefault="00312979" w:rsidP="0088325F">
      <w:pPr>
        <w:numPr>
          <w:ilvl w:val="0"/>
          <w:numId w:val="6"/>
        </w:numPr>
        <w:jc w:val="left"/>
      </w:pPr>
      <w:r>
        <w:t>Increased flow (nominally &gt;15,000 ML/d, Zampatti and Leigh 2013a)</w:t>
      </w:r>
      <w:r w:rsidRPr="005A7A21">
        <w:t xml:space="preserve"> in spring–summer will promote the spawning and recruitment (to young-of-year, </w:t>
      </w:r>
      <w:r w:rsidR="001A0E7A" w:rsidRPr="005A7A21">
        <w:t>YOY)</w:t>
      </w:r>
      <w:r w:rsidR="001A0E7A">
        <w:t xml:space="preserve"> of golden and silver perch</w:t>
      </w:r>
      <w:r w:rsidR="00F8794A" w:rsidRPr="00E35C12">
        <w:t>.</w:t>
      </w:r>
    </w:p>
    <w:p w14:paraId="714DCD21" w14:textId="504EB141" w:rsidR="00F8794A" w:rsidRPr="00F739A8" w:rsidRDefault="00312979" w:rsidP="0088325F">
      <w:pPr>
        <w:numPr>
          <w:ilvl w:val="0"/>
          <w:numId w:val="6"/>
        </w:numPr>
        <w:jc w:val="left"/>
      </w:pPr>
      <w:r>
        <w:t>M</w:t>
      </w:r>
      <w:r w:rsidRPr="005A7A21">
        <w:t xml:space="preserve">ultiple years of enhanced spring–summer flow will increase </w:t>
      </w:r>
      <w:r w:rsidR="001A0E7A" w:rsidRPr="005A7A21">
        <w:t xml:space="preserve">the resilience </w:t>
      </w:r>
      <w:r w:rsidRPr="005A7A21">
        <w:t>of golden perch</w:t>
      </w:r>
      <w:r>
        <w:t xml:space="preserve"> and silver perch populations in the LMR</w:t>
      </w:r>
      <w:r w:rsidR="00F8794A">
        <w:t>.</w:t>
      </w:r>
    </w:p>
    <w:p w14:paraId="2306B4C4" w14:textId="79728838" w:rsidR="008633B6" w:rsidRPr="00E35C12" w:rsidRDefault="008633B6" w:rsidP="008633B6">
      <w:pPr>
        <w:pStyle w:val="Heading3"/>
      </w:pPr>
      <w:r>
        <w:t>Methods</w:t>
      </w:r>
    </w:p>
    <w:p w14:paraId="691539BA" w14:textId="2FFAC6D8" w:rsidR="00C75987" w:rsidRPr="00410B45" w:rsidRDefault="00892918" w:rsidP="00C75987">
      <w:pPr>
        <w:rPr>
          <w:i/>
          <w:u w:val="single"/>
        </w:rPr>
      </w:pPr>
      <w:r w:rsidRPr="00554A22">
        <w:rPr>
          <w:bCs/>
        </w:rPr>
        <w:t xml:space="preserve">To evaluate the contribution of Commonwealth environmental water to the spawning and recruitment of golden perch and silver perch in the LMR </w:t>
      </w:r>
      <w:r>
        <w:rPr>
          <w:bCs/>
        </w:rPr>
        <w:t>from</w:t>
      </w:r>
      <w:r w:rsidRPr="00554A22">
        <w:rPr>
          <w:bCs/>
        </w:rPr>
        <w:t xml:space="preserve"> 201</w:t>
      </w:r>
      <w:r>
        <w:rPr>
          <w:bCs/>
        </w:rPr>
        <w:t>4–2019</w:t>
      </w:r>
      <w:r w:rsidRPr="00554A22">
        <w:rPr>
          <w:bCs/>
        </w:rPr>
        <w:t>, we: (1) sampled larval and young-of-year (YOY) fish at sites in the gorge and floodplain geomorphic zones of the LMR</w:t>
      </w:r>
      <w:r>
        <w:rPr>
          <w:bCs/>
        </w:rPr>
        <w:t xml:space="preserve"> </w:t>
      </w:r>
      <w:r w:rsidR="008633B6">
        <w:rPr>
          <w:bCs/>
        </w:rPr>
        <w:t>(</w:t>
      </w:r>
      <w:r w:rsidR="008633B6">
        <w:rPr>
          <w:bCs/>
        </w:rPr>
        <w:fldChar w:fldCharType="begin"/>
      </w:r>
      <w:r w:rsidR="008633B6">
        <w:rPr>
          <w:bCs/>
        </w:rPr>
        <w:instrText xml:space="preserve"> REF _Ref469926522 \h </w:instrText>
      </w:r>
      <w:r w:rsidR="008633B6">
        <w:rPr>
          <w:bCs/>
        </w:rPr>
      </w:r>
      <w:r w:rsidR="008633B6">
        <w:rPr>
          <w:bCs/>
        </w:rPr>
        <w:fldChar w:fldCharType="separate"/>
      </w:r>
      <w:r w:rsidR="00A20F12">
        <w:t xml:space="preserve">Figure </w:t>
      </w:r>
      <w:r w:rsidR="00A20F12">
        <w:rPr>
          <w:noProof/>
        </w:rPr>
        <w:t>1</w:t>
      </w:r>
      <w:r w:rsidR="008633B6">
        <w:rPr>
          <w:bCs/>
        </w:rPr>
        <w:fldChar w:fldCharType="end"/>
      </w:r>
      <w:r w:rsidR="00C75987">
        <w:rPr>
          <w:bCs/>
        </w:rPr>
        <w:t>)</w:t>
      </w:r>
      <w:r w:rsidR="00C75987" w:rsidRPr="00554A22">
        <w:rPr>
          <w:bCs/>
        </w:rPr>
        <w:t xml:space="preserve">; (2) </w:t>
      </w:r>
      <w:r w:rsidRPr="00554A22">
        <w:rPr>
          <w:bCs/>
        </w:rPr>
        <w:t xml:space="preserve">used otolith microstructure and chemistry, </w:t>
      </w:r>
      <w:r w:rsidRPr="00554A22">
        <w:rPr>
          <w:bCs/>
        </w:rPr>
        <w:lastRenderedPageBreak/>
        <w:t>specifically strontium (Sr) isotope ratios (</w:t>
      </w:r>
      <w:r w:rsidRPr="00554A22">
        <w:rPr>
          <w:bCs/>
          <w:vertAlign w:val="superscript"/>
        </w:rPr>
        <w:t>87</w:t>
      </w:r>
      <w:r w:rsidRPr="00554A22">
        <w:rPr>
          <w:bCs/>
        </w:rPr>
        <w:t>Sr/</w:t>
      </w:r>
      <w:r w:rsidRPr="00554A22">
        <w:rPr>
          <w:bCs/>
          <w:vertAlign w:val="superscript"/>
        </w:rPr>
        <w:t>86</w:t>
      </w:r>
      <w:r w:rsidRPr="00554A22">
        <w:rPr>
          <w:bCs/>
        </w:rPr>
        <w:t>Sr), to retrospectively determine the time and place of spawning; and</w:t>
      </w:r>
      <w:r w:rsidRPr="00554A22">
        <w:t xml:space="preserve"> (3) used electrofishing to collect a representative subsample of the golden perch and silver </w:t>
      </w:r>
      <w:r w:rsidRPr="001A4F8C">
        <w:t xml:space="preserve">perch populations in the LMR to </w:t>
      </w:r>
      <w:r w:rsidR="00824C33" w:rsidRPr="001A4F8C">
        <w:t>determin</w:t>
      </w:r>
      <w:r w:rsidR="00824C33">
        <w:t>e</w:t>
      </w:r>
      <w:r w:rsidR="00824C33" w:rsidRPr="001A4F8C">
        <w:t xml:space="preserve"> </w:t>
      </w:r>
      <w:r w:rsidRPr="001A4F8C">
        <w:t>population age structure</w:t>
      </w:r>
      <w:r w:rsidRPr="001A4F8C">
        <w:rPr>
          <w:bCs/>
        </w:rPr>
        <w:t>. Due to low numbers of silver perch collected during this project, we only present findings for golden perch in this report.</w:t>
      </w:r>
      <w:r w:rsidR="00C75987">
        <w:rPr>
          <w:bCs/>
        </w:rPr>
        <w:t xml:space="preserve"> </w:t>
      </w:r>
    </w:p>
    <w:p w14:paraId="6E548FFA" w14:textId="77777777" w:rsidR="00C75987" w:rsidRPr="004041F8" w:rsidRDefault="00C75987" w:rsidP="00C75987">
      <w:pPr>
        <w:rPr>
          <w:i/>
          <w:u w:val="single"/>
        </w:rPr>
      </w:pPr>
      <w:r w:rsidRPr="004041F8">
        <w:rPr>
          <w:i/>
          <w:u w:val="single"/>
        </w:rPr>
        <w:t xml:space="preserve">Analysis of water </w:t>
      </w:r>
      <w:r w:rsidRPr="004041F8">
        <w:rPr>
          <w:i/>
          <w:u w:val="single"/>
          <w:vertAlign w:val="superscript"/>
        </w:rPr>
        <w:t>87</w:t>
      </w:r>
      <w:r w:rsidRPr="004041F8">
        <w:rPr>
          <w:i/>
          <w:u w:val="single"/>
        </w:rPr>
        <w:t>Sr/</w:t>
      </w:r>
      <w:r w:rsidRPr="004041F8">
        <w:rPr>
          <w:i/>
          <w:u w:val="single"/>
          <w:vertAlign w:val="superscript"/>
        </w:rPr>
        <w:t>86</w:t>
      </w:r>
      <w:r w:rsidRPr="004041F8">
        <w:rPr>
          <w:i/>
          <w:u w:val="single"/>
        </w:rPr>
        <w:t>Sr at sites across the southern MDB</w:t>
      </w:r>
    </w:p>
    <w:p w14:paraId="3D2449E1" w14:textId="4C297CC9" w:rsidR="00C75987" w:rsidRDefault="00892918" w:rsidP="00C75987">
      <w:r w:rsidRPr="00521B83">
        <w:t>To determine spatio</w:t>
      </w:r>
      <w:r w:rsidRPr="001226B6">
        <w:t>-temporal variation in water strontium (Sr) isotope ratios (</w:t>
      </w:r>
      <w:r w:rsidRPr="001226B6">
        <w:rPr>
          <w:vertAlign w:val="superscript"/>
        </w:rPr>
        <w:t>87</w:t>
      </w:r>
      <w:r w:rsidRPr="001226B6">
        <w:t>Sr/</w:t>
      </w:r>
      <w:r w:rsidRPr="001226B6">
        <w:rPr>
          <w:vertAlign w:val="superscript"/>
        </w:rPr>
        <w:t>86</w:t>
      </w:r>
      <w:r>
        <w:t>Sr) over spring–</w:t>
      </w:r>
      <w:r w:rsidRPr="001226B6">
        <w:t>summer</w:t>
      </w:r>
      <w:r>
        <w:t xml:space="preserve"> (early September to early February)</w:t>
      </w:r>
      <w:r w:rsidRPr="001226B6">
        <w:t xml:space="preserve"> of 201</w:t>
      </w:r>
      <w:r>
        <w:t>4–2019</w:t>
      </w:r>
      <w:r w:rsidRPr="001226B6">
        <w:t xml:space="preserve">, water samples were collected weekly–monthly from </w:t>
      </w:r>
      <w:r w:rsidRPr="006339E2">
        <w:t>approximately 11 sites</w:t>
      </w:r>
      <w:r w:rsidRPr="001226B6">
        <w:t xml:space="preserve"> across the southern MDB</w:t>
      </w:r>
      <w:r w:rsidR="00C75987" w:rsidRPr="00521B83">
        <w:t xml:space="preserve"> </w:t>
      </w:r>
      <w:r w:rsidR="00C75987">
        <w:t>(</w:t>
      </w:r>
      <w:r w:rsidR="00C75987">
        <w:fldChar w:fldCharType="begin"/>
      </w:r>
      <w:r w:rsidR="00C75987">
        <w:instrText xml:space="preserve"> REF _Ref531775067 \h </w:instrText>
      </w:r>
      <w:r w:rsidR="00C75987">
        <w:fldChar w:fldCharType="separate"/>
      </w:r>
      <w:r w:rsidR="00A20F12">
        <w:t xml:space="preserve">Figure </w:t>
      </w:r>
      <w:r w:rsidR="00A20F12">
        <w:rPr>
          <w:noProof/>
        </w:rPr>
        <w:t>31</w:t>
      </w:r>
      <w:r w:rsidR="00C75987">
        <w:fldChar w:fldCharType="end"/>
      </w:r>
      <w:r w:rsidR="00C75987">
        <w:t xml:space="preserve">; </w:t>
      </w:r>
      <w:r w:rsidR="00C75987">
        <w:fldChar w:fldCharType="begin"/>
      </w:r>
      <w:r w:rsidR="00C75987">
        <w:instrText xml:space="preserve"> REF _Ref533001339 \h </w:instrText>
      </w:r>
      <w:r w:rsidR="00C75987">
        <w:fldChar w:fldCharType="separate"/>
      </w:r>
      <w:r w:rsidR="00A20F12">
        <w:t xml:space="preserve">Table </w:t>
      </w:r>
      <w:r w:rsidR="00A20F12">
        <w:rPr>
          <w:noProof/>
        </w:rPr>
        <w:t>19</w:t>
      </w:r>
      <w:r w:rsidR="00C75987">
        <w:fldChar w:fldCharType="end"/>
      </w:r>
      <w:r w:rsidR="00C75987">
        <w:t>)</w:t>
      </w:r>
      <w:r w:rsidR="00C75987" w:rsidRPr="007B6ED3">
        <w:t>.</w:t>
      </w:r>
      <w:r>
        <w:t xml:space="preserve"> </w:t>
      </w:r>
      <w:r w:rsidRPr="00892918">
        <w:t xml:space="preserve">Water sample filtration and strontium isotope analysis procedures are described in full in Ye </w:t>
      </w:r>
      <w:r w:rsidRPr="00892918">
        <w:rPr>
          <w:i/>
        </w:rPr>
        <w:t>et al.</w:t>
      </w:r>
      <w:r w:rsidRPr="00892918">
        <w:t xml:space="preserve"> (2016</w:t>
      </w:r>
      <w:r w:rsidR="00325DBF">
        <w:t>b</w:t>
      </w:r>
      <w:r w:rsidRPr="00892918">
        <w:t>).</w:t>
      </w:r>
    </w:p>
    <w:p w14:paraId="3433117C" w14:textId="77777777" w:rsidR="00C75987" w:rsidRDefault="00C75987" w:rsidP="00C75987">
      <w:pPr>
        <w:rPr>
          <w:rFonts w:eastAsia="MS Mincho" w:cs="Arial"/>
          <w:b/>
          <w:bCs/>
          <w:color w:val="auto"/>
          <w:kern w:val="0"/>
          <w:sz w:val="20"/>
          <w:lang w:val="en-US"/>
        </w:rPr>
      </w:pPr>
      <w:r>
        <w:rPr>
          <w:noProof/>
          <w:lang w:eastAsia="en-AU"/>
        </w:rPr>
        <w:drawing>
          <wp:inline distT="0" distB="0" distL="0" distR="0" wp14:anchorId="74E935C8" wp14:editId="31C13A89">
            <wp:extent cx="5436000" cy="383856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 system scale map2.tif"/>
                    <pic:cNvPicPr/>
                  </pic:nvPicPr>
                  <pic:blipFill rotWithShape="1">
                    <a:blip r:embed="rId69" cstate="print">
                      <a:extLst>
                        <a:ext uri="{28A0092B-C50C-407E-A947-70E740481C1C}">
                          <a14:useLocalDpi xmlns:a14="http://schemas.microsoft.com/office/drawing/2010/main" val="0"/>
                        </a:ext>
                      </a:extLst>
                    </a:blip>
                    <a:srcRect l="3809" t="1446" r="944" b="51002"/>
                    <a:stretch/>
                  </pic:blipFill>
                  <pic:spPr bwMode="auto">
                    <a:xfrm>
                      <a:off x="0" y="0"/>
                      <a:ext cx="5436000" cy="3838561"/>
                    </a:xfrm>
                    <a:prstGeom prst="rect">
                      <a:avLst/>
                    </a:prstGeom>
                    <a:ln>
                      <a:noFill/>
                    </a:ln>
                    <a:extLst>
                      <a:ext uri="{53640926-AAD7-44D8-BBD7-CCE9431645EC}">
                        <a14:shadowObscured xmlns:a14="http://schemas.microsoft.com/office/drawing/2010/main"/>
                      </a:ext>
                    </a:extLst>
                  </pic:spPr>
                </pic:pic>
              </a:graphicData>
            </a:graphic>
          </wp:inline>
        </w:drawing>
      </w:r>
    </w:p>
    <w:p w14:paraId="2632863C" w14:textId="4E3C2ED1" w:rsidR="00C75987" w:rsidRDefault="00C75987" w:rsidP="00C75987">
      <w:pPr>
        <w:pStyle w:val="Caption"/>
        <w:rPr>
          <w:rFonts w:eastAsia="MS Mincho" w:cs="Arial"/>
          <w:b w:val="0"/>
          <w:bCs w:val="0"/>
          <w:kern w:val="0"/>
          <w:lang w:val="en-US"/>
        </w:rPr>
      </w:pPr>
      <w:bookmarkStart w:id="192" w:name="_Ref531775067"/>
      <w:bookmarkStart w:id="193" w:name="_Toc3558374"/>
      <w:bookmarkStart w:id="194" w:name="_Toc54612646"/>
      <w:r>
        <w:t xml:space="preserve">Figure </w:t>
      </w:r>
      <w:r>
        <w:rPr>
          <w:noProof/>
        </w:rPr>
        <w:fldChar w:fldCharType="begin"/>
      </w:r>
      <w:r>
        <w:rPr>
          <w:noProof/>
        </w:rPr>
        <w:instrText xml:space="preserve"> SEQ Figure \* ARABIC </w:instrText>
      </w:r>
      <w:r>
        <w:rPr>
          <w:noProof/>
        </w:rPr>
        <w:fldChar w:fldCharType="separate"/>
      </w:r>
      <w:r w:rsidR="008A6C81">
        <w:rPr>
          <w:noProof/>
        </w:rPr>
        <w:t>32</w:t>
      </w:r>
      <w:r>
        <w:rPr>
          <w:noProof/>
        </w:rPr>
        <w:fldChar w:fldCharType="end"/>
      </w:r>
      <w:bookmarkEnd w:id="192"/>
      <w:r>
        <w:t xml:space="preserve">. </w:t>
      </w:r>
      <w:bookmarkEnd w:id="193"/>
      <w:r w:rsidR="00187062" w:rsidRPr="00187062">
        <w:t>Map showing the location of the Murray–Darling Basin and the major rivers that comprise the southern Murray</w:t>
      </w:r>
      <w:r w:rsidR="00494246">
        <w:t>–</w:t>
      </w:r>
      <w:r w:rsidR="00187062" w:rsidRPr="00187062">
        <w:t>Darling Basin, the numbered Locks (L) and Weirs (up to Lock 26, Torrumbarry), the Darling, Lachlan, Murrumbidgee, Edward–Wakool, Campaspe and Goulburn rivers and Lake Victoria, an off-stream storage used to regulate flows in the Murray</w:t>
      </w:r>
      <w:r w:rsidR="00E36957">
        <w:t xml:space="preserve"> River</w:t>
      </w:r>
      <w:r w:rsidR="00187062" w:rsidRPr="00187062">
        <w:t>.</w:t>
      </w:r>
      <w:bookmarkEnd w:id="194"/>
    </w:p>
    <w:p w14:paraId="7B546A82" w14:textId="3E883E2A" w:rsidR="00C75987" w:rsidRDefault="00C75987" w:rsidP="00C75987">
      <w:pPr>
        <w:pStyle w:val="Caption"/>
        <w:keepNext/>
        <w:rPr>
          <w:highlight w:val="yellow"/>
        </w:rPr>
      </w:pPr>
      <w:bookmarkStart w:id="195" w:name="_Ref531270139"/>
      <w:bookmarkStart w:id="196" w:name="_Ref533001339"/>
      <w:bookmarkStart w:id="197" w:name="_Toc3558396"/>
      <w:bookmarkStart w:id="198" w:name="_Toc54612679"/>
      <w:r>
        <w:t xml:space="preserve">Table </w:t>
      </w:r>
      <w:r>
        <w:rPr>
          <w:noProof/>
        </w:rPr>
        <w:fldChar w:fldCharType="begin"/>
      </w:r>
      <w:r>
        <w:rPr>
          <w:noProof/>
        </w:rPr>
        <w:instrText xml:space="preserve"> SEQ Table \* ARABIC </w:instrText>
      </w:r>
      <w:r>
        <w:rPr>
          <w:noProof/>
        </w:rPr>
        <w:fldChar w:fldCharType="separate"/>
      </w:r>
      <w:r w:rsidR="00A20F12">
        <w:rPr>
          <w:noProof/>
        </w:rPr>
        <w:t>19</w:t>
      </w:r>
      <w:r>
        <w:rPr>
          <w:noProof/>
        </w:rPr>
        <w:fldChar w:fldCharType="end"/>
      </w:r>
      <w:bookmarkEnd w:id="195"/>
      <w:bookmarkEnd w:id="196"/>
      <w:r w:rsidRPr="001237D1">
        <w:t>. Location</w:t>
      </w:r>
      <w:r>
        <w:t>s</w:t>
      </w:r>
      <w:r w:rsidRPr="001237D1">
        <w:t xml:space="preserve"> of water sample collection for </w:t>
      </w:r>
      <w:r w:rsidRPr="001237D1">
        <w:rPr>
          <w:vertAlign w:val="superscript"/>
        </w:rPr>
        <w:t>87</w:t>
      </w:r>
      <w:r w:rsidRPr="001237D1">
        <w:t>Sr/</w:t>
      </w:r>
      <w:r w:rsidRPr="001237D1">
        <w:rPr>
          <w:vertAlign w:val="superscript"/>
        </w:rPr>
        <w:t>86</w:t>
      </w:r>
      <w:r w:rsidRPr="001237D1">
        <w:t>Sr analysis</w:t>
      </w:r>
      <w:r>
        <w:t xml:space="preserve"> from 2014–</w:t>
      </w:r>
      <w:r w:rsidR="00187062">
        <w:t>20</w:t>
      </w:r>
      <w:r>
        <w:t>19</w:t>
      </w:r>
      <w:r w:rsidRPr="001237D1">
        <w:t>.</w:t>
      </w:r>
      <w:bookmarkEnd w:id="197"/>
      <w:bookmarkEnd w:id="198"/>
    </w:p>
    <w:tbl>
      <w:tblPr>
        <w:tblW w:w="0" w:type="auto"/>
        <w:jc w:val="center"/>
        <w:tblLook w:val="04A0" w:firstRow="1" w:lastRow="0" w:firstColumn="1" w:lastColumn="0" w:noHBand="0" w:noVBand="1"/>
      </w:tblPr>
      <w:tblGrid>
        <w:gridCol w:w="1713"/>
        <w:gridCol w:w="5010"/>
      </w:tblGrid>
      <w:tr w:rsidR="00C75987" w:rsidRPr="009923E4" w14:paraId="66AAC675" w14:textId="77777777" w:rsidTr="00187062">
        <w:trPr>
          <w:trHeight w:val="369"/>
          <w:jc w:val="center"/>
        </w:trPr>
        <w:tc>
          <w:tcPr>
            <w:tcW w:w="0" w:type="auto"/>
            <w:tcBorders>
              <w:top w:val="single" w:sz="4" w:space="0" w:color="auto"/>
              <w:bottom w:val="single" w:sz="4" w:space="0" w:color="auto"/>
            </w:tcBorders>
            <w:vAlign w:val="center"/>
          </w:tcPr>
          <w:p w14:paraId="7086FEB3" w14:textId="77777777" w:rsidR="00C75987" w:rsidRPr="009A132E" w:rsidRDefault="00C75987" w:rsidP="00C75987">
            <w:pPr>
              <w:spacing w:after="200"/>
              <w:contextualSpacing/>
              <w:rPr>
                <w:b/>
                <w:sz w:val="19"/>
                <w:szCs w:val="19"/>
              </w:rPr>
            </w:pPr>
            <w:r w:rsidRPr="009A132E">
              <w:rPr>
                <w:b/>
                <w:sz w:val="19"/>
                <w:szCs w:val="19"/>
              </w:rPr>
              <w:t>River</w:t>
            </w:r>
          </w:p>
        </w:tc>
        <w:tc>
          <w:tcPr>
            <w:tcW w:w="0" w:type="auto"/>
            <w:tcBorders>
              <w:top w:val="single" w:sz="4" w:space="0" w:color="auto"/>
              <w:bottom w:val="single" w:sz="4" w:space="0" w:color="auto"/>
            </w:tcBorders>
            <w:vAlign w:val="center"/>
          </w:tcPr>
          <w:p w14:paraId="05E61470" w14:textId="77777777" w:rsidR="00C75987" w:rsidRPr="009A132E" w:rsidRDefault="00C75987" w:rsidP="00C75987">
            <w:pPr>
              <w:spacing w:after="200"/>
              <w:contextualSpacing/>
              <w:jc w:val="center"/>
              <w:rPr>
                <w:b/>
                <w:sz w:val="19"/>
                <w:szCs w:val="19"/>
              </w:rPr>
            </w:pPr>
            <w:r w:rsidRPr="009A132E">
              <w:rPr>
                <w:b/>
                <w:sz w:val="19"/>
                <w:szCs w:val="19"/>
              </w:rPr>
              <w:t>Location</w:t>
            </w:r>
          </w:p>
        </w:tc>
      </w:tr>
      <w:tr w:rsidR="00C75987" w:rsidRPr="009923E4" w14:paraId="2D4C1D74" w14:textId="77777777" w:rsidTr="00187062">
        <w:trPr>
          <w:trHeight w:val="369"/>
          <w:jc w:val="center"/>
        </w:trPr>
        <w:tc>
          <w:tcPr>
            <w:tcW w:w="0" w:type="auto"/>
            <w:tcBorders>
              <w:top w:val="single" w:sz="4" w:space="0" w:color="auto"/>
            </w:tcBorders>
            <w:vAlign w:val="center"/>
          </w:tcPr>
          <w:p w14:paraId="408C5211" w14:textId="77777777" w:rsidR="00C75987" w:rsidRPr="004509F2" w:rsidRDefault="00C75987" w:rsidP="00C75987">
            <w:pPr>
              <w:spacing w:after="200"/>
              <w:contextualSpacing/>
              <w:rPr>
                <w:sz w:val="19"/>
                <w:szCs w:val="19"/>
              </w:rPr>
            </w:pPr>
            <w:r w:rsidRPr="004509F2">
              <w:rPr>
                <w:sz w:val="19"/>
                <w:szCs w:val="19"/>
              </w:rPr>
              <w:t>Murray</w:t>
            </w:r>
          </w:p>
        </w:tc>
        <w:tc>
          <w:tcPr>
            <w:tcW w:w="0" w:type="auto"/>
            <w:tcBorders>
              <w:top w:val="single" w:sz="4" w:space="0" w:color="auto"/>
            </w:tcBorders>
            <w:vAlign w:val="center"/>
          </w:tcPr>
          <w:p w14:paraId="62352EAA" w14:textId="77777777" w:rsidR="00C75987" w:rsidRPr="004509F2" w:rsidRDefault="00C75987" w:rsidP="00C75987">
            <w:pPr>
              <w:spacing w:after="200"/>
              <w:contextualSpacing/>
              <w:jc w:val="center"/>
              <w:rPr>
                <w:sz w:val="19"/>
                <w:szCs w:val="19"/>
              </w:rPr>
            </w:pPr>
            <w:r w:rsidRPr="004509F2">
              <w:rPr>
                <w:sz w:val="19"/>
                <w:szCs w:val="19"/>
              </w:rPr>
              <w:t>Lock 1</w:t>
            </w:r>
            <w:r>
              <w:rPr>
                <w:sz w:val="19"/>
                <w:szCs w:val="19"/>
              </w:rPr>
              <w:t xml:space="preserve">, </w:t>
            </w:r>
            <w:r w:rsidRPr="004509F2">
              <w:rPr>
                <w:sz w:val="19"/>
                <w:szCs w:val="19"/>
              </w:rPr>
              <w:t>Lock 6</w:t>
            </w:r>
            <w:r>
              <w:rPr>
                <w:sz w:val="19"/>
                <w:szCs w:val="19"/>
              </w:rPr>
              <w:t>,</w:t>
            </w:r>
            <w:r w:rsidRPr="004509F2">
              <w:rPr>
                <w:sz w:val="19"/>
                <w:szCs w:val="19"/>
              </w:rPr>
              <w:t xml:space="preserve"> Lock 9</w:t>
            </w:r>
            <w:r>
              <w:rPr>
                <w:sz w:val="19"/>
                <w:szCs w:val="19"/>
              </w:rPr>
              <w:t>,</w:t>
            </w:r>
            <w:r w:rsidRPr="004509F2">
              <w:rPr>
                <w:sz w:val="19"/>
                <w:szCs w:val="19"/>
              </w:rPr>
              <w:t xml:space="preserve"> </w:t>
            </w:r>
            <w:r>
              <w:rPr>
                <w:sz w:val="19"/>
                <w:szCs w:val="19"/>
              </w:rPr>
              <w:t>Lock 11,</w:t>
            </w:r>
            <w:r w:rsidRPr="004509F2">
              <w:rPr>
                <w:sz w:val="19"/>
                <w:szCs w:val="19"/>
              </w:rPr>
              <w:t xml:space="preserve"> Torrumbarry</w:t>
            </w:r>
            <w:r>
              <w:rPr>
                <w:sz w:val="19"/>
                <w:szCs w:val="19"/>
              </w:rPr>
              <w:t xml:space="preserve">, </w:t>
            </w:r>
            <w:r w:rsidRPr="004509F2">
              <w:rPr>
                <w:sz w:val="19"/>
                <w:szCs w:val="19"/>
              </w:rPr>
              <w:t>Barmah</w:t>
            </w:r>
          </w:p>
        </w:tc>
      </w:tr>
      <w:tr w:rsidR="00C75987" w:rsidRPr="009923E4" w14:paraId="1F42F953" w14:textId="77777777" w:rsidTr="00187062">
        <w:trPr>
          <w:trHeight w:val="369"/>
          <w:jc w:val="center"/>
        </w:trPr>
        <w:tc>
          <w:tcPr>
            <w:tcW w:w="0" w:type="auto"/>
            <w:vAlign w:val="center"/>
          </w:tcPr>
          <w:p w14:paraId="5C12C1FB" w14:textId="77777777" w:rsidR="00C75987" w:rsidRPr="004509F2" w:rsidRDefault="00C75987" w:rsidP="00C75987">
            <w:pPr>
              <w:spacing w:after="200"/>
              <w:contextualSpacing/>
              <w:rPr>
                <w:sz w:val="19"/>
                <w:szCs w:val="19"/>
              </w:rPr>
            </w:pPr>
            <w:r w:rsidRPr="004509F2">
              <w:rPr>
                <w:sz w:val="19"/>
                <w:szCs w:val="19"/>
              </w:rPr>
              <w:t>Darling</w:t>
            </w:r>
          </w:p>
        </w:tc>
        <w:tc>
          <w:tcPr>
            <w:tcW w:w="0" w:type="auto"/>
            <w:vAlign w:val="center"/>
          </w:tcPr>
          <w:p w14:paraId="56A8A807" w14:textId="77777777" w:rsidR="00C75987" w:rsidRPr="004509F2" w:rsidRDefault="00C75987" w:rsidP="00C75987">
            <w:pPr>
              <w:spacing w:after="200"/>
              <w:contextualSpacing/>
              <w:jc w:val="center"/>
              <w:rPr>
                <w:sz w:val="19"/>
                <w:szCs w:val="19"/>
              </w:rPr>
            </w:pPr>
            <w:r w:rsidRPr="004509F2">
              <w:rPr>
                <w:sz w:val="19"/>
                <w:szCs w:val="19"/>
              </w:rPr>
              <w:t>Weir 32</w:t>
            </w:r>
          </w:p>
        </w:tc>
      </w:tr>
      <w:tr w:rsidR="00C75987" w:rsidRPr="009923E4" w14:paraId="3104311F" w14:textId="77777777" w:rsidTr="00187062">
        <w:trPr>
          <w:trHeight w:val="369"/>
          <w:jc w:val="center"/>
        </w:trPr>
        <w:tc>
          <w:tcPr>
            <w:tcW w:w="0" w:type="auto"/>
            <w:vAlign w:val="center"/>
          </w:tcPr>
          <w:p w14:paraId="6763A464" w14:textId="77777777" w:rsidR="00C75987" w:rsidRPr="004509F2" w:rsidRDefault="00C75987" w:rsidP="00C75987">
            <w:pPr>
              <w:spacing w:after="200"/>
              <w:contextualSpacing/>
              <w:rPr>
                <w:sz w:val="19"/>
                <w:szCs w:val="19"/>
              </w:rPr>
            </w:pPr>
            <w:r w:rsidRPr="004509F2">
              <w:rPr>
                <w:sz w:val="19"/>
                <w:szCs w:val="19"/>
              </w:rPr>
              <w:t>Edward–Wakool</w:t>
            </w:r>
          </w:p>
        </w:tc>
        <w:tc>
          <w:tcPr>
            <w:tcW w:w="0" w:type="auto"/>
            <w:vAlign w:val="center"/>
          </w:tcPr>
          <w:p w14:paraId="74A675DA" w14:textId="77777777" w:rsidR="00C75987" w:rsidRPr="004509F2" w:rsidRDefault="00C75987" w:rsidP="00C75987">
            <w:pPr>
              <w:spacing w:after="200"/>
              <w:contextualSpacing/>
              <w:jc w:val="center"/>
              <w:rPr>
                <w:sz w:val="19"/>
                <w:szCs w:val="19"/>
              </w:rPr>
            </w:pPr>
            <w:r w:rsidRPr="004509F2">
              <w:rPr>
                <w:sz w:val="19"/>
                <w:szCs w:val="19"/>
              </w:rPr>
              <w:t>Deniliquin</w:t>
            </w:r>
          </w:p>
        </w:tc>
      </w:tr>
      <w:tr w:rsidR="00C75987" w:rsidRPr="009923E4" w14:paraId="1A585A27" w14:textId="77777777" w:rsidTr="00187062">
        <w:trPr>
          <w:trHeight w:val="369"/>
          <w:jc w:val="center"/>
        </w:trPr>
        <w:tc>
          <w:tcPr>
            <w:tcW w:w="0" w:type="auto"/>
            <w:vAlign w:val="center"/>
          </w:tcPr>
          <w:p w14:paraId="08DD2EBC" w14:textId="77777777" w:rsidR="00C75987" w:rsidRPr="004509F2" w:rsidRDefault="00C75987" w:rsidP="00C75987">
            <w:pPr>
              <w:spacing w:after="200"/>
              <w:contextualSpacing/>
              <w:rPr>
                <w:sz w:val="19"/>
                <w:szCs w:val="19"/>
              </w:rPr>
            </w:pPr>
            <w:r w:rsidRPr="004509F2">
              <w:rPr>
                <w:sz w:val="19"/>
                <w:szCs w:val="19"/>
              </w:rPr>
              <w:t>Murrumbidgee</w:t>
            </w:r>
          </w:p>
        </w:tc>
        <w:tc>
          <w:tcPr>
            <w:tcW w:w="0" w:type="auto"/>
            <w:vAlign w:val="center"/>
          </w:tcPr>
          <w:p w14:paraId="285685D1" w14:textId="77777777" w:rsidR="00C75987" w:rsidRPr="004509F2" w:rsidRDefault="00C75987" w:rsidP="00C75987">
            <w:pPr>
              <w:spacing w:after="200"/>
              <w:contextualSpacing/>
              <w:jc w:val="center"/>
              <w:rPr>
                <w:sz w:val="19"/>
                <w:szCs w:val="19"/>
              </w:rPr>
            </w:pPr>
            <w:r w:rsidRPr="004509F2">
              <w:rPr>
                <w:sz w:val="19"/>
                <w:szCs w:val="19"/>
              </w:rPr>
              <w:t>Narrandera</w:t>
            </w:r>
          </w:p>
        </w:tc>
      </w:tr>
      <w:tr w:rsidR="00C75987" w:rsidRPr="009923E4" w14:paraId="0D340DC1" w14:textId="77777777" w:rsidTr="00187062">
        <w:trPr>
          <w:trHeight w:val="369"/>
          <w:jc w:val="center"/>
        </w:trPr>
        <w:tc>
          <w:tcPr>
            <w:tcW w:w="0" w:type="auto"/>
            <w:tcBorders>
              <w:bottom w:val="single" w:sz="4" w:space="0" w:color="auto"/>
            </w:tcBorders>
            <w:vAlign w:val="center"/>
          </w:tcPr>
          <w:p w14:paraId="4A8738A0" w14:textId="77777777" w:rsidR="00C75987" w:rsidRPr="004509F2" w:rsidRDefault="00C75987" w:rsidP="00C75987">
            <w:pPr>
              <w:spacing w:after="200"/>
              <w:contextualSpacing/>
              <w:rPr>
                <w:sz w:val="19"/>
                <w:szCs w:val="19"/>
              </w:rPr>
            </w:pPr>
            <w:r w:rsidRPr="004509F2">
              <w:rPr>
                <w:sz w:val="19"/>
                <w:szCs w:val="19"/>
              </w:rPr>
              <w:t>Goulburn</w:t>
            </w:r>
          </w:p>
        </w:tc>
        <w:tc>
          <w:tcPr>
            <w:tcW w:w="0" w:type="auto"/>
            <w:tcBorders>
              <w:bottom w:val="single" w:sz="4" w:space="0" w:color="auto"/>
            </w:tcBorders>
            <w:vAlign w:val="center"/>
          </w:tcPr>
          <w:p w14:paraId="40941D47" w14:textId="77777777" w:rsidR="00C75987" w:rsidRPr="004509F2" w:rsidRDefault="00C75987" w:rsidP="00C75987">
            <w:pPr>
              <w:spacing w:after="200"/>
              <w:contextualSpacing/>
              <w:jc w:val="center"/>
              <w:rPr>
                <w:sz w:val="19"/>
                <w:szCs w:val="19"/>
              </w:rPr>
            </w:pPr>
            <w:r w:rsidRPr="004509F2">
              <w:rPr>
                <w:sz w:val="19"/>
                <w:szCs w:val="19"/>
              </w:rPr>
              <w:t>Yambuna</w:t>
            </w:r>
            <w:r>
              <w:rPr>
                <w:sz w:val="19"/>
                <w:szCs w:val="19"/>
              </w:rPr>
              <w:t xml:space="preserve">, </w:t>
            </w:r>
            <w:r w:rsidRPr="004509F2">
              <w:rPr>
                <w:sz w:val="19"/>
                <w:szCs w:val="19"/>
              </w:rPr>
              <w:t xml:space="preserve"> Pyke Road</w:t>
            </w:r>
          </w:p>
        </w:tc>
      </w:tr>
    </w:tbl>
    <w:p w14:paraId="2592A7AF" w14:textId="2FCB593A" w:rsidR="00C75987" w:rsidRPr="004041F8" w:rsidRDefault="00C75987" w:rsidP="00C75987">
      <w:pPr>
        <w:spacing w:before="0" w:after="200"/>
        <w:jc w:val="left"/>
        <w:rPr>
          <w:i/>
          <w:u w:val="single"/>
        </w:rPr>
      </w:pPr>
      <w:r w:rsidRPr="004041F8">
        <w:rPr>
          <w:i/>
          <w:u w:val="single"/>
        </w:rPr>
        <w:lastRenderedPageBreak/>
        <w:t>Sampling eggs and larvae</w:t>
      </w:r>
    </w:p>
    <w:p w14:paraId="0637B008" w14:textId="746137DB" w:rsidR="00C75987" w:rsidRDefault="00187062" w:rsidP="00C75987">
      <w:r>
        <w:t>From 2014–2019, l</w:t>
      </w:r>
      <w:r w:rsidRPr="001226B6">
        <w:t>arval fish sampling was condu</w:t>
      </w:r>
      <w:r w:rsidRPr="00100FCA">
        <w:t xml:space="preserve">cted approximately fortnightly between </w:t>
      </w:r>
      <w:r>
        <w:t>early</w:t>
      </w:r>
      <w:r w:rsidRPr="00100FCA">
        <w:t xml:space="preserve"> October and </w:t>
      </w:r>
      <w:r>
        <w:t xml:space="preserve">late </w:t>
      </w:r>
      <w:r w:rsidRPr="00100FCA">
        <w:t xml:space="preserve">January </w:t>
      </w:r>
      <w:r>
        <w:t>in the</w:t>
      </w:r>
      <w:r w:rsidRPr="00371F83">
        <w:t xml:space="preserve"> LMR</w:t>
      </w:r>
      <w:r w:rsidR="00C75987" w:rsidRPr="00371F83">
        <w:t xml:space="preserve"> (</w:t>
      </w:r>
      <w:r w:rsidR="00C75987">
        <w:fldChar w:fldCharType="begin"/>
      </w:r>
      <w:r w:rsidR="00C75987">
        <w:instrText xml:space="preserve"> REF _Ref15377958 \h </w:instrText>
      </w:r>
      <w:r w:rsidR="00C75987">
        <w:fldChar w:fldCharType="separate"/>
      </w:r>
      <w:r w:rsidR="00A20F12">
        <w:t xml:space="preserve">Table </w:t>
      </w:r>
      <w:r w:rsidR="00A20F12">
        <w:rPr>
          <w:noProof/>
        </w:rPr>
        <w:t>20</w:t>
      </w:r>
      <w:r w:rsidR="00C75987">
        <w:fldChar w:fldCharType="end"/>
      </w:r>
      <w:r w:rsidR="00C75987" w:rsidRPr="00371F83">
        <w:t>)</w:t>
      </w:r>
      <w:r w:rsidR="00C75987" w:rsidRPr="001226B6">
        <w:t xml:space="preserve">. </w:t>
      </w:r>
      <w:r>
        <w:t>Sites were located 5, 7 and 9 km downstream of Locks 1 and 6</w:t>
      </w:r>
      <w:r w:rsidR="008633B6">
        <w:t xml:space="preserve"> (</w:t>
      </w:r>
      <w:r w:rsidR="008633B6">
        <w:fldChar w:fldCharType="begin"/>
      </w:r>
      <w:r w:rsidR="008633B6">
        <w:instrText xml:space="preserve"> REF _Ref469926522 \h </w:instrText>
      </w:r>
      <w:r w:rsidR="008633B6">
        <w:fldChar w:fldCharType="separate"/>
      </w:r>
      <w:r w:rsidR="00A20F12">
        <w:t xml:space="preserve">Figure </w:t>
      </w:r>
      <w:r w:rsidR="00A20F12">
        <w:rPr>
          <w:noProof/>
        </w:rPr>
        <w:t>1</w:t>
      </w:r>
      <w:r w:rsidR="008633B6">
        <w:fldChar w:fldCharType="end"/>
      </w:r>
      <w:r w:rsidR="00C75987">
        <w:t xml:space="preserve">). </w:t>
      </w:r>
      <w:r w:rsidRPr="001226B6">
        <w:t>Three day-time and three night-time plankton tows were undertaken on the same day at sites 5 km below each lock, while one day-time plankton tow was undertaken at all other sites. Fish were preserved (70</w:t>
      </w:r>
      <w:r>
        <w:t>–</w:t>
      </w:r>
      <w:r w:rsidRPr="001226B6">
        <w:t xml:space="preserve">95% ethanol) in the field and returned to the laboratory for processing. </w:t>
      </w:r>
      <w:r>
        <w:t>Golden perch and silver perch eggs are able to be visually differentiated from other fish eggs, but not from each other. When perch eggs were present, they were enumerated and a subsample were transported to the laboratory and hatched out to confirm the species.</w:t>
      </w:r>
    </w:p>
    <w:p w14:paraId="2168D303" w14:textId="0F6F0837" w:rsidR="00C75987" w:rsidRDefault="00C75987" w:rsidP="00C75987">
      <w:pPr>
        <w:pStyle w:val="Caption"/>
      </w:pPr>
      <w:bookmarkStart w:id="199" w:name="_Ref15377958"/>
      <w:bookmarkStart w:id="200" w:name="_Toc54612680"/>
      <w:r>
        <w:t xml:space="preserve">Table </w:t>
      </w:r>
      <w:r>
        <w:rPr>
          <w:noProof/>
        </w:rPr>
        <w:fldChar w:fldCharType="begin"/>
      </w:r>
      <w:r>
        <w:rPr>
          <w:noProof/>
        </w:rPr>
        <w:instrText xml:space="preserve"> SEQ Table \* ARABIC </w:instrText>
      </w:r>
      <w:r>
        <w:rPr>
          <w:noProof/>
        </w:rPr>
        <w:fldChar w:fldCharType="separate"/>
      </w:r>
      <w:r w:rsidR="00A20F12">
        <w:rPr>
          <w:noProof/>
        </w:rPr>
        <w:t>20</w:t>
      </w:r>
      <w:r>
        <w:rPr>
          <w:noProof/>
        </w:rPr>
        <w:fldChar w:fldCharType="end"/>
      </w:r>
      <w:bookmarkEnd w:id="199"/>
      <w:r>
        <w:t>. Larval fish sampling details from 2014–2019.</w:t>
      </w:r>
      <w:bookmarkEnd w:id="200"/>
      <w:r>
        <w:t xml:space="preserve">  </w:t>
      </w:r>
    </w:p>
    <w:tbl>
      <w:tblPr>
        <w:tblW w:w="0" w:type="auto"/>
        <w:jc w:val="center"/>
        <w:tblLook w:val="04A0" w:firstRow="1" w:lastRow="0" w:firstColumn="1" w:lastColumn="0" w:noHBand="0" w:noVBand="1"/>
      </w:tblPr>
      <w:tblGrid>
        <w:gridCol w:w="2307"/>
        <w:gridCol w:w="2134"/>
        <w:gridCol w:w="2441"/>
      </w:tblGrid>
      <w:tr w:rsidR="00C75987" w:rsidRPr="004509F2" w14:paraId="1826E72E" w14:textId="77777777" w:rsidTr="00187062">
        <w:trPr>
          <w:trHeight w:val="340"/>
          <w:jc w:val="center"/>
        </w:trPr>
        <w:tc>
          <w:tcPr>
            <w:tcW w:w="2307" w:type="dxa"/>
            <w:tcBorders>
              <w:top w:val="single" w:sz="4" w:space="0" w:color="auto"/>
              <w:bottom w:val="single" w:sz="4" w:space="0" w:color="auto"/>
            </w:tcBorders>
            <w:vAlign w:val="bottom"/>
          </w:tcPr>
          <w:p w14:paraId="4D73E518" w14:textId="77777777" w:rsidR="00C75987" w:rsidRPr="009A132E" w:rsidRDefault="00C75987" w:rsidP="00C75987">
            <w:pPr>
              <w:contextualSpacing/>
              <w:jc w:val="left"/>
              <w:rPr>
                <w:b/>
                <w:sz w:val="19"/>
                <w:szCs w:val="19"/>
              </w:rPr>
            </w:pPr>
            <w:r w:rsidRPr="009A132E">
              <w:rPr>
                <w:b/>
                <w:sz w:val="19"/>
                <w:szCs w:val="19"/>
              </w:rPr>
              <w:t>Year</w:t>
            </w:r>
          </w:p>
        </w:tc>
        <w:tc>
          <w:tcPr>
            <w:tcW w:w="2134" w:type="dxa"/>
            <w:tcBorders>
              <w:top w:val="single" w:sz="4" w:space="0" w:color="auto"/>
              <w:bottom w:val="single" w:sz="4" w:space="0" w:color="auto"/>
            </w:tcBorders>
            <w:vAlign w:val="bottom"/>
          </w:tcPr>
          <w:p w14:paraId="72289CBD" w14:textId="77777777" w:rsidR="00C75987" w:rsidRPr="009A132E" w:rsidRDefault="00C75987" w:rsidP="00C75987">
            <w:pPr>
              <w:contextualSpacing/>
              <w:jc w:val="left"/>
              <w:rPr>
                <w:b/>
                <w:sz w:val="19"/>
                <w:szCs w:val="19"/>
              </w:rPr>
            </w:pPr>
            <w:r w:rsidRPr="009A132E">
              <w:rPr>
                <w:b/>
                <w:sz w:val="19"/>
                <w:szCs w:val="19"/>
              </w:rPr>
              <w:t>Number of trips</w:t>
            </w:r>
          </w:p>
        </w:tc>
        <w:tc>
          <w:tcPr>
            <w:tcW w:w="2441" w:type="dxa"/>
            <w:tcBorders>
              <w:top w:val="single" w:sz="4" w:space="0" w:color="auto"/>
              <w:bottom w:val="single" w:sz="4" w:space="0" w:color="auto"/>
            </w:tcBorders>
            <w:vAlign w:val="bottom"/>
          </w:tcPr>
          <w:p w14:paraId="1B11E264" w14:textId="77777777" w:rsidR="00C75987" w:rsidRPr="009A132E" w:rsidRDefault="00C75987" w:rsidP="00C75987">
            <w:pPr>
              <w:contextualSpacing/>
              <w:jc w:val="left"/>
              <w:rPr>
                <w:b/>
                <w:sz w:val="19"/>
                <w:szCs w:val="19"/>
              </w:rPr>
            </w:pPr>
            <w:r w:rsidRPr="009A132E">
              <w:rPr>
                <w:b/>
                <w:sz w:val="19"/>
                <w:szCs w:val="19"/>
              </w:rPr>
              <w:t>Date range</w:t>
            </w:r>
          </w:p>
        </w:tc>
      </w:tr>
      <w:tr w:rsidR="00C75987" w:rsidRPr="004509F2" w14:paraId="0A3ABA87" w14:textId="77777777" w:rsidTr="00187062">
        <w:trPr>
          <w:trHeight w:val="340"/>
          <w:jc w:val="center"/>
        </w:trPr>
        <w:tc>
          <w:tcPr>
            <w:tcW w:w="2307" w:type="dxa"/>
            <w:tcBorders>
              <w:top w:val="single" w:sz="4" w:space="0" w:color="auto"/>
            </w:tcBorders>
          </w:tcPr>
          <w:p w14:paraId="277F82D0" w14:textId="77777777" w:rsidR="00C75987" w:rsidRPr="004509F2" w:rsidRDefault="00C75987" w:rsidP="00C75987">
            <w:pPr>
              <w:contextualSpacing/>
              <w:rPr>
                <w:sz w:val="19"/>
                <w:szCs w:val="19"/>
              </w:rPr>
            </w:pPr>
            <w:r w:rsidRPr="004509F2">
              <w:rPr>
                <w:sz w:val="19"/>
                <w:szCs w:val="19"/>
              </w:rPr>
              <w:t>2014-15</w:t>
            </w:r>
          </w:p>
        </w:tc>
        <w:tc>
          <w:tcPr>
            <w:tcW w:w="2134" w:type="dxa"/>
            <w:tcBorders>
              <w:top w:val="single" w:sz="4" w:space="0" w:color="auto"/>
            </w:tcBorders>
          </w:tcPr>
          <w:p w14:paraId="61CA3AC1" w14:textId="77777777" w:rsidR="00C75987" w:rsidRPr="004509F2" w:rsidRDefault="00C75987" w:rsidP="00C75987">
            <w:pPr>
              <w:contextualSpacing/>
              <w:rPr>
                <w:sz w:val="19"/>
                <w:szCs w:val="19"/>
              </w:rPr>
            </w:pPr>
            <w:r w:rsidRPr="004509F2">
              <w:rPr>
                <w:sz w:val="19"/>
                <w:szCs w:val="19"/>
              </w:rPr>
              <w:t>6</w:t>
            </w:r>
          </w:p>
        </w:tc>
        <w:tc>
          <w:tcPr>
            <w:tcW w:w="2441" w:type="dxa"/>
            <w:tcBorders>
              <w:top w:val="single" w:sz="4" w:space="0" w:color="auto"/>
            </w:tcBorders>
          </w:tcPr>
          <w:p w14:paraId="263CEC1C" w14:textId="77777777" w:rsidR="00C75987" w:rsidRPr="004509F2" w:rsidRDefault="00C75987" w:rsidP="00C75987">
            <w:pPr>
              <w:contextualSpacing/>
              <w:rPr>
                <w:sz w:val="19"/>
                <w:szCs w:val="19"/>
              </w:rPr>
            </w:pPr>
            <w:r w:rsidRPr="004509F2">
              <w:rPr>
                <w:sz w:val="19"/>
                <w:szCs w:val="19"/>
              </w:rPr>
              <w:t>3/11/14 – 20/1/15</w:t>
            </w:r>
          </w:p>
        </w:tc>
      </w:tr>
      <w:tr w:rsidR="00C75987" w:rsidRPr="004509F2" w14:paraId="41935FBA" w14:textId="77777777" w:rsidTr="00187062">
        <w:trPr>
          <w:trHeight w:val="340"/>
          <w:jc w:val="center"/>
        </w:trPr>
        <w:tc>
          <w:tcPr>
            <w:tcW w:w="2307" w:type="dxa"/>
          </w:tcPr>
          <w:p w14:paraId="0A12840B" w14:textId="77777777" w:rsidR="00C75987" w:rsidRPr="004509F2" w:rsidRDefault="00C75987" w:rsidP="00C75987">
            <w:pPr>
              <w:contextualSpacing/>
              <w:rPr>
                <w:sz w:val="19"/>
                <w:szCs w:val="19"/>
              </w:rPr>
            </w:pPr>
            <w:r w:rsidRPr="004509F2">
              <w:rPr>
                <w:sz w:val="19"/>
                <w:szCs w:val="19"/>
              </w:rPr>
              <w:t>2015-16</w:t>
            </w:r>
          </w:p>
        </w:tc>
        <w:tc>
          <w:tcPr>
            <w:tcW w:w="2134" w:type="dxa"/>
          </w:tcPr>
          <w:p w14:paraId="036059EA" w14:textId="77777777" w:rsidR="00C75987" w:rsidRPr="004509F2" w:rsidRDefault="00C75987" w:rsidP="00C75987">
            <w:pPr>
              <w:contextualSpacing/>
              <w:rPr>
                <w:sz w:val="19"/>
                <w:szCs w:val="19"/>
              </w:rPr>
            </w:pPr>
            <w:r w:rsidRPr="004509F2">
              <w:rPr>
                <w:sz w:val="19"/>
                <w:szCs w:val="19"/>
              </w:rPr>
              <w:t>8</w:t>
            </w:r>
          </w:p>
        </w:tc>
        <w:tc>
          <w:tcPr>
            <w:tcW w:w="2441" w:type="dxa"/>
          </w:tcPr>
          <w:p w14:paraId="2266172A" w14:textId="77777777" w:rsidR="00C75987" w:rsidRPr="004509F2" w:rsidRDefault="00C75987" w:rsidP="00C75987">
            <w:pPr>
              <w:contextualSpacing/>
              <w:rPr>
                <w:sz w:val="19"/>
                <w:szCs w:val="19"/>
              </w:rPr>
            </w:pPr>
            <w:r w:rsidRPr="004509F2">
              <w:rPr>
                <w:sz w:val="19"/>
                <w:szCs w:val="19"/>
              </w:rPr>
              <w:t>6/10/15 – 21/1/16</w:t>
            </w:r>
          </w:p>
        </w:tc>
      </w:tr>
      <w:tr w:rsidR="00C75987" w:rsidRPr="004509F2" w14:paraId="3A7E82B4" w14:textId="77777777" w:rsidTr="00187062">
        <w:trPr>
          <w:trHeight w:val="340"/>
          <w:jc w:val="center"/>
        </w:trPr>
        <w:tc>
          <w:tcPr>
            <w:tcW w:w="2307" w:type="dxa"/>
          </w:tcPr>
          <w:p w14:paraId="4DCC489F" w14:textId="77777777" w:rsidR="00C75987" w:rsidRPr="004509F2" w:rsidRDefault="00C75987" w:rsidP="00C75987">
            <w:pPr>
              <w:contextualSpacing/>
              <w:rPr>
                <w:sz w:val="19"/>
                <w:szCs w:val="19"/>
              </w:rPr>
            </w:pPr>
            <w:r w:rsidRPr="004509F2">
              <w:rPr>
                <w:sz w:val="19"/>
                <w:szCs w:val="19"/>
              </w:rPr>
              <w:t>2016-17</w:t>
            </w:r>
          </w:p>
        </w:tc>
        <w:tc>
          <w:tcPr>
            <w:tcW w:w="2134" w:type="dxa"/>
          </w:tcPr>
          <w:p w14:paraId="310AE4BD" w14:textId="77777777" w:rsidR="00C75987" w:rsidRPr="004509F2" w:rsidRDefault="00C75987" w:rsidP="00C75987">
            <w:pPr>
              <w:contextualSpacing/>
              <w:rPr>
                <w:sz w:val="19"/>
                <w:szCs w:val="19"/>
              </w:rPr>
            </w:pPr>
            <w:r w:rsidRPr="004509F2">
              <w:rPr>
                <w:sz w:val="19"/>
                <w:szCs w:val="19"/>
              </w:rPr>
              <w:t>8</w:t>
            </w:r>
          </w:p>
        </w:tc>
        <w:tc>
          <w:tcPr>
            <w:tcW w:w="2441" w:type="dxa"/>
          </w:tcPr>
          <w:p w14:paraId="09F5EC7F" w14:textId="77777777" w:rsidR="00C75987" w:rsidRPr="004509F2" w:rsidRDefault="00C75987" w:rsidP="00C75987">
            <w:pPr>
              <w:contextualSpacing/>
              <w:rPr>
                <w:sz w:val="19"/>
                <w:szCs w:val="19"/>
              </w:rPr>
            </w:pPr>
            <w:r w:rsidRPr="004509F2">
              <w:rPr>
                <w:sz w:val="19"/>
                <w:szCs w:val="19"/>
              </w:rPr>
              <w:t>26/9/16 – 11/1/17</w:t>
            </w:r>
          </w:p>
        </w:tc>
      </w:tr>
      <w:tr w:rsidR="00C75987" w:rsidRPr="004509F2" w14:paraId="12D0A37D" w14:textId="77777777" w:rsidTr="00187062">
        <w:trPr>
          <w:trHeight w:val="340"/>
          <w:jc w:val="center"/>
        </w:trPr>
        <w:tc>
          <w:tcPr>
            <w:tcW w:w="2307" w:type="dxa"/>
          </w:tcPr>
          <w:p w14:paraId="22690092" w14:textId="77777777" w:rsidR="00C75987" w:rsidRPr="004509F2" w:rsidRDefault="00C75987" w:rsidP="00C75987">
            <w:pPr>
              <w:contextualSpacing/>
              <w:rPr>
                <w:sz w:val="19"/>
                <w:szCs w:val="19"/>
              </w:rPr>
            </w:pPr>
            <w:r w:rsidRPr="004509F2">
              <w:rPr>
                <w:sz w:val="19"/>
                <w:szCs w:val="19"/>
              </w:rPr>
              <w:t>2017-18</w:t>
            </w:r>
          </w:p>
        </w:tc>
        <w:tc>
          <w:tcPr>
            <w:tcW w:w="2134" w:type="dxa"/>
          </w:tcPr>
          <w:p w14:paraId="314797F6" w14:textId="77777777" w:rsidR="00C75987" w:rsidRPr="004509F2" w:rsidRDefault="00C75987" w:rsidP="00C75987">
            <w:pPr>
              <w:contextualSpacing/>
              <w:rPr>
                <w:sz w:val="19"/>
                <w:szCs w:val="19"/>
              </w:rPr>
            </w:pPr>
            <w:r w:rsidRPr="004509F2">
              <w:rPr>
                <w:sz w:val="19"/>
                <w:szCs w:val="19"/>
              </w:rPr>
              <w:t>7</w:t>
            </w:r>
          </w:p>
        </w:tc>
        <w:tc>
          <w:tcPr>
            <w:tcW w:w="2441" w:type="dxa"/>
          </w:tcPr>
          <w:p w14:paraId="229D97AE" w14:textId="77777777" w:rsidR="00C75987" w:rsidRPr="004509F2" w:rsidRDefault="00C75987" w:rsidP="00C75987">
            <w:pPr>
              <w:contextualSpacing/>
              <w:rPr>
                <w:sz w:val="19"/>
                <w:szCs w:val="19"/>
              </w:rPr>
            </w:pPr>
            <w:r w:rsidRPr="004509F2">
              <w:rPr>
                <w:sz w:val="19"/>
                <w:szCs w:val="19"/>
              </w:rPr>
              <w:t>3/10/17 – 4/1/18</w:t>
            </w:r>
          </w:p>
        </w:tc>
      </w:tr>
      <w:tr w:rsidR="00C75987" w:rsidRPr="004509F2" w14:paraId="1ACA503E" w14:textId="77777777" w:rsidTr="00187062">
        <w:trPr>
          <w:trHeight w:val="340"/>
          <w:jc w:val="center"/>
        </w:trPr>
        <w:tc>
          <w:tcPr>
            <w:tcW w:w="2307" w:type="dxa"/>
            <w:tcBorders>
              <w:bottom w:val="single" w:sz="4" w:space="0" w:color="auto"/>
            </w:tcBorders>
          </w:tcPr>
          <w:p w14:paraId="691CAB81" w14:textId="77777777" w:rsidR="00C75987" w:rsidRPr="004509F2" w:rsidRDefault="00C75987" w:rsidP="00C75987">
            <w:pPr>
              <w:contextualSpacing/>
              <w:rPr>
                <w:sz w:val="19"/>
                <w:szCs w:val="19"/>
              </w:rPr>
            </w:pPr>
            <w:r w:rsidRPr="004509F2">
              <w:rPr>
                <w:sz w:val="19"/>
                <w:szCs w:val="19"/>
              </w:rPr>
              <w:t>2018-19</w:t>
            </w:r>
          </w:p>
        </w:tc>
        <w:tc>
          <w:tcPr>
            <w:tcW w:w="2134" w:type="dxa"/>
            <w:tcBorders>
              <w:bottom w:val="single" w:sz="4" w:space="0" w:color="auto"/>
            </w:tcBorders>
          </w:tcPr>
          <w:p w14:paraId="0BEC5D71" w14:textId="77777777" w:rsidR="00C75987" w:rsidRPr="004509F2" w:rsidRDefault="00C75987" w:rsidP="00C75987">
            <w:pPr>
              <w:contextualSpacing/>
              <w:rPr>
                <w:sz w:val="19"/>
                <w:szCs w:val="19"/>
              </w:rPr>
            </w:pPr>
            <w:r w:rsidRPr="004509F2">
              <w:rPr>
                <w:sz w:val="19"/>
                <w:szCs w:val="19"/>
              </w:rPr>
              <w:t>7</w:t>
            </w:r>
          </w:p>
        </w:tc>
        <w:tc>
          <w:tcPr>
            <w:tcW w:w="2441" w:type="dxa"/>
            <w:tcBorders>
              <w:bottom w:val="single" w:sz="4" w:space="0" w:color="auto"/>
            </w:tcBorders>
          </w:tcPr>
          <w:p w14:paraId="05C968E8" w14:textId="77777777" w:rsidR="00C75987" w:rsidRPr="004509F2" w:rsidRDefault="00C75987" w:rsidP="00C75987">
            <w:pPr>
              <w:contextualSpacing/>
              <w:rPr>
                <w:sz w:val="19"/>
                <w:szCs w:val="19"/>
              </w:rPr>
            </w:pPr>
            <w:r w:rsidRPr="004509F2">
              <w:rPr>
                <w:sz w:val="19"/>
                <w:szCs w:val="19"/>
              </w:rPr>
              <w:t>8/10/18 – 9/1/19</w:t>
            </w:r>
          </w:p>
        </w:tc>
      </w:tr>
    </w:tbl>
    <w:p w14:paraId="5E752AB2" w14:textId="77777777" w:rsidR="00C75987" w:rsidRDefault="00C75987" w:rsidP="00C75987">
      <w:pPr>
        <w:rPr>
          <w:i/>
          <w:u w:val="single"/>
        </w:rPr>
      </w:pPr>
    </w:p>
    <w:p w14:paraId="4FF3D624" w14:textId="77777777" w:rsidR="00C75987" w:rsidRPr="004041F8" w:rsidRDefault="00C75987" w:rsidP="00C75987">
      <w:pPr>
        <w:rPr>
          <w:i/>
          <w:u w:val="single"/>
        </w:rPr>
      </w:pPr>
      <w:r w:rsidRPr="004041F8">
        <w:rPr>
          <w:i/>
          <w:u w:val="single"/>
        </w:rPr>
        <w:t>Sampling YOY and population age-structure</w:t>
      </w:r>
    </w:p>
    <w:p w14:paraId="4FA275BE" w14:textId="2E21BD6A" w:rsidR="006E0B7A" w:rsidRDefault="006E0B7A" w:rsidP="006E0B7A">
      <w:r>
        <w:t>From 2015–2019, a</w:t>
      </w:r>
      <w:r w:rsidRPr="00A27AD6">
        <w:t>dult and juvenile golden perch</w:t>
      </w:r>
      <w:r>
        <w:t xml:space="preserve"> </w:t>
      </w:r>
      <w:r w:rsidRPr="00A27AD6">
        <w:t xml:space="preserve">were sampled </w:t>
      </w:r>
      <w:r w:rsidRPr="001226B6">
        <w:t xml:space="preserve">using a 7.5 kW Smith Root (Model GPP 7.5) </w:t>
      </w:r>
      <w:r w:rsidRPr="00A27AD6">
        <w:t xml:space="preserve">boat </w:t>
      </w:r>
      <w:r w:rsidRPr="00250FE2">
        <w:t>electrofishing</w:t>
      </w:r>
      <w:r>
        <w:t xml:space="preserve"> unit</w:t>
      </w:r>
      <w:r w:rsidRPr="00250FE2">
        <w:t xml:space="preserve"> at </w:t>
      </w:r>
      <w:r w:rsidRPr="001A4F8C">
        <w:t>approximately 16 sites</w:t>
      </w:r>
      <w:r w:rsidRPr="00250FE2">
        <w:t xml:space="preserve"> in</w:t>
      </w:r>
      <w:r>
        <w:t xml:space="preserve"> the </w:t>
      </w:r>
      <w:r w:rsidRPr="004C46D7">
        <w:t>LMR</w:t>
      </w:r>
      <w:r>
        <w:t xml:space="preserve"> </w:t>
      </w:r>
      <w:r w:rsidRPr="00A5719D">
        <w:t>(</w:t>
      </w:r>
      <w:r>
        <w:t xml:space="preserve">Ye </w:t>
      </w:r>
      <w:r w:rsidRPr="00A64AEF">
        <w:rPr>
          <w:i/>
        </w:rPr>
        <w:t>et al.</w:t>
      </w:r>
      <w:r>
        <w:t xml:space="preserve"> 2016</w:t>
      </w:r>
      <w:r w:rsidR="00325DBF">
        <w:t>b</w:t>
      </w:r>
      <w:r>
        <w:t>; 2017; 2018; 2019)</w:t>
      </w:r>
      <w:r w:rsidRPr="00A27AD6">
        <w:t>.</w:t>
      </w:r>
      <w:r>
        <w:t xml:space="preserve"> Annual s</w:t>
      </w:r>
      <w:r w:rsidRPr="001226B6">
        <w:t xml:space="preserve">ampling was undertaken in </w:t>
      </w:r>
      <w:r w:rsidRPr="00796AF4">
        <w:t>April</w:t>
      </w:r>
      <w:r>
        <w:t>–</w:t>
      </w:r>
      <w:r w:rsidRPr="00B1362D">
        <w:t xml:space="preserve">May to complement Category 1 Fish </w:t>
      </w:r>
      <w:r>
        <w:t>Assemblage</w:t>
      </w:r>
      <w:r w:rsidRPr="00B1362D">
        <w:t xml:space="preserve"> sampling and to maximise the likeliho</w:t>
      </w:r>
      <w:r>
        <w:t>od</w:t>
      </w:r>
      <w:r w:rsidRPr="001226B6">
        <w:t xml:space="preserve"> of collecting YOY </w:t>
      </w:r>
      <w:r>
        <w:t>from</w:t>
      </w:r>
      <w:r w:rsidRPr="001226B6">
        <w:t xml:space="preserve"> the spring–summer spawning season.</w:t>
      </w:r>
      <w:bookmarkStart w:id="201" w:name="_Toc396249016"/>
      <w:r w:rsidRPr="001226B6">
        <w:t xml:space="preserve"> </w:t>
      </w:r>
      <w:r w:rsidRPr="002440EB">
        <w:t xml:space="preserve">In 2017, </w:t>
      </w:r>
      <w:r>
        <w:t xml:space="preserve">however, </w:t>
      </w:r>
      <w:r w:rsidRPr="002440EB">
        <w:t xml:space="preserve">electrofishing was delayed to winter due to equipment failure/malfunction. </w:t>
      </w:r>
    </w:p>
    <w:p w14:paraId="1A927F43" w14:textId="268BD331" w:rsidR="00C75987" w:rsidRPr="001226B6" w:rsidRDefault="006E0B7A" w:rsidP="006E0B7A">
      <w:r w:rsidRPr="001226B6">
        <w:t>Electrofishing was conducted during daylight hours and all av</w:t>
      </w:r>
      <w:r>
        <w:t>ailable littoral habitats were surveyed</w:t>
      </w:r>
      <w:r w:rsidRPr="001226B6">
        <w:t>. At each site</w:t>
      </w:r>
      <w:r>
        <w:t>,</w:t>
      </w:r>
      <w:r w:rsidRPr="001226B6">
        <w:t xml:space="preserve"> the total time during which electrical current was applied ranged from </w:t>
      </w:r>
      <w:r w:rsidRPr="00716F32">
        <w:t xml:space="preserve">approximately </w:t>
      </w:r>
      <w:r w:rsidRPr="003F2FDF">
        <w:t>676</w:t>
      </w:r>
      <w:r w:rsidRPr="007D321A">
        <w:t xml:space="preserve"> to 2880 seconds</w:t>
      </w:r>
      <w:r w:rsidRPr="001226B6">
        <w:t xml:space="preserve">. All individuals were measured to the nearest mm (total length, TL) and a </w:t>
      </w:r>
      <w:bookmarkEnd w:id="201"/>
      <w:r w:rsidRPr="001226B6">
        <w:t xml:space="preserve">subsample of </w:t>
      </w:r>
      <w:r>
        <w:t>golden perch</w:t>
      </w:r>
      <w:r w:rsidRPr="001226B6">
        <w:t xml:space="preserve"> proportionally representing the length-frequency of golden perch </w:t>
      </w:r>
      <w:r>
        <w:t xml:space="preserve">collected </w:t>
      </w:r>
      <w:r w:rsidRPr="001226B6">
        <w:t>was retained for ageing.</w:t>
      </w:r>
    </w:p>
    <w:p w14:paraId="0128F307" w14:textId="77777777" w:rsidR="00C75987" w:rsidRPr="004041F8" w:rsidRDefault="00C75987" w:rsidP="00C75987">
      <w:pPr>
        <w:spacing w:before="0" w:after="200"/>
        <w:jc w:val="left"/>
        <w:rPr>
          <w:i/>
          <w:u w:val="single"/>
        </w:rPr>
      </w:pPr>
      <w:r w:rsidRPr="004041F8">
        <w:rPr>
          <w:i/>
          <w:u w:val="single"/>
        </w:rPr>
        <w:t>Ageing</w:t>
      </w:r>
    </w:p>
    <w:p w14:paraId="1FFB339C" w14:textId="7FC8E794" w:rsidR="00A434F2" w:rsidRPr="00A434F2" w:rsidRDefault="00A434F2" w:rsidP="00A434F2">
      <w:r w:rsidRPr="000C3827">
        <w:t xml:space="preserve">Larvae/YOY golden perch were measured to the nearest millimetre and sagittal otoliths were </w:t>
      </w:r>
      <w:r w:rsidRPr="00A434F2">
        <w:t>removed.  To estimate the spawn date of larval and YOY golden perch, daily increments in otolith microstructure were examined. Otoliths were mounted individually in Crystalbond</w:t>
      </w:r>
      <w:r w:rsidRPr="00A434F2">
        <w:rPr>
          <w:vertAlign w:val="superscript"/>
        </w:rPr>
        <w:t>TM</w:t>
      </w:r>
      <w:r w:rsidRPr="00A434F2">
        <w:t xml:space="preserve">, proximal surface downwards, and polished down to the primordium using a graded series of wetted lapping films (9, 5, and 3 μm). Sections were then polished using 0.3 µm alumina slurry to a thickness of 50–100 µm. Sections were examined using a compound microscope (x 600) fitted with a digital camera and Optimas image analysis software (version 6.5, Media Cybernetics, Maryland, USA). Estimates of age were determined by counting the number of increments from the primordium to the otolith edge (see Ye </w:t>
      </w:r>
      <w:r w:rsidRPr="00A434F2">
        <w:rPr>
          <w:i/>
        </w:rPr>
        <w:t>et al.</w:t>
      </w:r>
      <w:r w:rsidRPr="00A434F2">
        <w:t xml:space="preserve"> 2016</w:t>
      </w:r>
      <w:r w:rsidR="00325DBF">
        <w:t>b</w:t>
      </w:r>
      <w:r w:rsidRPr="00A434F2">
        <w:t>).</w:t>
      </w:r>
    </w:p>
    <w:p w14:paraId="6AACE167" w14:textId="02F7ACAF" w:rsidR="00C75987" w:rsidRPr="001226B6" w:rsidRDefault="00A434F2" w:rsidP="00A434F2">
      <w:r w:rsidRPr="00A434F2">
        <w:lastRenderedPageBreak/>
        <w:t>We investigated length and age-frequency distributions to assess the age structure and year-class strength of golden perch. Golden perch retained for ageing were euthanised and sagittal otoliths were removed. Whole otoliths were embedded in clear casting resin and a single 400 to 600 </w:t>
      </w:r>
      <w:r w:rsidRPr="00A434F2">
        <w:sym w:font="Symbol" w:char="F06D"/>
      </w:r>
      <w:r w:rsidRPr="00A434F2">
        <w:t>m transverse section was prepared. Sections were examined using a dissecting microscope (x 25) under transmitted light. Estimates of age were determined independently by three readers by counting the number of discernible opaque zones (annuli) from the primordium to the otolith edge. YOY (&lt;1 year old) fish were defined as individuals lacking clearly discernible annuli.</w:t>
      </w:r>
    </w:p>
    <w:p w14:paraId="05501476" w14:textId="77777777" w:rsidR="00C75987" w:rsidRPr="004041F8" w:rsidRDefault="00C75987" w:rsidP="00C75987">
      <w:pPr>
        <w:rPr>
          <w:i/>
          <w:u w:val="single"/>
        </w:rPr>
      </w:pPr>
      <w:r w:rsidRPr="004041F8">
        <w:rPr>
          <w:i/>
          <w:u w:val="single"/>
        </w:rPr>
        <w:t xml:space="preserve">Otolith </w:t>
      </w:r>
      <w:r w:rsidRPr="004041F8">
        <w:rPr>
          <w:i/>
          <w:u w:val="single"/>
          <w:vertAlign w:val="superscript"/>
        </w:rPr>
        <w:t>87</w:t>
      </w:r>
      <w:r w:rsidRPr="004041F8">
        <w:rPr>
          <w:i/>
          <w:u w:val="single"/>
        </w:rPr>
        <w:t>Sr/</w:t>
      </w:r>
      <w:r w:rsidRPr="004041F8">
        <w:rPr>
          <w:i/>
          <w:u w:val="single"/>
          <w:vertAlign w:val="superscript"/>
        </w:rPr>
        <w:t>86</w:t>
      </w:r>
      <w:r w:rsidRPr="004041F8">
        <w:rPr>
          <w:i/>
          <w:u w:val="single"/>
        </w:rPr>
        <w:t>Sr analysis</w:t>
      </w:r>
      <w:r w:rsidRPr="00410B45">
        <w:rPr>
          <w:i/>
          <w:u w:val="single"/>
        </w:rPr>
        <w:t>, natal origin and mig</w:t>
      </w:r>
      <w:r>
        <w:rPr>
          <w:i/>
          <w:u w:val="single"/>
        </w:rPr>
        <w:t xml:space="preserve">ration history of golden </w:t>
      </w:r>
      <w:r w:rsidRPr="00410B45">
        <w:rPr>
          <w:i/>
          <w:u w:val="single"/>
        </w:rPr>
        <w:t>perch</w:t>
      </w:r>
    </w:p>
    <w:p w14:paraId="70E1B791" w14:textId="3D896E5A" w:rsidR="00A434F2" w:rsidRPr="006C7420" w:rsidRDefault="00A434F2" w:rsidP="00A434F2">
      <w:pPr>
        <w:rPr>
          <w:i/>
          <w:color w:val="auto"/>
        </w:rPr>
      </w:pPr>
      <w:r w:rsidRPr="00494F74">
        <w:t>Sagittal otoliths were dissected and mounted individually in Crystalbond</w:t>
      </w:r>
      <w:r w:rsidRPr="00494F74">
        <w:rPr>
          <w:vertAlign w:val="superscript"/>
        </w:rPr>
        <w:t>TM</w:t>
      </w:r>
      <w:r w:rsidRPr="00494F74">
        <w:t>, proximal surface downwards, on an acid-washed glass slide and polished down to the primordium using a graded series of wetted lapping films (9, 5 and, 3 μm). The slide was then reheated and the polished otolith transferred to a ‘master’ slide, on which otoliths from all collection sites were combined and arranged randomly to remove any systematic bias during analysis. The samples were rinsed in Milli-Q water (Millipore) and air dried overnight in a class 100 laminar flow cabinet at room temperature.</w:t>
      </w:r>
      <w:r>
        <w:rPr>
          <w:i/>
          <w:color w:val="auto"/>
        </w:rPr>
        <w:t xml:space="preserve"> </w:t>
      </w:r>
      <w:r w:rsidRPr="00437392">
        <w:rPr>
          <w:i/>
          <w:color w:val="auto"/>
        </w:rPr>
        <w:t>In situ</w:t>
      </w:r>
      <w:r w:rsidRPr="00437392">
        <w:rPr>
          <w:color w:val="auto"/>
        </w:rPr>
        <w:t xml:space="preserve"> microsampling analysis of </w:t>
      </w:r>
      <w:r w:rsidRPr="00437392">
        <w:rPr>
          <w:color w:val="auto"/>
          <w:vertAlign w:val="superscript"/>
        </w:rPr>
        <w:t>87</w:t>
      </w:r>
      <w:r w:rsidRPr="00437392">
        <w:rPr>
          <w:color w:val="auto"/>
        </w:rPr>
        <w:t>Sr/</w:t>
      </w:r>
      <w:r w:rsidRPr="00437392">
        <w:rPr>
          <w:color w:val="auto"/>
          <w:vertAlign w:val="superscript"/>
        </w:rPr>
        <w:t>86</w:t>
      </w:r>
      <w:r w:rsidRPr="00437392">
        <w:rPr>
          <w:color w:val="auto"/>
        </w:rPr>
        <w:t>Sr in the otoliths of larval</w:t>
      </w:r>
      <w:r>
        <w:rPr>
          <w:color w:val="auto"/>
        </w:rPr>
        <w:t>,</w:t>
      </w:r>
      <w:r w:rsidRPr="00437392">
        <w:rPr>
          <w:color w:val="auto"/>
        </w:rPr>
        <w:t xml:space="preserve"> juvenile</w:t>
      </w:r>
      <w:r>
        <w:rPr>
          <w:color w:val="auto"/>
        </w:rPr>
        <w:t xml:space="preserve"> and adult golden perch </w:t>
      </w:r>
      <w:r w:rsidRPr="00437392">
        <w:rPr>
          <w:color w:val="auto"/>
        </w:rPr>
        <w:t>was achieved by laser ablation – inductively coupled plasma mass spectrometry (LA-MC-ICPMS)</w:t>
      </w:r>
      <w:r>
        <w:t xml:space="preserve">. The laser ablation and mass spectrometry procedure is described in full in Ye </w:t>
      </w:r>
      <w:r w:rsidRPr="006C7420">
        <w:rPr>
          <w:i/>
        </w:rPr>
        <w:t>et al.</w:t>
      </w:r>
      <w:r>
        <w:t xml:space="preserve"> (2016</w:t>
      </w:r>
      <w:r w:rsidR="00325DBF">
        <w:t>b</w:t>
      </w:r>
      <w:r>
        <w:t>).</w:t>
      </w:r>
    </w:p>
    <w:p w14:paraId="2CA702E9" w14:textId="1E4C19EF" w:rsidR="00C75987" w:rsidRPr="00B1362D" w:rsidRDefault="00A434F2" w:rsidP="00A434F2">
      <w:r w:rsidRPr="000E6778">
        <w:t xml:space="preserve">To investigate the natal origin and migration history of </w:t>
      </w:r>
      <w:r>
        <w:t xml:space="preserve">new recruits (larvae and YOY) and </w:t>
      </w:r>
      <w:r w:rsidRPr="000E6778">
        <w:t xml:space="preserve">dominant cohorts of golden perch in the LMR </w:t>
      </w:r>
      <w:r>
        <w:t>from</w:t>
      </w:r>
      <w:r w:rsidRPr="000E6778">
        <w:t xml:space="preserve"> 201</w:t>
      </w:r>
      <w:r>
        <w:t>5–2019</w:t>
      </w:r>
      <w:r w:rsidRPr="000E6778">
        <w:t xml:space="preserve">, we analysed </w:t>
      </w:r>
      <w:r w:rsidRPr="000E6778">
        <w:rPr>
          <w:vertAlign w:val="superscript"/>
        </w:rPr>
        <w:t>87</w:t>
      </w:r>
      <w:r w:rsidRPr="000E6778">
        <w:t>Sr/</w:t>
      </w:r>
      <w:r w:rsidRPr="000E6778">
        <w:rPr>
          <w:vertAlign w:val="superscript"/>
        </w:rPr>
        <w:t>86</w:t>
      </w:r>
      <w:r w:rsidRPr="000E6778">
        <w:t>Sr from the otolith core to edge in a subsample of fish</w:t>
      </w:r>
      <w:r>
        <w:t xml:space="preserve">. </w:t>
      </w:r>
      <w:r w:rsidRPr="000E6778">
        <w:t xml:space="preserve">We compared these transects to water </w:t>
      </w:r>
      <w:r w:rsidRPr="000E6778">
        <w:rPr>
          <w:vertAlign w:val="superscript"/>
        </w:rPr>
        <w:t>87</w:t>
      </w:r>
      <w:r w:rsidRPr="000E6778">
        <w:t>Sr/</w:t>
      </w:r>
      <w:r w:rsidRPr="000E6778">
        <w:rPr>
          <w:vertAlign w:val="superscript"/>
        </w:rPr>
        <w:t>86</w:t>
      </w:r>
      <w:r w:rsidRPr="000E6778">
        <w:t>Sr measured at sites across the southern MDB from 2011–201</w:t>
      </w:r>
      <w:r>
        <w:t>9</w:t>
      </w:r>
      <w:r w:rsidRPr="000E6778">
        <w:t xml:space="preserve"> (</w:t>
      </w:r>
      <w:r w:rsidRPr="00B1362D">
        <w:t xml:space="preserve">Zampatti </w:t>
      </w:r>
      <w:r w:rsidRPr="00B1362D">
        <w:rPr>
          <w:i/>
        </w:rPr>
        <w:t>et al.</w:t>
      </w:r>
      <w:r w:rsidRPr="00B1362D">
        <w:t xml:space="preserve"> 2015; this report; SARDI unpublished data).</w:t>
      </w:r>
    </w:p>
    <w:p w14:paraId="1E277E56" w14:textId="77777777" w:rsidR="00C75987" w:rsidRPr="00B1362D" w:rsidRDefault="00C75987" w:rsidP="00C75987">
      <w:pPr>
        <w:spacing w:before="0" w:after="200"/>
        <w:jc w:val="left"/>
        <w:rPr>
          <w:i/>
          <w:u w:val="single"/>
        </w:rPr>
      </w:pPr>
      <w:r w:rsidRPr="00B1362D">
        <w:rPr>
          <w:i/>
          <w:u w:val="single"/>
        </w:rPr>
        <w:t>Data analyses</w:t>
      </w:r>
    </w:p>
    <w:p w14:paraId="3C39CA2C" w14:textId="75B5CA75" w:rsidR="00A434F2" w:rsidRPr="00B1362D" w:rsidRDefault="00A434F2" w:rsidP="00A434F2">
      <w:r w:rsidRPr="00B1362D">
        <w:t>To compare golden perch egg and larval abundances</w:t>
      </w:r>
      <w:r>
        <w:t xml:space="preserve"> across years, including</w:t>
      </w:r>
      <w:r w:rsidRPr="00B1362D">
        <w:t xml:space="preserve"> </w:t>
      </w:r>
      <w:r>
        <w:t>y</w:t>
      </w:r>
      <w:r w:rsidRPr="00B1362D">
        <w:t>ears</w:t>
      </w:r>
      <w:r>
        <w:t xml:space="preserve"> prior LTIM</w:t>
      </w:r>
      <w:r w:rsidRPr="00B1362D">
        <w:t>, we integrated data from other projects (e.g. Commonwealth environmental water Short-Term Intervention Monitoring</w:t>
      </w:r>
      <w:r>
        <w:t xml:space="preserve">, Ye </w:t>
      </w:r>
      <w:r w:rsidRPr="00F263F5">
        <w:rPr>
          <w:i/>
        </w:rPr>
        <w:t>et al.</w:t>
      </w:r>
      <w:r>
        <w:t xml:space="preserve"> 2015</w:t>
      </w:r>
      <w:r w:rsidR="004F684A">
        <w:t>a</w:t>
      </w:r>
      <w:r>
        <w:t xml:space="preserve">; </w:t>
      </w:r>
      <w:r w:rsidR="00AB42E4">
        <w:t xml:space="preserve">2015b; </w:t>
      </w:r>
      <w:r>
        <w:t>2016</w:t>
      </w:r>
      <w:r w:rsidR="00325DBF">
        <w:t>a</w:t>
      </w:r>
      <w:r w:rsidRPr="00B1362D">
        <w:t xml:space="preserve">) and calculated catch-per-unit-effort (CPUE, individuals per trip) ± standard error. CPUE was calculated using two long-term sites: 5 km downstream Lock 1 and 5 km downstream Lock 6, between early October and late January. Data were represented graphically as </w:t>
      </w:r>
      <w:r>
        <w:t>bar charts</w:t>
      </w:r>
      <w:r w:rsidRPr="00B1362D">
        <w:t>.</w:t>
      </w:r>
    </w:p>
    <w:p w14:paraId="22FB296C" w14:textId="45476685" w:rsidR="00AF70C9" w:rsidRDefault="00A434F2" w:rsidP="00AF70C9">
      <w:pPr>
        <w:rPr>
          <w:rFonts w:eastAsiaTheme="majorEastAsia"/>
        </w:rPr>
      </w:pPr>
      <w:r w:rsidRPr="00231CF1">
        <w:t xml:space="preserve">Temporal variability in </w:t>
      </w:r>
      <w:r>
        <w:t>the relative abundance of golden perch</w:t>
      </w:r>
      <w:r w:rsidRPr="00231CF1">
        <w:t xml:space="preserve"> was investigated by assessing changes </w:t>
      </w:r>
      <w:r>
        <w:t>in Categ</w:t>
      </w:r>
      <w:r w:rsidRPr="00B1362D">
        <w:t>ory 1 electrofishing CPUE data</w:t>
      </w:r>
      <w:r w:rsidR="00C75987" w:rsidRPr="00B1362D">
        <w:t xml:space="preserve"> (See </w:t>
      </w:r>
      <w:r w:rsidR="00C75987">
        <w:t xml:space="preserve">Section </w:t>
      </w:r>
      <w:r w:rsidR="008633B6">
        <w:rPr>
          <w:highlight w:val="yellow"/>
        </w:rPr>
        <w:fldChar w:fldCharType="begin"/>
      </w:r>
      <w:r w:rsidR="008633B6">
        <w:instrText xml:space="preserve"> REF _Ref25334037 \r \h </w:instrText>
      </w:r>
      <w:r w:rsidR="008633B6">
        <w:rPr>
          <w:highlight w:val="yellow"/>
        </w:rPr>
      </w:r>
      <w:r w:rsidR="008633B6">
        <w:rPr>
          <w:highlight w:val="yellow"/>
        </w:rPr>
        <w:fldChar w:fldCharType="separate"/>
      </w:r>
      <w:r w:rsidR="00A20F12">
        <w:t>2.7</w:t>
      </w:r>
      <w:r w:rsidR="008633B6">
        <w:rPr>
          <w:highlight w:val="yellow"/>
        </w:rPr>
        <w:fldChar w:fldCharType="end"/>
      </w:r>
      <w:r w:rsidR="00C75987">
        <w:t xml:space="preserve">, </w:t>
      </w:r>
      <w:r w:rsidR="00C75987" w:rsidRPr="00B1362D">
        <w:t xml:space="preserve">Fish </w:t>
      </w:r>
      <w:r w:rsidR="00C75987">
        <w:t>Assemblage</w:t>
      </w:r>
      <w:r w:rsidR="00C75987" w:rsidRPr="00B1362D">
        <w:t xml:space="preserve">). </w:t>
      </w:r>
      <w:r w:rsidRPr="00B1362D">
        <w:t>Differences</w:t>
      </w:r>
      <w:r w:rsidRPr="00231CF1">
        <w:t xml:space="preserve"> in the relative abundance (</w:t>
      </w:r>
      <w:r>
        <w:t>individuals per 90 seconds of electrofishing on-time effort</w:t>
      </w:r>
      <w:r w:rsidRPr="00231CF1">
        <w:t>) sampled between years at ea</w:t>
      </w:r>
      <w:r>
        <w:t>ch site were analysed using uni</w:t>
      </w:r>
      <w:r w:rsidRPr="00231CF1">
        <w:t>variate single-factor PERMANOVA (</w:t>
      </w:r>
      <w:r>
        <w:t>permutational ANOVA and MANOVA)</w:t>
      </w:r>
      <w:r w:rsidRPr="00231CF1">
        <w:t xml:space="preserve"> in the software package PRIMER v. 6.1.12 and PERMANOVA+ (Anderson </w:t>
      </w:r>
      <w:r w:rsidRPr="00231CF1">
        <w:rPr>
          <w:i/>
        </w:rPr>
        <w:t xml:space="preserve">et al. </w:t>
      </w:r>
      <w:r w:rsidRPr="00231CF1">
        <w:t xml:space="preserve">2008). </w:t>
      </w:r>
      <w:r w:rsidR="00347627" w:rsidRPr="00231CF1">
        <w:t xml:space="preserve">These analyses were performed on </w:t>
      </w:r>
      <w:r w:rsidR="00347627">
        <w:t>un</w:t>
      </w:r>
      <w:r w:rsidR="00347627" w:rsidRPr="00231CF1">
        <w:t>transformed</w:t>
      </w:r>
      <w:r w:rsidR="00347627">
        <w:t>,</w:t>
      </w:r>
      <w:r w:rsidR="00347627" w:rsidRPr="00231CF1">
        <w:t xml:space="preserve"> </w:t>
      </w:r>
      <w:r w:rsidR="00347627">
        <w:t xml:space="preserve">standardised </w:t>
      </w:r>
      <w:r w:rsidR="00347627" w:rsidRPr="00231CF1">
        <w:t xml:space="preserve">relative abundance data. </w:t>
      </w:r>
    </w:p>
    <w:p w14:paraId="6E3F4ABD" w14:textId="77777777" w:rsidR="0089313E" w:rsidRDefault="0089313E">
      <w:pPr>
        <w:spacing w:before="0" w:after="160" w:line="259" w:lineRule="auto"/>
        <w:jc w:val="left"/>
        <w:rPr>
          <w:rFonts w:eastAsiaTheme="majorEastAsia" w:cstheme="majorBidi"/>
          <w:b/>
          <w:i/>
          <w:color w:val="44546A" w:themeColor="text2"/>
          <w:sz w:val="24"/>
          <w:szCs w:val="24"/>
        </w:rPr>
      </w:pPr>
      <w:r>
        <w:br w:type="page"/>
      </w:r>
    </w:p>
    <w:p w14:paraId="515EF3B1" w14:textId="576C3BCF" w:rsidR="00C75987" w:rsidRDefault="00C75987" w:rsidP="00C75987">
      <w:pPr>
        <w:pStyle w:val="Heading3"/>
      </w:pPr>
      <w:r>
        <w:lastRenderedPageBreak/>
        <w:t>Results</w:t>
      </w:r>
    </w:p>
    <w:p w14:paraId="42B7A711" w14:textId="77777777" w:rsidR="00C75987" w:rsidRPr="00410B45" w:rsidRDefault="00C75987" w:rsidP="00C75987">
      <w:pPr>
        <w:rPr>
          <w:i/>
          <w:u w:val="single"/>
        </w:rPr>
      </w:pPr>
      <w:r w:rsidRPr="00410B45">
        <w:rPr>
          <w:i/>
          <w:u w:val="single"/>
        </w:rPr>
        <w:t xml:space="preserve">Water </w:t>
      </w:r>
      <w:r w:rsidRPr="00410B45">
        <w:rPr>
          <w:i/>
          <w:u w:val="single"/>
          <w:vertAlign w:val="superscript"/>
        </w:rPr>
        <w:t>87</w:t>
      </w:r>
      <w:r w:rsidRPr="00410B45">
        <w:rPr>
          <w:i/>
          <w:u w:val="single"/>
        </w:rPr>
        <w:t>Sr/</w:t>
      </w:r>
      <w:r w:rsidRPr="00410B45">
        <w:rPr>
          <w:i/>
          <w:u w:val="single"/>
          <w:vertAlign w:val="superscript"/>
        </w:rPr>
        <w:t>86</w:t>
      </w:r>
      <w:r w:rsidRPr="00410B45">
        <w:rPr>
          <w:i/>
          <w:u w:val="single"/>
        </w:rPr>
        <w:t>Sr and hydrology</w:t>
      </w:r>
    </w:p>
    <w:p w14:paraId="1A9101E2" w14:textId="6F2DC6CE" w:rsidR="00C75987" w:rsidRDefault="009F2E8A" w:rsidP="00C75987">
      <w:r>
        <w:t>F</w:t>
      </w:r>
      <w:r w:rsidRPr="005A05E3">
        <w:t>rom 2011–2019</w:t>
      </w:r>
      <w:r>
        <w:t>, w</w:t>
      </w:r>
      <w:r w:rsidRPr="005A05E3">
        <w:t xml:space="preserve">ater </w:t>
      </w:r>
      <w:r w:rsidRPr="005A05E3">
        <w:rPr>
          <w:vertAlign w:val="superscript"/>
        </w:rPr>
        <w:t>87</w:t>
      </w:r>
      <w:r w:rsidRPr="005A05E3">
        <w:t>Sr/</w:t>
      </w:r>
      <w:r w:rsidRPr="005A05E3">
        <w:rPr>
          <w:vertAlign w:val="superscript"/>
        </w:rPr>
        <w:t>86</w:t>
      </w:r>
      <w:r w:rsidRPr="005A05E3">
        <w:t xml:space="preserve">Sr was measured at sites across the southern MDB. Throughout this period, water </w:t>
      </w:r>
      <w:r w:rsidRPr="005A05E3">
        <w:rPr>
          <w:vertAlign w:val="superscript"/>
        </w:rPr>
        <w:t>87</w:t>
      </w:r>
      <w:r w:rsidRPr="005A05E3">
        <w:t>Sr/</w:t>
      </w:r>
      <w:r w:rsidRPr="005A05E3">
        <w:rPr>
          <w:vertAlign w:val="superscript"/>
        </w:rPr>
        <w:t>86</w:t>
      </w:r>
      <w:r w:rsidRPr="005A05E3">
        <w:t xml:space="preserve">Sr remained reasonably stable in the Darling River and the Murray River and its tributaries upstream of the Darling River junction. Water </w:t>
      </w:r>
      <w:r w:rsidRPr="005A05E3">
        <w:rPr>
          <w:vertAlign w:val="superscript"/>
        </w:rPr>
        <w:t>87</w:t>
      </w:r>
      <w:r w:rsidRPr="005A05E3">
        <w:t>Sr/</w:t>
      </w:r>
      <w:r w:rsidRPr="005A05E3">
        <w:rPr>
          <w:vertAlign w:val="superscript"/>
        </w:rPr>
        <w:t>86</w:t>
      </w:r>
      <w:r>
        <w:t xml:space="preserve">Sr </w:t>
      </w:r>
      <w:r w:rsidRPr="005A05E3">
        <w:t>was highest in the Murray River at Barmah and Torrumbarry</w:t>
      </w:r>
      <w:r>
        <w:t xml:space="preserve"> </w:t>
      </w:r>
      <w:r w:rsidRPr="005A05E3">
        <w:t>(&gt;0.7180), and lowest in the Darling River</w:t>
      </w:r>
      <w:r w:rsidR="00D01ECA">
        <w:t xml:space="preserve"> </w:t>
      </w:r>
      <w:r w:rsidRPr="005A05E3">
        <w:t>(&lt;0.7080)</w:t>
      </w:r>
      <w:r w:rsidR="00C75987" w:rsidRPr="00A76D5F">
        <w:t xml:space="preserve"> (</w:t>
      </w:r>
      <w:r w:rsidR="00C75987">
        <w:fldChar w:fldCharType="begin"/>
      </w:r>
      <w:r w:rsidR="00C75987">
        <w:instrText xml:space="preserve"> REF _Ref16606571 \h </w:instrText>
      </w:r>
      <w:r w:rsidR="00C75987">
        <w:fldChar w:fldCharType="separate"/>
      </w:r>
      <w:r w:rsidR="00A20F12">
        <w:t xml:space="preserve">Figure </w:t>
      </w:r>
      <w:r w:rsidR="00A20F12">
        <w:rPr>
          <w:noProof/>
        </w:rPr>
        <w:t>32</w:t>
      </w:r>
      <w:r w:rsidR="00C75987">
        <w:fldChar w:fldCharType="end"/>
      </w:r>
      <w:r w:rsidR="00C75987" w:rsidRPr="00A76D5F">
        <w:t xml:space="preserve">a). </w:t>
      </w:r>
      <w:r w:rsidRPr="005A05E3">
        <w:t xml:space="preserve">Water </w:t>
      </w:r>
      <w:r w:rsidRPr="005A05E3">
        <w:rPr>
          <w:vertAlign w:val="superscript"/>
        </w:rPr>
        <w:t>87</w:t>
      </w:r>
      <w:r w:rsidRPr="005A05E3">
        <w:t>Sr/</w:t>
      </w:r>
      <w:r w:rsidRPr="005A05E3">
        <w:rPr>
          <w:vertAlign w:val="superscript"/>
        </w:rPr>
        <w:t>86</w:t>
      </w:r>
      <w:r w:rsidRPr="005A05E3">
        <w:t xml:space="preserve">Sr generally decreased longitudinally along the Murray River, particularly during low Darling River flow contribution, as tributaries with distinct and relatively temporally stable </w:t>
      </w:r>
      <w:r w:rsidRPr="005A05E3">
        <w:rPr>
          <w:vertAlign w:val="superscript"/>
        </w:rPr>
        <w:t>87</w:t>
      </w:r>
      <w:r w:rsidRPr="005A05E3">
        <w:t>Sr/</w:t>
      </w:r>
      <w:r w:rsidRPr="005A05E3">
        <w:rPr>
          <w:vertAlign w:val="superscript"/>
        </w:rPr>
        <w:t>86</w:t>
      </w:r>
      <w:r w:rsidRPr="005A05E3">
        <w:t>Sr (e.g. Goulburn River) contribute to flow</w:t>
      </w:r>
      <w:r>
        <w:t xml:space="preserve"> (</w:t>
      </w:r>
      <w:r>
        <w:rPr>
          <w:highlight w:val="yellow"/>
        </w:rPr>
        <w:fldChar w:fldCharType="begin"/>
      </w:r>
      <w:r>
        <w:instrText xml:space="preserve"> REF _Ref427583483 \h </w:instrText>
      </w:r>
      <w:r>
        <w:rPr>
          <w:highlight w:val="yellow"/>
        </w:rPr>
      </w:r>
      <w:r>
        <w:rPr>
          <w:highlight w:val="yellow"/>
        </w:rPr>
        <w:fldChar w:fldCharType="separate"/>
      </w:r>
      <w:r w:rsidR="00A20F12" w:rsidRPr="00F23935">
        <w:t xml:space="preserve">Figure </w:t>
      </w:r>
      <w:r w:rsidR="00A20F12">
        <w:rPr>
          <w:noProof/>
        </w:rPr>
        <w:t>6</w:t>
      </w:r>
      <w:r>
        <w:rPr>
          <w:highlight w:val="yellow"/>
        </w:rPr>
        <w:fldChar w:fldCharType="end"/>
      </w:r>
      <w:r>
        <w:t>).</w:t>
      </w:r>
    </w:p>
    <w:p w14:paraId="4801F240" w14:textId="7A203A69" w:rsidR="00C75987" w:rsidRPr="00CC626B" w:rsidRDefault="009F2E8A" w:rsidP="00C75987">
      <w:r w:rsidRPr="005A05E3">
        <w:t xml:space="preserve">Water </w:t>
      </w:r>
      <w:r w:rsidRPr="005A05E3">
        <w:rPr>
          <w:vertAlign w:val="superscript"/>
        </w:rPr>
        <w:t>87</w:t>
      </w:r>
      <w:r w:rsidRPr="005A05E3">
        <w:t>Sr/</w:t>
      </w:r>
      <w:r w:rsidRPr="005A05E3">
        <w:rPr>
          <w:vertAlign w:val="superscript"/>
        </w:rPr>
        <w:t>86</w:t>
      </w:r>
      <w:r w:rsidRPr="005A05E3">
        <w:t xml:space="preserve">Sr in the lower </w:t>
      </w:r>
      <w:r>
        <w:t>River</w:t>
      </w:r>
      <w:r w:rsidR="004036A3">
        <w:t xml:space="preserve"> Murray</w:t>
      </w:r>
      <w:r w:rsidRPr="005A05E3">
        <w:t xml:space="preserve"> (Lock 9–Lock 1) was temporally variable, with water </w:t>
      </w:r>
      <w:r w:rsidRPr="005A05E3">
        <w:rPr>
          <w:vertAlign w:val="superscript"/>
        </w:rPr>
        <w:t>87</w:t>
      </w:r>
      <w:r w:rsidRPr="005A05E3">
        <w:t>Sr/</w:t>
      </w:r>
      <w:r w:rsidRPr="005A05E3">
        <w:rPr>
          <w:vertAlign w:val="superscript"/>
        </w:rPr>
        <w:t>86</w:t>
      </w:r>
      <w:r w:rsidRPr="005A05E3">
        <w:t>Sr generally decreasing and becoming more similar with greater spatio-temporal contributions of Darling River flow</w:t>
      </w:r>
      <w:r>
        <w:t xml:space="preserve"> (e.g. 2011-12 and 2012-13)</w:t>
      </w:r>
      <w:r w:rsidRPr="005A05E3">
        <w:t xml:space="preserve"> </w:t>
      </w:r>
      <w:r w:rsidR="00C75987" w:rsidRPr="00A76D5F">
        <w:t>(</w:t>
      </w:r>
      <w:r w:rsidR="00C75987">
        <w:fldChar w:fldCharType="begin"/>
      </w:r>
      <w:r w:rsidR="00C75987">
        <w:instrText xml:space="preserve"> REF _Ref16606571 \h </w:instrText>
      </w:r>
      <w:r w:rsidR="00C75987">
        <w:fldChar w:fldCharType="separate"/>
      </w:r>
      <w:r w:rsidR="00A20F12">
        <w:t xml:space="preserve">Figure </w:t>
      </w:r>
      <w:r w:rsidR="00A20F12">
        <w:rPr>
          <w:noProof/>
        </w:rPr>
        <w:t>32</w:t>
      </w:r>
      <w:r w:rsidR="00C75987">
        <w:fldChar w:fldCharType="end"/>
      </w:r>
      <w:r w:rsidR="00C75987" w:rsidRPr="00A76D5F">
        <w:t xml:space="preserve">b). </w:t>
      </w:r>
      <w:r>
        <w:t>In contrast</w:t>
      </w:r>
      <w:r w:rsidRPr="005A05E3">
        <w:t xml:space="preserve">, during years of negligible Darling River flow (i.e. 2014-15, 2015-16 and 2018-19), variation in water </w:t>
      </w:r>
      <w:r w:rsidRPr="005A05E3">
        <w:rPr>
          <w:vertAlign w:val="superscript"/>
        </w:rPr>
        <w:t>87</w:t>
      </w:r>
      <w:r w:rsidRPr="005A05E3">
        <w:t>Sr/</w:t>
      </w:r>
      <w:r w:rsidRPr="005A05E3">
        <w:rPr>
          <w:vertAlign w:val="superscript"/>
        </w:rPr>
        <w:t>86</w:t>
      </w:r>
      <w:r w:rsidRPr="005A05E3">
        <w:t xml:space="preserve">Sr across </w:t>
      </w:r>
      <w:r w:rsidR="00E36957">
        <w:t xml:space="preserve">sites in the LMR </w:t>
      </w:r>
      <w:r w:rsidRPr="005A05E3">
        <w:t xml:space="preserve">increased, while water </w:t>
      </w:r>
      <w:r w:rsidRPr="005A05E3">
        <w:rPr>
          <w:vertAlign w:val="superscript"/>
        </w:rPr>
        <w:t>87</w:t>
      </w:r>
      <w:r w:rsidRPr="005A05E3">
        <w:t>Sr/</w:t>
      </w:r>
      <w:r w:rsidRPr="005A05E3">
        <w:rPr>
          <w:vertAlign w:val="superscript"/>
        </w:rPr>
        <w:t>86</w:t>
      </w:r>
      <w:r w:rsidRPr="005A05E3">
        <w:t xml:space="preserve">Sr at Lock 9 was similar to water </w:t>
      </w:r>
      <w:r w:rsidRPr="005A05E3">
        <w:rPr>
          <w:vertAlign w:val="superscript"/>
        </w:rPr>
        <w:t>87</w:t>
      </w:r>
      <w:r w:rsidRPr="005A05E3">
        <w:t>Sr/</w:t>
      </w:r>
      <w:r w:rsidRPr="005A05E3">
        <w:rPr>
          <w:vertAlign w:val="superscript"/>
        </w:rPr>
        <w:t>86</w:t>
      </w:r>
      <w:r w:rsidRPr="005A05E3">
        <w:t>Sr at Lock 11 in the mid-Murray River.</w:t>
      </w:r>
      <w:r w:rsidR="00C75987">
        <w:t xml:space="preserve"> </w:t>
      </w:r>
    </w:p>
    <w:p w14:paraId="0DB74F1B" w14:textId="1CAA2AC2" w:rsidR="00C75987" w:rsidRPr="00B47281" w:rsidRDefault="001550F2" w:rsidP="00A00336">
      <w:pPr>
        <w:spacing w:before="0" w:after="200"/>
        <w:jc w:val="center"/>
      </w:pPr>
      <w:r w:rsidRPr="00EC69B4">
        <w:rPr>
          <w:noProof/>
          <w:lang w:eastAsia="en-AU"/>
        </w:rPr>
        <w:lastRenderedPageBreak/>
        <w:drawing>
          <wp:inline distT="0" distB="0" distL="0" distR="0" wp14:anchorId="47371E81" wp14:editId="0C3C3444">
            <wp:extent cx="5641204" cy="76595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7978" t="4671" r="2783"/>
                    <a:stretch/>
                  </pic:blipFill>
                  <pic:spPr bwMode="auto">
                    <a:xfrm>
                      <a:off x="0" y="0"/>
                      <a:ext cx="5651586" cy="7673680"/>
                    </a:xfrm>
                    <a:prstGeom prst="rect">
                      <a:avLst/>
                    </a:prstGeom>
                    <a:noFill/>
                    <a:ln>
                      <a:noFill/>
                    </a:ln>
                    <a:extLst>
                      <a:ext uri="{53640926-AAD7-44D8-BBD7-CCE9431645EC}">
                        <a14:shadowObscured xmlns:a14="http://schemas.microsoft.com/office/drawing/2010/main"/>
                      </a:ext>
                    </a:extLst>
                  </pic:spPr>
                </pic:pic>
              </a:graphicData>
            </a:graphic>
          </wp:inline>
        </w:drawing>
      </w:r>
    </w:p>
    <w:p w14:paraId="722EDA9B" w14:textId="2029BF87" w:rsidR="00C75987" w:rsidRDefault="00C75987" w:rsidP="00281F96">
      <w:pPr>
        <w:pStyle w:val="Caption"/>
        <w:rPr>
          <w:i/>
          <w:u w:val="single"/>
        </w:rPr>
      </w:pPr>
      <w:bookmarkStart w:id="202" w:name="_Ref16606571"/>
      <w:bookmarkStart w:id="203" w:name="_Toc54612647"/>
      <w:r>
        <w:t xml:space="preserve">Figure </w:t>
      </w:r>
      <w:r>
        <w:rPr>
          <w:noProof/>
        </w:rPr>
        <w:fldChar w:fldCharType="begin"/>
      </w:r>
      <w:r>
        <w:rPr>
          <w:noProof/>
        </w:rPr>
        <w:instrText xml:space="preserve"> SEQ Figure \* ARABIC </w:instrText>
      </w:r>
      <w:r>
        <w:rPr>
          <w:noProof/>
        </w:rPr>
        <w:fldChar w:fldCharType="separate"/>
      </w:r>
      <w:r w:rsidR="008A6C81">
        <w:rPr>
          <w:noProof/>
        </w:rPr>
        <w:t>33</w:t>
      </w:r>
      <w:r>
        <w:rPr>
          <w:noProof/>
        </w:rPr>
        <w:fldChar w:fldCharType="end"/>
      </w:r>
      <w:bookmarkEnd w:id="202"/>
      <w:r w:rsidRPr="00B47281">
        <w:t xml:space="preserve">. (a) </w:t>
      </w:r>
      <w:r w:rsidR="001550F2" w:rsidRPr="00B47281">
        <w:t xml:space="preserve">Mean </w:t>
      </w:r>
      <w:r w:rsidR="001550F2" w:rsidRPr="00B47281">
        <w:rPr>
          <w:vertAlign w:val="superscript"/>
        </w:rPr>
        <w:t>87</w:t>
      </w:r>
      <w:r w:rsidR="001550F2" w:rsidRPr="00B47281">
        <w:t>Sr/</w:t>
      </w:r>
      <w:r w:rsidR="001550F2" w:rsidRPr="00B47281">
        <w:rPr>
          <w:vertAlign w:val="superscript"/>
        </w:rPr>
        <w:t>86</w:t>
      </w:r>
      <w:r w:rsidR="001550F2" w:rsidRPr="00B47281">
        <w:t>Sr (with minimum and maximum values as error bars) in wate</w:t>
      </w:r>
      <w:r w:rsidR="001550F2">
        <w:t>r samples collected from spring–</w:t>
      </w:r>
      <w:r w:rsidR="001550F2" w:rsidRPr="00B47281">
        <w:t xml:space="preserve">summer in the mid-Murray (Barmah, Torrumbarry and Lock 11), lower </w:t>
      </w:r>
      <w:r w:rsidR="004036A3">
        <w:t xml:space="preserve">River </w:t>
      </w:r>
      <w:r w:rsidR="001550F2" w:rsidRPr="00B47281">
        <w:t>Murray</w:t>
      </w:r>
      <w:r w:rsidR="001550F2">
        <w:t xml:space="preserve"> (Lock 9, 6 and 1) and Darling r</w:t>
      </w:r>
      <w:r w:rsidR="001550F2" w:rsidRPr="00B47281">
        <w:t>ivers from 2011</w:t>
      </w:r>
      <w:r w:rsidR="001550F2">
        <w:t>–</w:t>
      </w:r>
      <w:r w:rsidR="001550F2" w:rsidRPr="00B47281">
        <w:t>201</w:t>
      </w:r>
      <w:r w:rsidR="001550F2">
        <w:t>9</w:t>
      </w:r>
      <w:r w:rsidR="001550F2" w:rsidRPr="00B47281">
        <w:t>, and (b) annual discharge (GL) in the Murray River at the South Australian border (QSA) and the proportion of discharge from the Darling River at Burtundy that contributed to QSA.</w:t>
      </w:r>
      <w:bookmarkEnd w:id="203"/>
      <w:r>
        <w:rPr>
          <w:i/>
          <w:u w:val="single"/>
        </w:rPr>
        <w:br w:type="page"/>
      </w:r>
    </w:p>
    <w:p w14:paraId="0A855270" w14:textId="77777777" w:rsidR="00C75987" w:rsidRPr="008D67E0" w:rsidRDefault="00C75987" w:rsidP="00C75987">
      <w:pPr>
        <w:rPr>
          <w:i/>
          <w:u w:val="single"/>
        </w:rPr>
      </w:pPr>
      <w:r w:rsidRPr="008D67E0">
        <w:rPr>
          <w:i/>
          <w:u w:val="single"/>
        </w:rPr>
        <w:lastRenderedPageBreak/>
        <w:t>Larvae and eggs</w:t>
      </w:r>
    </w:p>
    <w:p w14:paraId="37B85C58" w14:textId="77777777" w:rsidR="00C75987" w:rsidRPr="00B149D0" w:rsidRDefault="00C75987" w:rsidP="00C75987">
      <w:pPr>
        <w:rPr>
          <w:i/>
        </w:rPr>
      </w:pPr>
      <w:r w:rsidRPr="00B149D0">
        <w:rPr>
          <w:i/>
        </w:rPr>
        <w:t>Abundance</w:t>
      </w:r>
    </w:p>
    <w:p w14:paraId="36BB64A6" w14:textId="183C509F" w:rsidR="00C75987" w:rsidRDefault="00B149D0" w:rsidP="00C75987">
      <w:r w:rsidRPr="004C306C">
        <w:t>Catch-per-unit-effort (CPUE) of golden perch larvae and fish eggs was temporally variable from 2010–2019. Abundance of larvae was relatively high (&gt;8 ind./trip)  between 2010-11 and 2013-14, peakin</w:t>
      </w:r>
      <w:r>
        <w:t>g in 2011-12 (77 ± 51 ind./trip)</w:t>
      </w:r>
      <w:r w:rsidR="00C75987">
        <w:t xml:space="preserve"> (</w:t>
      </w:r>
      <w:r w:rsidR="00C75987">
        <w:fldChar w:fldCharType="begin"/>
      </w:r>
      <w:r w:rsidR="00C75987">
        <w:instrText xml:space="preserve"> REF _Ref1376668 \h </w:instrText>
      </w:r>
      <w:r w:rsidR="00C75987">
        <w:fldChar w:fldCharType="separate"/>
      </w:r>
      <w:r w:rsidR="00A20F12">
        <w:t xml:space="preserve">Figure </w:t>
      </w:r>
      <w:r w:rsidR="00A20F12">
        <w:rPr>
          <w:noProof/>
        </w:rPr>
        <w:t>33</w:t>
      </w:r>
      <w:r w:rsidR="00C75987">
        <w:fldChar w:fldCharType="end"/>
      </w:r>
      <w:r w:rsidR="00C75987">
        <w:t xml:space="preserve">a). </w:t>
      </w:r>
      <w:r w:rsidRPr="004C306C">
        <w:t>In contrast, abundance was consistently low (&lt;2.5 ind./trip) from 2014-15 to 2018-19.</w:t>
      </w:r>
    </w:p>
    <w:p w14:paraId="4E11157C" w14:textId="197D83A0" w:rsidR="00C75987" w:rsidRPr="004B0E1E" w:rsidRDefault="00B149D0" w:rsidP="00C75987">
      <w:r w:rsidRPr="005A05E3">
        <w:t>Total egg abundance followed a similar pattern to golden perch larval abundance and was high (&gt;</w:t>
      </w:r>
      <w:r>
        <w:t>100</w:t>
      </w:r>
      <w:r w:rsidRPr="005A05E3">
        <w:t xml:space="preserve"> ind./trip) from years 2010-11–2013-14 </w:t>
      </w:r>
      <w:r w:rsidR="00C75987">
        <w:t>(</w:t>
      </w:r>
      <w:r w:rsidR="00C75987">
        <w:fldChar w:fldCharType="begin"/>
      </w:r>
      <w:r w:rsidR="00C75987">
        <w:instrText xml:space="preserve"> REF _Ref1376668 \h </w:instrText>
      </w:r>
      <w:r w:rsidR="00C75987">
        <w:fldChar w:fldCharType="separate"/>
      </w:r>
      <w:r w:rsidR="00A20F12">
        <w:t xml:space="preserve">Figure </w:t>
      </w:r>
      <w:r w:rsidR="00A20F12">
        <w:rPr>
          <w:noProof/>
        </w:rPr>
        <w:t>33</w:t>
      </w:r>
      <w:r w:rsidR="00C75987">
        <w:fldChar w:fldCharType="end"/>
      </w:r>
      <w:r>
        <w:t>b)</w:t>
      </w:r>
      <w:r w:rsidRPr="005A05E3">
        <w:t xml:space="preserve">, and low from </w:t>
      </w:r>
      <w:r>
        <w:t>2014-15</w:t>
      </w:r>
      <w:r w:rsidRPr="005A05E3">
        <w:t xml:space="preserve"> to </w:t>
      </w:r>
      <w:r>
        <w:t>2018-19 (&lt;30 ind./trip)</w:t>
      </w:r>
      <w:r w:rsidRPr="005A05E3">
        <w:t xml:space="preserve">, with the exception of </w:t>
      </w:r>
      <w:r w:rsidR="00E76C50">
        <w:t xml:space="preserve">the high flow year of </w:t>
      </w:r>
      <w:r w:rsidRPr="005A05E3">
        <w:t>2016-17 (</w:t>
      </w:r>
      <w:r w:rsidR="008851E1">
        <w:t>212 ± 142 </w:t>
      </w:r>
      <w:r w:rsidRPr="004C306C">
        <w:t>ind./trip</w:t>
      </w:r>
      <w:r>
        <w:t>)</w:t>
      </w:r>
      <w:r w:rsidRPr="004C306C">
        <w:t>. Perch eggs (golden or silver perch) were not differentiated from other eggs prior to 2015-16. Nevertheless, total egg abundance is considered indicative of perch egg abundance because they formed the majority (97%) of the sampled pelagic fish egg community</w:t>
      </w:r>
      <w:r>
        <w:t xml:space="preserve"> from 2015-16–2018-19</w:t>
      </w:r>
      <w:r w:rsidRPr="004C306C">
        <w:t xml:space="preserve"> </w:t>
      </w:r>
      <w:r w:rsidR="0011118B">
        <w:t>(</w:t>
      </w:r>
      <w:r w:rsidR="00C75987" w:rsidRPr="0056250A">
        <w:fldChar w:fldCharType="begin"/>
      </w:r>
      <w:r w:rsidR="00C75987" w:rsidRPr="0056250A">
        <w:instrText xml:space="preserve"> REF _Ref1376668 \h  \* MERGEFORMAT </w:instrText>
      </w:r>
      <w:r w:rsidR="00C75987" w:rsidRPr="0056250A">
        <w:fldChar w:fldCharType="separate"/>
      </w:r>
      <w:r w:rsidR="00A20F12">
        <w:t xml:space="preserve">Figure </w:t>
      </w:r>
      <w:r w:rsidR="00A20F12">
        <w:rPr>
          <w:noProof/>
        </w:rPr>
        <w:t>33</w:t>
      </w:r>
      <w:r w:rsidR="00C75987" w:rsidRPr="0056250A">
        <w:fldChar w:fldCharType="end"/>
      </w:r>
      <w:r w:rsidR="00C75987" w:rsidRPr="0056250A">
        <w:t>b).</w:t>
      </w:r>
      <w:r w:rsidR="00C75987">
        <w:t xml:space="preserve"> </w:t>
      </w:r>
    </w:p>
    <w:p w14:paraId="00722672" w14:textId="77777777" w:rsidR="00C75987" w:rsidRPr="00B149D0" w:rsidRDefault="00C75987" w:rsidP="00C75987">
      <w:pPr>
        <w:rPr>
          <w:i/>
        </w:rPr>
      </w:pPr>
      <w:r w:rsidRPr="00B149D0">
        <w:rPr>
          <w:i/>
        </w:rPr>
        <w:t>Spawn date and origin</w:t>
      </w:r>
    </w:p>
    <w:p w14:paraId="36398236" w14:textId="68C267F8" w:rsidR="00C75987" w:rsidRPr="00807EB8" w:rsidRDefault="002C0ADB" w:rsidP="00C75987">
      <w:r>
        <w:t>Golden perch larvae were collected annually below Locks 1 and 6 in the LMR from 2014–2019, except for</w:t>
      </w:r>
      <w:r w:rsidRPr="00A96F87">
        <w:t xml:space="preserve"> 2015-16 wh</w:t>
      </w:r>
      <w:r>
        <w:t>en</w:t>
      </w:r>
      <w:r w:rsidRPr="00A96F87">
        <w:t xml:space="preserve"> larvae</w:t>
      </w:r>
      <w:r>
        <w:t xml:space="preserve"> (</w:t>
      </w:r>
      <w:r w:rsidRPr="003E4CF7">
        <w:rPr>
          <w:i/>
        </w:rPr>
        <w:t>n</w:t>
      </w:r>
      <w:r>
        <w:t xml:space="preserve"> = 2)</w:t>
      </w:r>
      <w:r w:rsidRPr="00A96F87">
        <w:t xml:space="preserve"> were </w:t>
      </w:r>
      <w:r>
        <w:t xml:space="preserve">only </w:t>
      </w:r>
      <w:r w:rsidRPr="00A96F87">
        <w:t>collected below Lock 1.</w:t>
      </w:r>
      <w:r>
        <w:t xml:space="preserve"> </w:t>
      </w:r>
      <w:r w:rsidRPr="00A96F87">
        <w:t>Ages of these larvae ranged 2–42 days, corresponding to spawn dates between 26</w:t>
      </w:r>
      <w:r w:rsidRPr="00A96F87">
        <w:rPr>
          <w:vertAlign w:val="superscript"/>
        </w:rPr>
        <w:t xml:space="preserve"> </w:t>
      </w:r>
      <w:r w:rsidRPr="00A96F87">
        <w:t>September and 7 January</w:t>
      </w:r>
      <w:r w:rsidR="00750F9F">
        <w:t xml:space="preserve"> (</w:t>
      </w:r>
      <w:r w:rsidR="00750F9F">
        <w:fldChar w:fldCharType="begin"/>
      </w:r>
      <w:r w:rsidR="00750F9F">
        <w:instrText xml:space="preserve"> REF _Ref30777794 \h </w:instrText>
      </w:r>
      <w:r w:rsidR="00750F9F">
        <w:fldChar w:fldCharType="separate"/>
      </w:r>
      <w:r w:rsidR="00A20F12" w:rsidRPr="00947E4F">
        <w:t xml:space="preserve">Figure </w:t>
      </w:r>
      <w:r w:rsidR="00A20F12">
        <w:rPr>
          <w:noProof/>
        </w:rPr>
        <w:t>34</w:t>
      </w:r>
      <w:r w:rsidR="00750F9F">
        <w:fldChar w:fldCharType="end"/>
      </w:r>
      <w:r w:rsidR="00750F9F">
        <w:t>)</w:t>
      </w:r>
      <w:r w:rsidR="00C75987" w:rsidRPr="00A96F87">
        <w:t xml:space="preserve">. </w:t>
      </w:r>
      <w:r>
        <w:t xml:space="preserve">Most larvae collected across the five-year period originated from spawning that occurred on ascending and descending limbs </w:t>
      </w:r>
      <w:r w:rsidRPr="00807EB8">
        <w:t xml:space="preserve">of </w:t>
      </w:r>
      <w:r>
        <w:t>flow pulses (peaks ≥10,000 ML/d)</w:t>
      </w:r>
      <w:r w:rsidRPr="00807EB8">
        <w:t xml:space="preserve"> between early November and late December</w:t>
      </w:r>
      <w:r>
        <w:t>, and in association with water temperatures ≥20ºC</w:t>
      </w:r>
      <w:r w:rsidR="00C75987" w:rsidRPr="00807EB8">
        <w:t>.</w:t>
      </w:r>
    </w:p>
    <w:p w14:paraId="57451E32" w14:textId="0C0470EF" w:rsidR="00C75987" w:rsidRDefault="002C0ADB" w:rsidP="00C75987">
      <w:r>
        <w:t>L</w:t>
      </w:r>
      <w:r w:rsidRPr="00807EB8">
        <w:t>arvae collected from 2014–2019</w:t>
      </w:r>
      <w:r>
        <w:t xml:space="preserve"> predominantly</w:t>
      </w:r>
      <w:r w:rsidRPr="00807EB8">
        <w:t xml:space="preserve"> exhibited otolith core </w:t>
      </w:r>
      <w:r w:rsidRPr="00807EB8">
        <w:rPr>
          <w:vertAlign w:val="superscript"/>
        </w:rPr>
        <w:t>87</w:t>
      </w:r>
      <w:r w:rsidRPr="00807EB8">
        <w:t>Sr/</w:t>
      </w:r>
      <w:r w:rsidRPr="00807EB8">
        <w:rPr>
          <w:vertAlign w:val="superscript"/>
        </w:rPr>
        <w:t>86</w:t>
      </w:r>
      <w:r w:rsidRPr="00807EB8">
        <w:t xml:space="preserve">Sr comparable to water </w:t>
      </w:r>
      <w:r w:rsidRPr="00807EB8">
        <w:rPr>
          <w:vertAlign w:val="superscript"/>
        </w:rPr>
        <w:t>87</w:t>
      </w:r>
      <w:r w:rsidRPr="00807EB8">
        <w:t>Sr/</w:t>
      </w:r>
      <w:r w:rsidRPr="00807EB8">
        <w:rPr>
          <w:vertAlign w:val="superscript"/>
        </w:rPr>
        <w:t>86</w:t>
      </w:r>
      <w:r w:rsidRPr="00807EB8">
        <w:t>Sr in the lower River Murray (Murray River downstream of the Darling River junction)</w:t>
      </w:r>
      <w:r>
        <w:t xml:space="preserve"> </w:t>
      </w:r>
      <w:r w:rsidR="00C75987">
        <w:t>(</w:t>
      </w:r>
      <w:r w:rsidR="00C75987">
        <w:fldChar w:fldCharType="begin"/>
      </w:r>
      <w:r w:rsidR="00C75987">
        <w:instrText xml:space="preserve"> REF _Ref1376668 \h </w:instrText>
      </w:r>
      <w:r w:rsidR="00C75987">
        <w:fldChar w:fldCharType="separate"/>
      </w:r>
      <w:r w:rsidR="00A20F12">
        <w:t xml:space="preserve">Figure </w:t>
      </w:r>
      <w:r w:rsidR="00A20F12">
        <w:rPr>
          <w:noProof/>
        </w:rPr>
        <w:t>33</w:t>
      </w:r>
      <w:r w:rsidR="00C75987">
        <w:fldChar w:fldCharType="end"/>
      </w:r>
      <w:r w:rsidR="00C75987">
        <w:t>)</w:t>
      </w:r>
      <w:r w:rsidR="00C75987" w:rsidRPr="00807EB8">
        <w:t>.</w:t>
      </w:r>
      <w:r w:rsidR="00C75987">
        <w:t xml:space="preserve"> </w:t>
      </w:r>
      <w:r>
        <w:t>In 2016-17, a 27-day-old</w:t>
      </w:r>
      <w:r w:rsidRPr="00807EB8">
        <w:t xml:space="preserve"> larvae </w:t>
      </w:r>
      <w:r>
        <w:t>collected from Lock 6, born on</w:t>
      </w:r>
      <w:r w:rsidR="00E76C50">
        <w:t xml:space="preserve"> </w:t>
      </w:r>
      <w:r>
        <w:t>14 December 2016,</w:t>
      </w:r>
      <w:r w:rsidRPr="00807EB8">
        <w:t xml:space="preserve"> had otolith core </w:t>
      </w:r>
      <w:r w:rsidRPr="00807EB8">
        <w:rPr>
          <w:vertAlign w:val="superscript"/>
        </w:rPr>
        <w:t>87</w:t>
      </w:r>
      <w:r w:rsidRPr="00807EB8">
        <w:t>Sr/</w:t>
      </w:r>
      <w:r w:rsidRPr="00807EB8">
        <w:rPr>
          <w:vertAlign w:val="superscript"/>
        </w:rPr>
        <w:t>86</w:t>
      </w:r>
      <w:r>
        <w:t xml:space="preserve">Sr </w:t>
      </w:r>
      <w:r w:rsidRPr="00807EB8">
        <w:t>indicative of the Darling River.</w:t>
      </w:r>
      <w:r>
        <w:t xml:space="preserve"> Similarly, i</w:t>
      </w:r>
      <w:r w:rsidRPr="00807EB8">
        <w:t xml:space="preserve">n 2017-18, </w:t>
      </w:r>
      <w:r>
        <w:t>a 7-day larvae collected from Lock 6,</w:t>
      </w:r>
      <w:r w:rsidRPr="00807EB8">
        <w:t xml:space="preserve"> </w:t>
      </w:r>
      <w:r>
        <w:t>born</w:t>
      </w:r>
      <w:r w:rsidRPr="00807EB8">
        <w:t xml:space="preserve"> </w:t>
      </w:r>
      <w:r>
        <w:t xml:space="preserve">on </w:t>
      </w:r>
      <w:r w:rsidRPr="00807EB8">
        <w:t>2</w:t>
      </w:r>
      <w:r>
        <w:t>7 December 2017</w:t>
      </w:r>
      <w:r w:rsidRPr="00807EB8">
        <w:t xml:space="preserve"> had otolith core </w:t>
      </w:r>
      <w:r w:rsidRPr="00807EB8">
        <w:rPr>
          <w:vertAlign w:val="superscript"/>
        </w:rPr>
        <w:t>87</w:t>
      </w:r>
      <w:r w:rsidRPr="00807EB8">
        <w:t>Sr/</w:t>
      </w:r>
      <w:r w:rsidRPr="00807EB8">
        <w:rPr>
          <w:vertAlign w:val="superscript"/>
        </w:rPr>
        <w:t>86</w:t>
      </w:r>
      <w:r w:rsidRPr="00807EB8">
        <w:t xml:space="preserve">Sr indicative of the mid-Murray River </w:t>
      </w:r>
      <w:r>
        <w:t>above Lock</w:t>
      </w:r>
      <w:r w:rsidRPr="00807EB8">
        <w:t xml:space="preserve"> 11</w:t>
      </w:r>
      <w:r w:rsidR="00C75987" w:rsidRPr="00807EB8">
        <w:t>.</w:t>
      </w:r>
    </w:p>
    <w:p w14:paraId="11A43B89" w14:textId="77777777" w:rsidR="00C75987" w:rsidRDefault="00C75987" w:rsidP="00C75987">
      <w:pPr>
        <w:sectPr w:rsidR="00C75987">
          <w:pgSz w:w="11906" w:h="16838"/>
          <w:pgMar w:top="1440" w:right="1440" w:bottom="1440" w:left="1440" w:header="708" w:footer="708" w:gutter="0"/>
          <w:cols w:space="708"/>
          <w:docGrid w:linePitch="360"/>
        </w:sectPr>
      </w:pPr>
    </w:p>
    <w:p w14:paraId="648CA24D" w14:textId="1C86A874" w:rsidR="00C75987" w:rsidRPr="00F172BD" w:rsidRDefault="00C75987" w:rsidP="00C75987">
      <w:pPr>
        <w:jc w:val="center"/>
      </w:pPr>
      <w:r w:rsidRPr="00905895">
        <w:lastRenderedPageBreak/>
        <w:t xml:space="preserve"> </w:t>
      </w:r>
      <w:r w:rsidR="000D481F" w:rsidRPr="009064D2">
        <w:rPr>
          <w:noProof/>
          <w:lang w:eastAsia="en-AU"/>
        </w:rPr>
        <w:drawing>
          <wp:inline distT="0" distB="0" distL="0" distR="0" wp14:anchorId="20CBE0C5" wp14:editId="5271A5B9">
            <wp:extent cx="5867573" cy="289757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5740" t="5978"/>
                    <a:stretch/>
                  </pic:blipFill>
                  <pic:spPr bwMode="auto">
                    <a:xfrm>
                      <a:off x="0" y="0"/>
                      <a:ext cx="5875451" cy="2901470"/>
                    </a:xfrm>
                    <a:prstGeom prst="rect">
                      <a:avLst/>
                    </a:prstGeom>
                    <a:noFill/>
                    <a:ln>
                      <a:noFill/>
                    </a:ln>
                    <a:extLst>
                      <a:ext uri="{53640926-AAD7-44D8-BBD7-CCE9431645EC}">
                        <a14:shadowObscured xmlns:a14="http://schemas.microsoft.com/office/drawing/2010/main"/>
                      </a:ext>
                    </a:extLst>
                  </pic:spPr>
                </pic:pic>
              </a:graphicData>
            </a:graphic>
          </wp:inline>
        </w:drawing>
      </w:r>
      <w:r w:rsidR="003F43B9" w:rsidRPr="003F43B9">
        <w:t xml:space="preserve"> </w:t>
      </w:r>
      <w:r w:rsidR="00E044D4" w:rsidRPr="00E044D4">
        <w:t xml:space="preserve"> </w:t>
      </w:r>
      <w:r w:rsidR="00E044D4" w:rsidRPr="00E044D4">
        <w:rPr>
          <w:noProof/>
          <w:lang w:eastAsia="en-AU"/>
        </w:rPr>
        <w:drawing>
          <wp:inline distT="0" distB="0" distL="0" distR="0" wp14:anchorId="3DBC3E61" wp14:editId="75DB536F">
            <wp:extent cx="5867400" cy="29018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286" t="5577" r="6042"/>
                    <a:stretch/>
                  </pic:blipFill>
                  <pic:spPr bwMode="auto">
                    <a:xfrm>
                      <a:off x="0" y="0"/>
                      <a:ext cx="5892095" cy="2914030"/>
                    </a:xfrm>
                    <a:prstGeom prst="rect">
                      <a:avLst/>
                    </a:prstGeom>
                    <a:noFill/>
                    <a:ln>
                      <a:noFill/>
                    </a:ln>
                    <a:extLst>
                      <a:ext uri="{53640926-AAD7-44D8-BBD7-CCE9431645EC}">
                        <a14:shadowObscured xmlns:a14="http://schemas.microsoft.com/office/drawing/2010/main"/>
                      </a:ext>
                    </a:extLst>
                  </pic:spPr>
                </pic:pic>
              </a:graphicData>
            </a:graphic>
          </wp:inline>
        </w:drawing>
      </w:r>
    </w:p>
    <w:p w14:paraId="023B5245" w14:textId="17953E8F" w:rsidR="00C75987" w:rsidRDefault="00C75987" w:rsidP="00C75987">
      <w:pPr>
        <w:pStyle w:val="Caption"/>
      </w:pPr>
      <w:bookmarkStart w:id="204" w:name="_Ref1376668"/>
      <w:bookmarkStart w:id="205" w:name="_Toc403728251"/>
      <w:bookmarkStart w:id="206" w:name="_Toc3558378"/>
      <w:bookmarkStart w:id="207" w:name="_Toc54612648"/>
      <w:r>
        <w:t xml:space="preserve">Figure </w:t>
      </w:r>
      <w:r>
        <w:rPr>
          <w:noProof/>
        </w:rPr>
        <w:fldChar w:fldCharType="begin"/>
      </w:r>
      <w:r>
        <w:rPr>
          <w:noProof/>
        </w:rPr>
        <w:instrText xml:space="preserve"> SEQ Figure \* ARABIC </w:instrText>
      </w:r>
      <w:r>
        <w:rPr>
          <w:noProof/>
        </w:rPr>
        <w:fldChar w:fldCharType="separate"/>
      </w:r>
      <w:r w:rsidR="008A6C81">
        <w:rPr>
          <w:noProof/>
        </w:rPr>
        <w:t>34</w:t>
      </w:r>
      <w:r>
        <w:rPr>
          <w:noProof/>
        </w:rPr>
        <w:fldChar w:fldCharType="end"/>
      </w:r>
      <w:bookmarkEnd w:id="204"/>
      <w:r w:rsidRPr="00236C4C">
        <w:t xml:space="preserve">. </w:t>
      </w:r>
      <w:bookmarkEnd w:id="205"/>
      <w:r w:rsidR="000D481F" w:rsidRPr="004C306C">
        <w:t xml:space="preserve">Mean catch-per-unit-effort (CPUE, individuals per trip) ± standard error of (a) golden perch larvae and (b) fish eggs collected below Lock 6 and Lock 1, in the LMR, from 2010-11 to 2018-19 during larval tow sampling. </w:t>
      </w:r>
      <w:r w:rsidR="000D481F">
        <w:t>From 2014-15 onwards,</w:t>
      </w:r>
      <w:r w:rsidR="000D481F" w:rsidRPr="004C306C">
        <w:t xml:space="preserve"> </w:t>
      </w:r>
      <w:r w:rsidR="000D481F">
        <w:t>n</w:t>
      </w:r>
      <w:r w:rsidR="000D481F" w:rsidRPr="004C306C">
        <w:t xml:space="preserve">atal origins of larvae </w:t>
      </w:r>
      <w:r w:rsidR="000D481F">
        <w:t xml:space="preserve">(expressed in text as proportions) </w:t>
      </w:r>
      <w:r w:rsidR="000D481F" w:rsidRPr="004C306C">
        <w:t xml:space="preserve">are inferred through a subsample of otolith core </w:t>
      </w:r>
      <w:r w:rsidR="000D481F" w:rsidRPr="004C306C">
        <w:rPr>
          <w:vertAlign w:val="superscript"/>
        </w:rPr>
        <w:t>87</w:t>
      </w:r>
      <w:r w:rsidR="000D481F" w:rsidRPr="004C306C">
        <w:t>Sr/</w:t>
      </w:r>
      <w:r w:rsidR="000D481F" w:rsidRPr="004C306C">
        <w:rPr>
          <w:vertAlign w:val="superscript"/>
        </w:rPr>
        <w:t>86</w:t>
      </w:r>
      <w:r w:rsidR="000D481F" w:rsidRPr="004C306C">
        <w:t>Sr from larval and golden perch of that spawn year. LRM = Murray River, below the Darling confluence. Perch (i.e. silver or golden perch) eggs were not differentiated from other eggs prior to 2015-16. Daily flow to South Australia (SA) (solid blue line), modelled flow under non-regulated (natural) conditions (dotted grey line) and approximate bankfull flow (dotte</w:t>
      </w:r>
      <w:r w:rsidR="000D481F">
        <w:t>d black line) are shown.</w:t>
      </w:r>
      <w:bookmarkEnd w:id="207"/>
    </w:p>
    <w:bookmarkEnd w:id="206"/>
    <w:p w14:paraId="38CFE2EE" w14:textId="77777777" w:rsidR="00C75987" w:rsidRDefault="00C75987" w:rsidP="00C75987">
      <w:pPr>
        <w:rPr>
          <w:highlight w:val="yellow"/>
        </w:rPr>
      </w:pPr>
    </w:p>
    <w:p w14:paraId="19034AD4" w14:textId="77777777" w:rsidR="00347627" w:rsidRDefault="00347627" w:rsidP="00347627">
      <w:pPr>
        <w:rPr>
          <w:highlight w:val="yellow"/>
        </w:rPr>
      </w:pPr>
      <w:bookmarkStart w:id="208" w:name="_Ref24727877"/>
    </w:p>
    <w:p w14:paraId="604EC541" w14:textId="375B8921" w:rsidR="000D481F" w:rsidRDefault="007D39C5" w:rsidP="0089313E">
      <w:pPr>
        <w:jc w:val="center"/>
      </w:pPr>
      <w:r w:rsidRPr="007D39C5">
        <w:rPr>
          <w:noProof/>
          <w:lang w:eastAsia="en-AU"/>
        </w:rPr>
        <w:lastRenderedPageBreak/>
        <w:drawing>
          <wp:inline distT="0" distB="0" distL="0" distR="0" wp14:anchorId="1CF89B8F" wp14:editId="4DA88CDB">
            <wp:extent cx="5497830" cy="6018000"/>
            <wp:effectExtent l="0" t="0" r="762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064" t="1691"/>
                    <a:stretch/>
                  </pic:blipFill>
                  <pic:spPr bwMode="auto">
                    <a:xfrm>
                      <a:off x="0" y="0"/>
                      <a:ext cx="5498585" cy="6018826"/>
                    </a:xfrm>
                    <a:prstGeom prst="rect">
                      <a:avLst/>
                    </a:prstGeom>
                    <a:noFill/>
                    <a:ln>
                      <a:noFill/>
                    </a:ln>
                    <a:extLst>
                      <a:ext uri="{53640926-AAD7-44D8-BBD7-CCE9431645EC}">
                        <a14:shadowObscured xmlns:a14="http://schemas.microsoft.com/office/drawing/2010/main"/>
                      </a:ext>
                    </a:extLst>
                  </pic:spPr>
                </pic:pic>
              </a:graphicData>
            </a:graphic>
          </wp:inline>
        </w:drawing>
      </w:r>
    </w:p>
    <w:p w14:paraId="60718F05" w14:textId="3270484E" w:rsidR="00C75987" w:rsidRPr="00947E4F" w:rsidRDefault="00C75987" w:rsidP="00C75987">
      <w:pPr>
        <w:pStyle w:val="Caption"/>
        <w:sectPr w:rsidR="00C75987" w:rsidRPr="00947E4F">
          <w:pgSz w:w="11906" w:h="16838"/>
          <w:pgMar w:top="1440" w:right="1440" w:bottom="1440" w:left="1440" w:header="708" w:footer="708" w:gutter="0"/>
          <w:cols w:space="708"/>
          <w:docGrid w:linePitch="360"/>
        </w:sectPr>
      </w:pPr>
      <w:bookmarkStart w:id="209" w:name="_Ref30777794"/>
      <w:bookmarkStart w:id="210" w:name="_Toc54612649"/>
      <w:r w:rsidRPr="00947E4F">
        <w:t xml:space="preserve">Figure </w:t>
      </w:r>
      <w:r w:rsidR="00BC2CBF">
        <w:rPr>
          <w:noProof/>
        </w:rPr>
        <w:fldChar w:fldCharType="begin"/>
      </w:r>
      <w:r w:rsidR="00BC2CBF">
        <w:rPr>
          <w:noProof/>
        </w:rPr>
        <w:instrText xml:space="preserve"> SEQ Figure \* ARABIC </w:instrText>
      </w:r>
      <w:r w:rsidR="00BC2CBF">
        <w:rPr>
          <w:noProof/>
        </w:rPr>
        <w:fldChar w:fldCharType="separate"/>
      </w:r>
      <w:r w:rsidR="008A6C81">
        <w:rPr>
          <w:noProof/>
        </w:rPr>
        <w:t>35</w:t>
      </w:r>
      <w:r w:rsidR="00BC2CBF">
        <w:rPr>
          <w:noProof/>
        </w:rPr>
        <w:fldChar w:fldCharType="end"/>
      </w:r>
      <w:bookmarkEnd w:id="208"/>
      <w:bookmarkEnd w:id="209"/>
      <w:r w:rsidRPr="00947E4F">
        <w:t xml:space="preserve">. </w:t>
      </w:r>
      <w:r w:rsidR="00AE566A" w:rsidRPr="00947E4F">
        <w:t xml:space="preserve">Back-calculated spawn dates </w:t>
      </w:r>
      <w:r w:rsidR="00AE566A">
        <w:t xml:space="preserve">(frequency) </w:t>
      </w:r>
      <w:r w:rsidR="00AE566A" w:rsidRPr="00947E4F">
        <w:t>for larval golden perch captured at Lock 6 (blue bars) and Lock 1 (red bars) in the LMR during spring/summer 2014–2019. Spawn date</w:t>
      </w:r>
      <w:r w:rsidR="00AE566A">
        <w:t>s are</w:t>
      </w:r>
      <w:r w:rsidR="00AE566A" w:rsidRPr="00947E4F">
        <w:t xml:space="preserve"> plotted against discharge (ML/d) at the South Australian border (solid blue line) and downstream of Lock 1 (solid red line), and water temper</w:t>
      </w:r>
      <w:r w:rsidR="00AE566A">
        <w:t>ature (°C) (dotted black line)</w:t>
      </w:r>
      <w:r>
        <w:t>.</w:t>
      </w:r>
      <w:bookmarkEnd w:id="210"/>
    </w:p>
    <w:p w14:paraId="7F88998A" w14:textId="77777777" w:rsidR="00C75987" w:rsidRPr="008D67E0" w:rsidRDefault="00C75987" w:rsidP="00C75987">
      <w:pPr>
        <w:rPr>
          <w:i/>
          <w:u w:val="single"/>
        </w:rPr>
      </w:pPr>
      <w:r>
        <w:rPr>
          <w:i/>
          <w:u w:val="single"/>
        </w:rPr>
        <w:lastRenderedPageBreak/>
        <w:t>Juvenile/adult abundance</w:t>
      </w:r>
    </w:p>
    <w:p w14:paraId="36774476" w14:textId="0A5DFC29" w:rsidR="00C75987" w:rsidRDefault="00302542" w:rsidP="00C75987">
      <w:r w:rsidRPr="00401C96">
        <w:t>Relative abundance of golden perch generally declined from 2015 (0.57 ± 0.08</w:t>
      </w:r>
      <w:r>
        <w:t> </w:t>
      </w:r>
      <w:r w:rsidRPr="00401C96">
        <w:t>ind./shot) to 2019 (0.28 ± 0.02</w:t>
      </w:r>
      <w:r>
        <w:t> </w:t>
      </w:r>
      <w:r w:rsidRPr="00401C96">
        <w:t xml:space="preserve">ind./shot, </w:t>
      </w:r>
      <w:r w:rsidR="00C75987" w:rsidRPr="0002107D">
        <w:fldChar w:fldCharType="begin"/>
      </w:r>
      <w:r w:rsidR="00C75987" w:rsidRPr="0002107D">
        <w:instrText xml:space="preserve"> REF _Ref24642517 \h </w:instrText>
      </w:r>
      <w:r w:rsidR="00C75987">
        <w:instrText xml:space="preserve"> \* MERGEFORMAT </w:instrText>
      </w:r>
      <w:r w:rsidR="00C75987" w:rsidRPr="0002107D">
        <w:fldChar w:fldCharType="separate"/>
      </w:r>
      <w:r w:rsidR="00A20F12">
        <w:t xml:space="preserve">Figure </w:t>
      </w:r>
      <w:r w:rsidR="00A20F12">
        <w:rPr>
          <w:noProof/>
        </w:rPr>
        <w:t>35</w:t>
      </w:r>
      <w:r w:rsidR="00C75987" w:rsidRPr="0002107D">
        <w:fldChar w:fldCharType="end"/>
      </w:r>
      <w:r w:rsidR="00C75987" w:rsidRPr="0002107D">
        <w:t xml:space="preserve">). </w:t>
      </w:r>
      <w:r w:rsidRPr="00401C96">
        <w:t>This was supported by PERMANOVA which demonstrated significant differences between years (Pseudo F</w:t>
      </w:r>
      <w:r w:rsidRPr="001671A3">
        <w:rPr>
          <w:vertAlign w:val="subscript"/>
        </w:rPr>
        <w:t>4,44</w:t>
      </w:r>
      <w:r w:rsidR="00EF05D2">
        <w:rPr>
          <w:vertAlign w:val="subscript"/>
        </w:rPr>
        <w:t xml:space="preserve"> </w:t>
      </w:r>
      <w:r w:rsidRPr="00401C96">
        <w:t xml:space="preserve">=4.0271, </w:t>
      </w:r>
      <w:r w:rsidR="00AB425D" w:rsidRPr="00AB425D">
        <w:rPr>
          <w:i/>
        </w:rPr>
        <w:t>P</w:t>
      </w:r>
      <w:r w:rsidRPr="00401C96">
        <w:t>=0.0078). Pair-wise comparisons revealed significant di</w:t>
      </w:r>
      <w:r w:rsidR="00F77752">
        <w:t xml:space="preserve">fferences between 2019 and 2015, </w:t>
      </w:r>
      <w:r w:rsidR="00584C73">
        <w:t xml:space="preserve">and </w:t>
      </w:r>
      <w:r w:rsidR="00F77752">
        <w:t xml:space="preserve">2019 and </w:t>
      </w:r>
      <w:r w:rsidRPr="00401C96">
        <w:t>2016, but not between any other years</w:t>
      </w:r>
      <w:r w:rsidR="00C75987" w:rsidRPr="000A7BCA">
        <w:t xml:space="preserve"> (</w:t>
      </w:r>
      <w:r w:rsidR="00C75987" w:rsidRPr="000A7BCA">
        <w:fldChar w:fldCharType="begin"/>
      </w:r>
      <w:r w:rsidR="00C75987" w:rsidRPr="000A7BCA">
        <w:instrText xml:space="preserve"> REF _Ref25065691 \h </w:instrText>
      </w:r>
      <w:r w:rsidR="00C75987">
        <w:instrText xml:space="preserve"> \* MERGEFORMAT </w:instrText>
      </w:r>
      <w:r w:rsidR="00C75987" w:rsidRPr="000A7BCA">
        <w:fldChar w:fldCharType="separate"/>
      </w:r>
      <w:r w:rsidR="00A20F12" w:rsidRPr="0002107D">
        <w:t xml:space="preserve">Table </w:t>
      </w:r>
      <w:r w:rsidR="00A20F12">
        <w:rPr>
          <w:noProof/>
        </w:rPr>
        <w:t>21</w:t>
      </w:r>
      <w:r w:rsidR="00C75987" w:rsidRPr="000A7BCA">
        <w:fldChar w:fldCharType="end"/>
      </w:r>
      <w:r w:rsidR="00C75987" w:rsidRPr="000A7BCA">
        <w:t>).</w:t>
      </w:r>
    </w:p>
    <w:p w14:paraId="188A2A20" w14:textId="77777777" w:rsidR="00C75987" w:rsidRDefault="00C75987" w:rsidP="00C75987">
      <w:pPr>
        <w:jc w:val="center"/>
        <w:rPr>
          <w:i/>
          <w:u w:val="single"/>
        </w:rPr>
      </w:pPr>
      <w:r w:rsidRPr="00A8062D">
        <w:rPr>
          <w:noProof/>
          <w:lang w:eastAsia="en-AU"/>
        </w:rPr>
        <w:drawing>
          <wp:inline distT="0" distB="0" distL="0" distR="0" wp14:anchorId="127161D0" wp14:editId="22C22961">
            <wp:extent cx="4362450" cy="3076592"/>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985" r="2640"/>
                    <a:stretch/>
                  </pic:blipFill>
                  <pic:spPr bwMode="auto">
                    <a:xfrm>
                      <a:off x="0" y="0"/>
                      <a:ext cx="4374089" cy="3084800"/>
                    </a:xfrm>
                    <a:prstGeom prst="rect">
                      <a:avLst/>
                    </a:prstGeom>
                    <a:noFill/>
                    <a:ln>
                      <a:noFill/>
                    </a:ln>
                    <a:extLst>
                      <a:ext uri="{53640926-AAD7-44D8-BBD7-CCE9431645EC}">
                        <a14:shadowObscured xmlns:a14="http://schemas.microsoft.com/office/drawing/2010/main"/>
                      </a:ext>
                    </a:extLst>
                  </pic:spPr>
                </pic:pic>
              </a:graphicData>
            </a:graphic>
          </wp:inline>
        </w:drawing>
      </w:r>
    </w:p>
    <w:p w14:paraId="077EDD81" w14:textId="56C3D593" w:rsidR="00C75987" w:rsidRDefault="00C75987" w:rsidP="00C75987">
      <w:pPr>
        <w:pStyle w:val="Caption"/>
        <w:rPr>
          <w:i/>
          <w:u w:val="single"/>
        </w:rPr>
      </w:pPr>
      <w:bookmarkStart w:id="211" w:name="_Ref24642517"/>
      <w:bookmarkStart w:id="212" w:name="_Toc54612650"/>
      <w:r>
        <w:t xml:space="preserve">Figure </w:t>
      </w:r>
      <w:r>
        <w:rPr>
          <w:noProof/>
        </w:rPr>
        <w:fldChar w:fldCharType="begin"/>
      </w:r>
      <w:r>
        <w:rPr>
          <w:noProof/>
        </w:rPr>
        <w:instrText xml:space="preserve"> SEQ Figure \* ARABIC </w:instrText>
      </w:r>
      <w:r>
        <w:rPr>
          <w:noProof/>
        </w:rPr>
        <w:fldChar w:fldCharType="separate"/>
      </w:r>
      <w:r w:rsidR="008A6C81">
        <w:rPr>
          <w:noProof/>
        </w:rPr>
        <w:t>36</w:t>
      </w:r>
      <w:r>
        <w:rPr>
          <w:noProof/>
        </w:rPr>
        <w:fldChar w:fldCharType="end"/>
      </w:r>
      <w:bookmarkEnd w:id="211"/>
      <w:r>
        <w:t xml:space="preserve">. </w:t>
      </w:r>
      <w:r w:rsidR="00D91C77" w:rsidRPr="00607412">
        <w:t xml:space="preserve">Mean catch-per-unit-effort (CPUE) ± standard error of </w:t>
      </w:r>
      <w:r w:rsidR="00D91C77">
        <w:t>golden perch</w:t>
      </w:r>
      <w:r w:rsidR="00D91C77" w:rsidRPr="00607412">
        <w:t xml:space="preserve"> captured </w:t>
      </w:r>
      <w:r w:rsidR="00D91C77">
        <w:t>during Category 1 Fish Assemblage</w:t>
      </w:r>
      <w:r w:rsidR="00D91C77" w:rsidRPr="00607412">
        <w:t xml:space="preserve"> electrofishing (individuals per 90 second shot) in the gorge geomorphic zone (10 sites) of the LMR in </w:t>
      </w:r>
      <w:r w:rsidR="00D91C77">
        <w:t>a</w:t>
      </w:r>
      <w:r w:rsidR="00D91C77" w:rsidRPr="00607412">
        <w:t>utumn from 2015–2019. CPUE data from five sites are presented for 2017 as other sites were sampled during winter 2017</w:t>
      </w:r>
      <w:r w:rsidRPr="00607412">
        <w:t>.</w:t>
      </w:r>
      <w:bookmarkEnd w:id="212"/>
    </w:p>
    <w:p w14:paraId="2904431B" w14:textId="1D8D97BA" w:rsidR="00C75987" w:rsidRDefault="00C75987" w:rsidP="00C75987">
      <w:pPr>
        <w:pStyle w:val="Caption"/>
      </w:pPr>
      <w:bookmarkStart w:id="213" w:name="_Ref25065691"/>
      <w:bookmarkStart w:id="214" w:name="_Toc54612681"/>
      <w:r w:rsidRPr="0002107D">
        <w:t xml:space="preserve">Table </w:t>
      </w:r>
      <w:r w:rsidR="00BC2CBF">
        <w:rPr>
          <w:noProof/>
        </w:rPr>
        <w:fldChar w:fldCharType="begin"/>
      </w:r>
      <w:r w:rsidR="00BC2CBF">
        <w:rPr>
          <w:noProof/>
        </w:rPr>
        <w:instrText xml:space="preserve"> SEQ Table \* ARABIC </w:instrText>
      </w:r>
      <w:r w:rsidR="00BC2CBF">
        <w:rPr>
          <w:noProof/>
        </w:rPr>
        <w:fldChar w:fldCharType="separate"/>
      </w:r>
      <w:r w:rsidR="00A20F12">
        <w:rPr>
          <w:noProof/>
        </w:rPr>
        <w:t>21</w:t>
      </w:r>
      <w:r w:rsidR="00BC2CBF">
        <w:rPr>
          <w:noProof/>
        </w:rPr>
        <w:fldChar w:fldCharType="end"/>
      </w:r>
      <w:bookmarkEnd w:id="213"/>
      <w:r w:rsidRPr="0002107D">
        <w:t xml:space="preserve">. </w:t>
      </w:r>
      <w:r w:rsidR="00D91C77" w:rsidRPr="0002107D">
        <w:t>PERMANOVA pairwise comparison test results for golden perch electrofishing abundance (</w:t>
      </w:r>
      <w:r w:rsidR="00D91C77" w:rsidRPr="00607412">
        <w:t>individuals per 90 second shot</w:t>
      </w:r>
      <w:r w:rsidR="00D91C77" w:rsidRPr="0002107D">
        <w:t xml:space="preserve">) </w:t>
      </w:r>
      <w:r w:rsidR="00D91C77" w:rsidRPr="00607412">
        <w:t xml:space="preserve">in the gorge geomorphic zone (10 sites) of the LMR in </w:t>
      </w:r>
      <w:r w:rsidR="00D91C77">
        <w:t>a</w:t>
      </w:r>
      <w:r w:rsidR="00D91C77" w:rsidRPr="00607412">
        <w:t>utumn from 2015–2019</w:t>
      </w:r>
      <w:r w:rsidRPr="0002107D">
        <w:t>.</w:t>
      </w:r>
      <w:r w:rsidR="00F77752" w:rsidRPr="00F77752">
        <w:t xml:space="preserve"> </w:t>
      </w:r>
      <w:r w:rsidR="00F77752" w:rsidRPr="00F77752">
        <w:rPr>
          <w:i/>
        </w:rPr>
        <w:t>P</w:t>
      </w:r>
      <w:r w:rsidR="00F77752" w:rsidRPr="00F77752">
        <w:t>-values presented in bold are significant comparisons, using Bonferroni corrected α = 0.0050 (Narum 2006) for comparisons between years (ten comparisons).</w:t>
      </w:r>
      <w:bookmarkEnd w:id="214"/>
      <w:r w:rsidR="00F77752" w:rsidRPr="00F77752">
        <w:t xml:space="preserve">  </w:t>
      </w:r>
    </w:p>
    <w:tbl>
      <w:tblPr>
        <w:tblW w:w="0" w:type="auto"/>
        <w:jc w:val="center"/>
        <w:tblLook w:val="04A0" w:firstRow="1" w:lastRow="0" w:firstColumn="1" w:lastColumn="0" w:noHBand="0" w:noVBand="1"/>
      </w:tblPr>
      <w:tblGrid>
        <w:gridCol w:w="2252"/>
        <w:gridCol w:w="887"/>
        <w:gridCol w:w="1073"/>
      </w:tblGrid>
      <w:tr w:rsidR="00C75987" w:rsidRPr="000F65A4" w14:paraId="2EE043C6" w14:textId="77777777" w:rsidTr="00D91C77">
        <w:trPr>
          <w:trHeight w:val="340"/>
          <w:jc w:val="center"/>
        </w:trPr>
        <w:tc>
          <w:tcPr>
            <w:tcW w:w="2252" w:type="dxa"/>
            <w:vMerge w:val="restart"/>
            <w:tcBorders>
              <w:top w:val="single" w:sz="4" w:space="0" w:color="auto"/>
              <w:bottom w:val="single" w:sz="4" w:space="0" w:color="auto"/>
            </w:tcBorders>
            <w:vAlign w:val="center"/>
          </w:tcPr>
          <w:p w14:paraId="238F20DA" w14:textId="77777777" w:rsidR="00C75987" w:rsidRPr="009A132E" w:rsidRDefault="00C75987" w:rsidP="00C75987">
            <w:pPr>
              <w:spacing w:before="0" w:after="0"/>
              <w:jc w:val="left"/>
              <w:rPr>
                <w:b/>
                <w:sz w:val="18"/>
                <w:szCs w:val="18"/>
              </w:rPr>
            </w:pPr>
            <w:r w:rsidRPr="009A132E">
              <w:rPr>
                <w:b/>
                <w:sz w:val="18"/>
                <w:szCs w:val="18"/>
              </w:rPr>
              <w:t>Comparison</w:t>
            </w:r>
          </w:p>
        </w:tc>
        <w:tc>
          <w:tcPr>
            <w:tcW w:w="1960" w:type="dxa"/>
            <w:gridSpan w:val="2"/>
            <w:tcBorders>
              <w:top w:val="single" w:sz="4" w:space="0" w:color="auto"/>
            </w:tcBorders>
          </w:tcPr>
          <w:p w14:paraId="44EC0DF5" w14:textId="77777777" w:rsidR="00C75987" w:rsidRPr="009A132E" w:rsidRDefault="00C75987" w:rsidP="00C75987">
            <w:pPr>
              <w:spacing w:before="0" w:after="0"/>
              <w:jc w:val="center"/>
              <w:rPr>
                <w:b/>
                <w:sz w:val="18"/>
                <w:szCs w:val="18"/>
              </w:rPr>
            </w:pPr>
            <w:r w:rsidRPr="009A132E">
              <w:rPr>
                <w:b/>
                <w:sz w:val="18"/>
                <w:szCs w:val="18"/>
              </w:rPr>
              <w:t>Large-bodied</w:t>
            </w:r>
          </w:p>
        </w:tc>
      </w:tr>
      <w:tr w:rsidR="00C75987" w:rsidRPr="000F65A4" w14:paraId="71425B26" w14:textId="77777777" w:rsidTr="00D91C77">
        <w:trPr>
          <w:trHeight w:val="340"/>
          <w:jc w:val="center"/>
        </w:trPr>
        <w:tc>
          <w:tcPr>
            <w:tcW w:w="2252" w:type="dxa"/>
            <w:vMerge/>
            <w:tcBorders>
              <w:bottom w:val="single" w:sz="4" w:space="0" w:color="auto"/>
            </w:tcBorders>
          </w:tcPr>
          <w:p w14:paraId="6C94DF9D" w14:textId="77777777" w:rsidR="00C75987" w:rsidRPr="009A132E" w:rsidRDefault="00C75987" w:rsidP="00C75987">
            <w:pPr>
              <w:spacing w:before="0" w:after="0"/>
              <w:rPr>
                <w:b/>
                <w:sz w:val="18"/>
                <w:szCs w:val="18"/>
              </w:rPr>
            </w:pPr>
          </w:p>
        </w:tc>
        <w:tc>
          <w:tcPr>
            <w:tcW w:w="887" w:type="dxa"/>
            <w:tcBorders>
              <w:bottom w:val="single" w:sz="4" w:space="0" w:color="auto"/>
            </w:tcBorders>
          </w:tcPr>
          <w:p w14:paraId="26537E53" w14:textId="77777777" w:rsidR="00C75987" w:rsidRPr="000A3829" w:rsidRDefault="00C75987" w:rsidP="00C75987">
            <w:pPr>
              <w:spacing w:before="0" w:after="0"/>
              <w:rPr>
                <w:i/>
                <w:sz w:val="18"/>
                <w:szCs w:val="18"/>
              </w:rPr>
            </w:pPr>
            <w:r w:rsidRPr="000A3829">
              <w:rPr>
                <w:i/>
                <w:sz w:val="18"/>
                <w:szCs w:val="18"/>
              </w:rPr>
              <w:t>t</w:t>
            </w:r>
          </w:p>
        </w:tc>
        <w:tc>
          <w:tcPr>
            <w:tcW w:w="1073" w:type="dxa"/>
            <w:tcBorders>
              <w:bottom w:val="single" w:sz="4" w:space="0" w:color="auto"/>
            </w:tcBorders>
          </w:tcPr>
          <w:p w14:paraId="6C220C64" w14:textId="77777777" w:rsidR="00C75987" w:rsidRPr="000A3829" w:rsidRDefault="00C75987" w:rsidP="00C75987">
            <w:pPr>
              <w:spacing w:before="0" w:after="0"/>
              <w:rPr>
                <w:i/>
                <w:sz w:val="18"/>
                <w:szCs w:val="18"/>
              </w:rPr>
            </w:pPr>
            <w:r w:rsidRPr="000A3829">
              <w:rPr>
                <w:i/>
                <w:sz w:val="18"/>
                <w:szCs w:val="18"/>
              </w:rPr>
              <w:t>P (perm)</w:t>
            </w:r>
          </w:p>
        </w:tc>
      </w:tr>
      <w:tr w:rsidR="00C75987" w:rsidRPr="000F65A4" w14:paraId="3AF9C9F1" w14:textId="77777777" w:rsidTr="00D91C77">
        <w:trPr>
          <w:trHeight w:val="340"/>
          <w:jc w:val="center"/>
        </w:trPr>
        <w:tc>
          <w:tcPr>
            <w:tcW w:w="2252" w:type="dxa"/>
            <w:tcBorders>
              <w:top w:val="single" w:sz="4" w:space="0" w:color="auto"/>
            </w:tcBorders>
          </w:tcPr>
          <w:p w14:paraId="19AFC6B4" w14:textId="77777777" w:rsidR="00C75987" w:rsidRPr="000F65A4" w:rsidRDefault="00C75987" w:rsidP="00C75987">
            <w:pPr>
              <w:spacing w:before="0" w:after="0"/>
              <w:rPr>
                <w:sz w:val="18"/>
                <w:szCs w:val="18"/>
              </w:rPr>
            </w:pPr>
            <w:r w:rsidRPr="000F65A4">
              <w:rPr>
                <w:sz w:val="18"/>
                <w:szCs w:val="18"/>
              </w:rPr>
              <w:t>2015 vs. 2016</w:t>
            </w:r>
          </w:p>
        </w:tc>
        <w:tc>
          <w:tcPr>
            <w:tcW w:w="887" w:type="dxa"/>
            <w:tcBorders>
              <w:top w:val="single" w:sz="4" w:space="0" w:color="auto"/>
            </w:tcBorders>
          </w:tcPr>
          <w:p w14:paraId="0766B1A6" w14:textId="77777777" w:rsidR="00C75987" w:rsidRPr="0002107D" w:rsidRDefault="00C75987" w:rsidP="00C75987">
            <w:pPr>
              <w:spacing w:before="0" w:after="0"/>
              <w:rPr>
                <w:sz w:val="18"/>
                <w:szCs w:val="18"/>
              </w:rPr>
            </w:pPr>
            <w:r w:rsidRPr="0002107D">
              <w:rPr>
                <w:sz w:val="18"/>
                <w:szCs w:val="18"/>
              </w:rPr>
              <w:t>0.27262</w:t>
            </w:r>
          </w:p>
        </w:tc>
        <w:tc>
          <w:tcPr>
            <w:tcW w:w="1073" w:type="dxa"/>
            <w:tcBorders>
              <w:top w:val="single" w:sz="4" w:space="0" w:color="auto"/>
            </w:tcBorders>
          </w:tcPr>
          <w:p w14:paraId="09B9E102" w14:textId="77777777" w:rsidR="00C75987" w:rsidRPr="0002107D" w:rsidRDefault="00C75987" w:rsidP="00C75987">
            <w:pPr>
              <w:spacing w:before="0" w:after="0"/>
              <w:rPr>
                <w:sz w:val="18"/>
                <w:szCs w:val="18"/>
              </w:rPr>
            </w:pPr>
            <w:r w:rsidRPr="0002107D">
              <w:rPr>
                <w:sz w:val="18"/>
                <w:szCs w:val="18"/>
              </w:rPr>
              <w:t>0.8132</w:t>
            </w:r>
          </w:p>
        </w:tc>
      </w:tr>
      <w:tr w:rsidR="00C75987" w:rsidRPr="000F65A4" w14:paraId="48A6B708" w14:textId="77777777" w:rsidTr="00D91C77">
        <w:trPr>
          <w:trHeight w:val="340"/>
          <w:jc w:val="center"/>
        </w:trPr>
        <w:tc>
          <w:tcPr>
            <w:tcW w:w="2252" w:type="dxa"/>
          </w:tcPr>
          <w:p w14:paraId="1BC4EF94" w14:textId="77777777" w:rsidR="00C75987" w:rsidRPr="000F65A4" w:rsidRDefault="00C75987" w:rsidP="00C75987">
            <w:pPr>
              <w:spacing w:before="0" w:after="0"/>
              <w:rPr>
                <w:sz w:val="18"/>
                <w:szCs w:val="18"/>
              </w:rPr>
            </w:pPr>
            <w:r w:rsidRPr="000F65A4">
              <w:rPr>
                <w:sz w:val="18"/>
                <w:szCs w:val="18"/>
              </w:rPr>
              <w:t>2015 vs. 2017</w:t>
            </w:r>
          </w:p>
        </w:tc>
        <w:tc>
          <w:tcPr>
            <w:tcW w:w="887" w:type="dxa"/>
          </w:tcPr>
          <w:p w14:paraId="6D27D01D" w14:textId="77777777" w:rsidR="00C75987" w:rsidRPr="0002107D" w:rsidRDefault="00C75987" w:rsidP="00C75987">
            <w:pPr>
              <w:spacing w:before="0" w:after="0"/>
              <w:rPr>
                <w:sz w:val="18"/>
                <w:szCs w:val="18"/>
              </w:rPr>
            </w:pPr>
            <w:r w:rsidRPr="0002107D">
              <w:rPr>
                <w:sz w:val="18"/>
                <w:szCs w:val="18"/>
              </w:rPr>
              <w:t>1.4563</w:t>
            </w:r>
          </w:p>
        </w:tc>
        <w:tc>
          <w:tcPr>
            <w:tcW w:w="1073" w:type="dxa"/>
          </w:tcPr>
          <w:p w14:paraId="2B67D016" w14:textId="77777777" w:rsidR="00C75987" w:rsidRPr="0002107D" w:rsidRDefault="00C75987" w:rsidP="00C75987">
            <w:pPr>
              <w:spacing w:before="0" w:after="0"/>
              <w:rPr>
                <w:sz w:val="18"/>
                <w:szCs w:val="18"/>
              </w:rPr>
            </w:pPr>
            <w:r w:rsidRPr="0002107D">
              <w:rPr>
                <w:sz w:val="18"/>
                <w:szCs w:val="18"/>
              </w:rPr>
              <w:t>0.1768</w:t>
            </w:r>
          </w:p>
        </w:tc>
      </w:tr>
      <w:tr w:rsidR="00C75987" w:rsidRPr="000F65A4" w14:paraId="0AC4EA80" w14:textId="77777777" w:rsidTr="00D91C77">
        <w:trPr>
          <w:trHeight w:val="340"/>
          <w:jc w:val="center"/>
        </w:trPr>
        <w:tc>
          <w:tcPr>
            <w:tcW w:w="2252" w:type="dxa"/>
          </w:tcPr>
          <w:p w14:paraId="3EC87BFB" w14:textId="77777777" w:rsidR="00C75987" w:rsidRPr="000F65A4" w:rsidRDefault="00C75987" w:rsidP="00C75987">
            <w:pPr>
              <w:spacing w:before="0" w:after="0"/>
              <w:rPr>
                <w:sz w:val="18"/>
                <w:szCs w:val="18"/>
              </w:rPr>
            </w:pPr>
            <w:r>
              <w:rPr>
                <w:sz w:val="18"/>
                <w:szCs w:val="18"/>
              </w:rPr>
              <w:t>2015 vs. 2018</w:t>
            </w:r>
          </w:p>
        </w:tc>
        <w:tc>
          <w:tcPr>
            <w:tcW w:w="887" w:type="dxa"/>
          </w:tcPr>
          <w:p w14:paraId="2C49305D" w14:textId="77777777" w:rsidR="00C75987" w:rsidRPr="0002107D" w:rsidRDefault="00C75987" w:rsidP="00C75987">
            <w:pPr>
              <w:spacing w:before="0" w:after="0"/>
              <w:rPr>
                <w:sz w:val="18"/>
                <w:szCs w:val="18"/>
              </w:rPr>
            </w:pPr>
            <w:r w:rsidRPr="0002107D">
              <w:rPr>
                <w:sz w:val="18"/>
                <w:szCs w:val="18"/>
              </w:rPr>
              <w:t>0.82529</w:t>
            </w:r>
          </w:p>
        </w:tc>
        <w:tc>
          <w:tcPr>
            <w:tcW w:w="1073" w:type="dxa"/>
          </w:tcPr>
          <w:p w14:paraId="0ED13402" w14:textId="77777777" w:rsidR="00C75987" w:rsidRPr="0002107D" w:rsidRDefault="00C75987" w:rsidP="00C75987">
            <w:pPr>
              <w:spacing w:before="0" w:after="0"/>
              <w:rPr>
                <w:sz w:val="18"/>
                <w:szCs w:val="18"/>
              </w:rPr>
            </w:pPr>
            <w:r w:rsidRPr="0002107D">
              <w:rPr>
                <w:sz w:val="18"/>
                <w:szCs w:val="18"/>
              </w:rPr>
              <w:t>0.4424</w:t>
            </w:r>
          </w:p>
        </w:tc>
      </w:tr>
      <w:tr w:rsidR="00C75987" w:rsidRPr="000F65A4" w14:paraId="502A3425" w14:textId="77777777" w:rsidTr="00D91C77">
        <w:trPr>
          <w:trHeight w:val="340"/>
          <w:jc w:val="center"/>
        </w:trPr>
        <w:tc>
          <w:tcPr>
            <w:tcW w:w="2252" w:type="dxa"/>
          </w:tcPr>
          <w:p w14:paraId="3F64E5B3" w14:textId="77777777" w:rsidR="00C75987" w:rsidRDefault="00C75987" w:rsidP="00C75987">
            <w:pPr>
              <w:spacing w:before="0" w:after="0"/>
              <w:rPr>
                <w:sz w:val="18"/>
                <w:szCs w:val="18"/>
              </w:rPr>
            </w:pPr>
            <w:r>
              <w:rPr>
                <w:sz w:val="18"/>
                <w:szCs w:val="18"/>
              </w:rPr>
              <w:t>2015 vs. 2019</w:t>
            </w:r>
          </w:p>
        </w:tc>
        <w:tc>
          <w:tcPr>
            <w:tcW w:w="887" w:type="dxa"/>
          </w:tcPr>
          <w:p w14:paraId="1CCCDC85" w14:textId="77777777" w:rsidR="00C75987" w:rsidRPr="0002107D" w:rsidRDefault="00C75987" w:rsidP="00C75987">
            <w:pPr>
              <w:spacing w:before="0" w:after="0"/>
              <w:rPr>
                <w:sz w:val="18"/>
                <w:szCs w:val="18"/>
              </w:rPr>
            </w:pPr>
            <w:r w:rsidRPr="0002107D">
              <w:rPr>
                <w:sz w:val="18"/>
                <w:szCs w:val="18"/>
              </w:rPr>
              <w:t>3.6323</w:t>
            </w:r>
          </w:p>
        </w:tc>
        <w:tc>
          <w:tcPr>
            <w:tcW w:w="1073" w:type="dxa"/>
          </w:tcPr>
          <w:p w14:paraId="7A34A1A5" w14:textId="77777777" w:rsidR="00C75987" w:rsidRPr="00F77752" w:rsidRDefault="00C75987" w:rsidP="00C75987">
            <w:pPr>
              <w:spacing w:before="0" w:after="0"/>
              <w:rPr>
                <w:b/>
                <w:sz w:val="18"/>
                <w:szCs w:val="18"/>
              </w:rPr>
            </w:pPr>
            <w:r w:rsidRPr="00F77752">
              <w:rPr>
                <w:b/>
                <w:sz w:val="18"/>
                <w:szCs w:val="18"/>
              </w:rPr>
              <w:t>0.0017</w:t>
            </w:r>
          </w:p>
        </w:tc>
      </w:tr>
      <w:tr w:rsidR="00C75987" w:rsidRPr="000F65A4" w14:paraId="784BA016" w14:textId="77777777" w:rsidTr="00D91C77">
        <w:trPr>
          <w:trHeight w:val="340"/>
          <w:jc w:val="center"/>
        </w:trPr>
        <w:tc>
          <w:tcPr>
            <w:tcW w:w="2252" w:type="dxa"/>
          </w:tcPr>
          <w:p w14:paraId="7E1F5D5C" w14:textId="77777777" w:rsidR="00C75987" w:rsidRPr="000F65A4" w:rsidRDefault="00C75987" w:rsidP="00C75987">
            <w:pPr>
              <w:spacing w:before="0" w:after="0"/>
              <w:rPr>
                <w:sz w:val="18"/>
                <w:szCs w:val="18"/>
              </w:rPr>
            </w:pPr>
            <w:r w:rsidRPr="000F65A4">
              <w:rPr>
                <w:sz w:val="18"/>
                <w:szCs w:val="18"/>
              </w:rPr>
              <w:t>2016 vs. 2017</w:t>
            </w:r>
          </w:p>
        </w:tc>
        <w:tc>
          <w:tcPr>
            <w:tcW w:w="887" w:type="dxa"/>
          </w:tcPr>
          <w:p w14:paraId="144D7E2C" w14:textId="77777777" w:rsidR="00C75987" w:rsidRPr="0002107D" w:rsidRDefault="00C75987" w:rsidP="00C75987">
            <w:pPr>
              <w:spacing w:before="0" w:after="0"/>
              <w:rPr>
                <w:sz w:val="18"/>
                <w:szCs w:val="18"/>
              </w:rPr>
            </w:pPr>
            <w:r w:rsidRPr="0002107D">
              <w:rPr>
                <w:sz w:val="18"/>
                <w:szCs w:val="18"/>
              </w:rPr>
              <w:t>1.6998</w:t>
            </w:r>
          </w:p>
        </w:tc>
        <w:tc>
          <w:tcPr>
            <w:tcW w:w="1073" w:type="dxa"/>
          </w:tcPr>
          <w:p w14:paraId="7BEE1940" w14:textId="77777777" w:rsidR="00C75987" w:rsidRPr="0002107D" w:rsidRDefault="00C75987" w:rsidP="00C75987">
            <w:pPr>
              <w:spacing w:before="0" w:after="0"/>
              <w:rPr>
                <w:sz w:val="18"/>
                <w:szCs w:val="18"/>
              </w:rPr>
            </w:pPr>
            <w:r w:rsidRPr="0002107D">
              <w:rPr>
                <w:sz w:val="18"/>
                <w:szCs w:val="18"/>
              </w:rPr>
              <w:t>0.1172</w:t>
            </w:r>
          </w:p>
        </w:tc>
      </w:tr>
      <w:tr w:rsidR="00C75987" w:rsidRPr="000F65A4" w14:paraId="2032FFD1" w14:textId="77777777" w:rsidTr="00D91C77">
        <w:trPr>
          <w:trHeight w:val="340"/>
          <w:jc w:val="center"/>
        </w:trPr>
        <w:tc>
          <w:tcPr>
            <w:tcW w:w="2252" w:type="dxa"/>
          </w:tcPr>
          <w:p w14:paraId="0849654E" w14:textId="77777777" w:rsidR="00C75987" w:rsidRPr="000F65A4" w:rsidRDefault="00C75987" w:rsidP="00C75987">
            <w:pPr>
              <w:spacing w:before="0" w:after="0"/>
              <w:rPr>
                <w:sz w:val="18"/>
                <w:szCs w:val="18"/>
              </w:rPr>
            </w:pPr>
            <w:r>
              <w:rPr>
                <w:sz w:val="18"/>
                <w:szCs w:val="18"/>
              </w:rPr>
              <w:t>2016 vs. 2018</w:t>
            </w:r>
          </w:p>
        </w:tc>
        <w:tc>
          <w:tcPr>
            <w:tcW w:w="887" w:type="dxa"/>
          </w:tcPr>
          <w:p w14:paraId="02C017D0" w14:textId="77777777" w:rsidR="00C75987" w:rsidRPr="0002107D" w:rsidRDefault="00C75987" w:rsidP="00C75987">
            <w:pPr>
              <w:spacing w:before="0" w:after="0"/>
              <w:rPr>
                <w:sz w:val="18"/>
                <w:szCs w:val="18"/>
              </w:rPr>
            </w:pPr>
            <w:r w:rsidRPr="0002107D">
              <w:rPr>
                <w:sz w:val="18"/>
                <w:szCs w:val="18"/>
              </w:rPr>
              <w:t>0.69301</w:t>
            </w:r>
          </w:p>
        </w:tc>
        <w:tc>
          <w:tcPr>
            <w:tcW w:w="1073" w:type="dxa"/>
          </w:tcPr>
          <w:p w14:paraId="1E5E3C10" w14:textId="77777777" w:rsidR="00C75987" w:rsidRPr="0002107D" w:rsidRDefault="00C75987" w:rsidP="00C75987">
            <w:pPr>
              <w:spacing w:before="0" w:after="0"/>
              <w:rPr>
                <w:sz w:val="18"/>
                <w:szCs w:val="18"/>
              </w:rPr>
            </w:pPr>
            <w:r w:rsidRPr="0002107D">
              <w:rPr>
                <w:sz w:val="18"/>
                <w:szCs w:val="18"/>
              </w:rPr>
              <w:t>0.5219</w:t>
            </w:r>
          </w:p>
        </w:tc>
      </w:tr>
      <w:tr w:rsidR="00C75987" w:rsidRPr="000F65A4" w14:paraId="415044FC" w14:textId="77777777" w:rsidTr="00D91C77">
        <w:trPr>
          <w:trHeight w:val="340"/>
          <w:jc w:val="center"/>
        </w:trPr>
        <w:tc>
          <w:tcPr>
            <w:tcW w:w="2252" w:type="dxa"/>
          </w:tcPr>
          <w:p w14:paraId="5F8CC2C6" w14:textId="77777777" w:rsidR="00C75987" w:rsidRDefault="00C75987" w:rsidP="00C75987">
            <w:pPr>
              <w:spacing w:before="0" w:after="0"/>
              <w:rPr>
                <w:sz w:val="18"/>
                <w:szCs w:val="18"/>
              </w:rPr>
            </w:pPr>
            <w:r>
              <w:rPr>
                <w:sz w:val="18"/>
                <w:szCs w:val="18"/>
              </w:rPr>
              <w:t>2016 vs. 2019</w:t>
            </w:r>
          </w:p>
        </w:tc>
        <w:tc>
          <w:tcPr>
            <w:tcW w:w="887" w:type="dxa"/>
          </w:tcPr>
          <w:p w14:paraId="36191B91" w14:textId="77777777" w:rsidR="00C75987" w:rsidRPr="0002107D" w:rsidRDefault="00C75987" w:rsidP="00C75987">
            <w:pPr>
              <w:spacing w:before="0" w:after="0"/>
              <w:rPr>
                <w:sz w:val="18"/>
                <w:szCs w:val="18"/>
              </w:rPr>
            </w:pPr>
            <w:r w:rsidRPr="0002107D">
              <w:rPr>
                <w:sz w:val="18"/>
                <w:szCs w:val="18"/>
              </w:rPr>
              <w:t>4.7217</w:t>
            </w:r>
          </w:p>
        </w:tc>
        <w:tc>
          <w:tcPr>
            <w:tcW w:w="1073" w:type="dxa"/>
          </w:tcPr>
          <w:p w14:paraId="7C436A41" w14:textId="77777777" w:rsidR="00C75987" w:rsidRPr="00F77752" w:rsidRDefault="00C75987" w:rsidP="00C75987">
            <w:pPr>
              <w:spacing w:before="0" w:after="0"/>
              <w:rPr>
                <w:b/>
                <w:sz w:val="18"/>
                <w:szCs w:val="18"/>
              </w:rPr>
            </w:pPr>
            <w:r w:rsidRPr="00F77752">
              <w:rPr>
                <w:b/>
                <w:sz w:val="18"/>
                <w:szCs w:val="18"/>
              </w:rPr>
              <w:t>0.0006</w:t>
            </w:r>
          </w:p>
        </w:tc>
      </w:tr>
      <w:tr w:rsidR="00C75987" w:rsidRPr="000F65A4" w14:paraId="007F8BCB" w14:textId="77777777" w:rsidTr="00D91C77">
        <w:trPr>
          <w:trHeight w:val="340"/>
          <w:jc w:val="center"/>
        </w:trPr>
        <w:tc>
          <w:tcPr>
            <w:tcW w:w="2252" w:type="dxa"/>
          </w:tcPr>
          <w:p w14:paraId="3F735DAD" w14:textId="77777777" w:rsidR="00C75987" w:rsidRDefault="00C75987" w:rsidP="00C75987">
            <w:pPr>
              <w:spacing w:before="0" w:after="0"/>
              <w:rPr>
                <w:sz w:val="18"/>
                <w:szCs w:val="18"/>
              </w:rPr>
            </w:pPr>
            <w:r>
              <w:rPr>
                <w:sz w:val="18"/>
                <w:szCs w:val="18"/>
              </w:rPr>
              <w:t>2017 vs. 2018</w:t>
            </w:r>
          </w:p>
        </w:tc>
        <w:tc>
          <w:tcPr>
            <w:tcW w:w="887" w:type="dxa"/>
          </w:tcPr>
          <w:p w14:paraId="47DD7F6D" w14:textId="77777777" w:rsidR="00C75987" w:rsidRPr="0002107D" w:rsidRDefault="00C75987" w:rsidP="00C75987">
            <w:pPr>
              <w:spacing w:before="0" w:after="0"/>
              <w:rPr>
                <w:sz w:val="18"/>
                <w:szCs w:val="18"/>
              </w:rPr>
            </w:pPr>
            <w:r w:rsidRPr="0002107D">
              <w:rPr>
                <w:sz w:val="18"/>
                <w:szCs w:val="18"/>
              </w:rPr>
              <w:t>0.8086</w:t>
            </w:r>
          </w:p>
        </w:tc>
        <w:tc>
          <w:tcPr>
            <w:tcW w:w="1073" w:type="dxa"/>
          </w:tcPr>
          <w:p w14:paraId="176E60AD" w14:textId="77777777" w:rsidR="00C75987" w:rsidRPr="0002107D" w:rsidRDefault="00C75987" w:rsidP="00C75987">
            <w:pPr>
              <w:spacing w:before="0" w:after="0"/>
              <w:rPr>
                <w:sz w:val="18"/>
                <w:szCs w:val="18"/>
              </w:rPr>
            </w:pPr>
            <w:r w:rsidRPr="0002107D">
              <w:rPr>
                <w:sz w:val="18"/>
                <w:szCs w:val="18"/>
              </w:rPr>
              <w:t>0.4507</w:t>
            </w:r>
          </w:p>
        </w:tc>
      </w:tr>
      <w:tr w:rsidR="00C75987" w:rsidRPr="000F65A4" w14:paraId="48C5FB21" w14:textId="77777777" w:rsidTr="00D91C77">
        <w:trPr>
          <w:trHeight w:val="340"/>
          <w:jc w:val="center"/>
        </w:trPr>
        <w:tc>
          <w:tcPr>
            <w:tcW w:w="2252" w:type="dxa"/>
          </w:tcPr>
          <w:p w14:paraId="38228E0A" w14:textId="77777777" w:rsidR="00C75987" w:rsidRDefault="00C75987" w:rsidP="00C75987">
            <w:pPr>
              <w:spacing w:before="0" w:after="0"/>
              <w:rPr>
                <w:sz w:val="18"/>
                <w:szCs w:val="18"/>
              </w:rPr>
            </w:pPr>
            <w:r>
              <w:rPr>
                <w:sz w:val="18"/>
                <w:szCs w:val="18"/>
              </w:rPr>
              <w:t>2017 vs. 2019</w:t>
            </w:r>
          </w:p>
        </w:tc>
        <w:tc>
          <w:tcPr>
            <w:tcW w:w="887" w:type="dxa"/>
          </w:tcPr>
          <w:p w14:paraId="20AFDE51" w14:textId="77777777" w:rsidR="00C75987" w:rsidRPr="0002107D" w:rsidRDefault="00C75987" w:rsidP="00C75987">
            <w:pPr>
              <w:spacing w:before="0" w:after="0"/>
              <w:rPr>
                <w:sz w:val="18"/>
                <w:szCs w:val="18"/>
              </w:rPr>
            </w:pPr>
            <w:r w:rsidRPr="0002107D">
              <w:rPr>
                <w:sz w:val="18"/>
                <w:szCs w:val="18"/>
              </w:rPr>
              <w:t>2.1526</w:t>
            </w:r>
          </w:p>
        </w:tc>
        <w:tc>
          <w:tcPr>
            <w:tcW w:w="1073" w:type="dxa"/>
          </w:tcPr>
          <w:p w14:paraId="15F08FB6" w14:textId="77777777" w:rsidR="00C75987" w:rsidRPr="0002107D" w:rsidRDefault="00C75987" w:rsidP="00C75987">
            <w:pPr>
              <w:spacing w:before="0" w:after="0"/>
              <w:rPr>
                <w:sz w:val="18"/>
                <w:szCs w:val="18"/>
              </w:rPr>
            </w:pPr>
            <w:r w:rsidRPr="0002107D">
              <w:rPr>
                <w:sz w:val="18"/>
                <w:szCs w:val="18"/>
              </w:rPr>
              <w:t>0.0646</w:t>
            </w:r>
          </w:p>
        </w:tc>
      </w:tr>
      <w:tr w:rsidR="00C75987" w:rsidRPr="000F65A4" w14:paraId="5101B43F" w14:textId="77777777" w:rsidTr="00D91C77">
        <w:trPr>
          <w:trHeight w:val="340"/>
          <w:jc w:val="center"/>
        </w:trPr>
        <w:tc>
          <w:tcPr>
            <w:tcW w:w="2252" w:type="dxa"/>
            <w:tcBorders>
              <w:bottom w:val="single" w:sz="4" w:space="0" w:color="auto"/>
            </w:tcBorders>
          </w:tcPr>
          <w:p w14:paraId="6E3FFBCD" w14:textId="77777777" w:rsidR="00C75987" w:rsidRDefault="00C75987" w:rsidP="00C75987">
            <w:pPr>
              <w:spacing w:before="0" w:after="0"/>
              <w:rPr>
                <w:sz w:val="18"/>
                <w:szCs w:val="18"/>
              </w:rPr>
            </w:pPr>
            <w:r>
              <w:rPr>
                <w:sz w:val="18"/>
                <w:szCs w:val="18"/>
              </w:rPr>
              <w:t>2018 vs. 2019</w:t>
            </w:r>
          </w:p>
        </w:tc>
        <w:tc>
          <w:tcPr>
            <w:tcW w:w="887" w:type="dxa"/>
            <w:tcBorders>
              <w:bottom w:val="single" w:sz="4" w:space="0" w:color="auto"/>
            </w:tcBorders>
          </w:tcPr>
          <w:p w14:paraId="27ABC702" w14:textId="77777777" w:rsidR="00C75987" w:rsidRPr="0002107D" w:rsidRDefault="00C75987" w:rsidP="00C75987">
            <w:pPr>
              <w:spacing w:before="0" w:after="0"/>
              <w:rPr>
                <w:sz w:val="18"/>
                <w:szCs w:val="18"/>
              </w:rPr>
            </w:pPr>
            <w:r w:rsidRPr="0002107D">
              <w:rPr>
                <w:sz w:val="18"/>
                <w:szCs w:val="18"/>
              </w:rPr>
              <w:t>2.8114</w:t>
            </w:r>
          </w:p>
        </w:tc>
        <w:tc>
          <w:tcPr>
            <w:tcW w:w="1073" w:type="dxa"/>
            <w:tcBorders>
              <w:bottom w:val="single" w:sz="4" w:space="0" w:color="auto"/>
            </w:tcBorders>
          </w:tcPr>
          <w:p w14:paraId="03FE61FC" w14:textId="5F751A85" w:rsidR="00C75987" w:rsidRPr="0002107D" w:rsidRDefault="00C75987" w:rsidP="00C75987">
            <w:pPr>
              <w:spacing w:before="0" w:after="0"/>
              <w:rPr>
                <w:sz w:val="18"/>
                <w:szCs w:val="18"/>
              </w:rPr>
            </w:pPr>
            <w:r w:rsidRPr="0002107D">
              <w:rPr>
                <w:sz w:val="18"/>
                <w:szCs w:val="18"/>
              </w:rPr>
              <w:t>0.015</w:t>
            </w:r>
            <w:r w:rsidR="00E75F6B">
              <w:rPr>
                <w:sz w:val="18"/>
                <w:szCs w:val="18"/>
              </w:rPr>
              <w:t>0</w:t>
            </w:r>
          </w:p>
        </w:tc>
      </w:tr>
    </w:tbl>
    <w:p w14:paraId="496CBB77" w14:textId="7CE3E87C" w:rsidR="00C75987" w:rsidRPr="00410B45" w:rsidRDefault="00C75987" w:rsidP="00C75987">
      <w:pPr>
        <w:rPr>
          <w:i/>
          <w:u w:val="single"/>
        </w:rPr>
      </w:pPr>
      <w:r>
        <w:rPr>
          <w:i/>
          <w:u w:val="single"/>
        </w:rPr>
        <w:lastRenderedPageBreak/>
        <w:t>L</w:t>
      </w:r>
      <w:r w:rsidRPr="00410B45">
        <w:rPr>
          <w:i/>
          <w:u w:val="single"/>
        </w:rPr>
        <w:t>ength and age structure</w:t>
      </w:r>
    </w:p>
    <w:p w14:paraId="6B609141" w14:textId="358B23AD" w:rsidR="00C75987" w:rsidRDefault="00785526" w:rsidP="00C75987">
      <w:pPr>
        <w:rPr>
          <w:i/>
          <w:u w:val="single"/>
        </w:rPr>
      </w:pPr>
      <w:r>
        <w:t xml:space="preserve">From 2015–2019, YOY (age 0+) golden perch were absent from electrofishing, although two individuals were collected in fyke nets in 2017. In 2015, the sampled population of golden perch ranged in age from 2+ to 18+ years, with </w:t>
      </w:r>
      <w:r w:rsidRPr="0097212A">
        <w:t xml:space="preserve">dominant cohorts of age </w:t>
      </w:r>
      <w:r>
        <w:t>4</w:t>
      </w:r>
      <w:r w:rsidRPr="0097212A">
        <w:t>+</w:t>
      </w:r>
      <w:r>
        <w:t>, 5</w:t>
      </w:r>
      <w:r w:rsidRPr="0097212A">
        <w:t>+</w:t>
      </w:r>
      <w:r>
        <w:t xml:space="preserve">, 14+ and 18+ </w:t>
      </w:r>
      <w:r w:rsidRPr="0097212A">
        <w:t xml:space="preserve">fish, </w:t>
      </w:r>
      <w:r>
        <w:t xml:space="preserve">born/originating </w:t>
      </w:r>
      <w:r w:rsidRPr="0097212A">
        <w:t xml:space="preserve">in </w:t>
      </w:r>
      <w:r>
        <w:t xml:space="preserve">2010-11, </w:t>
      </w:r>
      <w:r w:rsidRPr="0097212A">
        <w:t>2009</w:t>
      </w:r>
      <w:r>
        <w:rPr>
          <w:rFonts w:cstheme="minorHAnsi"/>
        </w:rPr>
        <w:t>-</w:t>
      </w:r>
      <w:r w:rsidRPr="0097212A">
        <w:t>10</w:t>
      </w:r>
      <w:r>
        <w:t>, 2000-01 and 1996-97</w:t>
      </w:r>
      <w:r w:rsidRPr="0097212A">
        <w:t>, respectively</w:t>
      </w:r>
      <w:r w:rsidR="00C75987">
        <w:t xml:space="preserve"> (</w:t>
      </w:r>
      <w:r w:rsidR="00C75987">
        <w:fldChar w:fldCharType="begin"/>
      </w:r>
      <w:r w:rsidR="00C75987">
        <w:instrText xml:space="preserve"> REF _Ref531251781 \h </w:instrText>
      </w:r>
      <w:r w:rsidR="00C75987">
        <w:fldChar w:fldCharType="separate"/>
      </w:r>
      <w:r w:rsidR="00A20F12">
        <w:t xml:space="preserve">Figure </w:t>
      </w:r>
      <w:r w:rsidR="00A20F12">
        <w:rPr>
          <w:noProof/>
        </w:rPr>
        <w:t>36</w:t>
      </w:r>
      <w:r w:rsidR="00C75987">
        <w:fldChar w:fldCharType="end"/>
      </w:r>
      <w:r w:rsidR="00C75987" w:rsidRPr="00754625">
        <w:t>)</w:t>
      </w:r>
      <w:r w:rsidR="00C75987" w:rsidRPr="0097212A">
        <w:t xml:space="preserve">. </w:t>
      </w:r>
      <w:r>
        <w:t>In 2015, a</w:t>
      </w:r>
      <w:r w:rsidRPr="0097212A">
        <w:t xml:space="preserve">ge </w:t>
      </w:r>
      <w:r>
        <w:t>4+, 5</w:t>
      </w:r>
      <w:r w:rsidRPr="0097212A">
        <w:t>+</w:t>
      </w:r>
      <w:r>
        <w:t>, 14+ and 18+</w:t>
      </w:r>
      <w:r w:rsidRPr="0097212A">
        <w:t xml:space="preserve"> fish comprised </w:t>
      </w:r>
      <w:r>
        <w:t>30, 35, 9</w:t>
      </w:r>
      <w:r w:rsidRPr="0097212A">
        <w:t xml:space="preserve"> and </w:t>
      </w:r>
      <w:r>
        <w:t>10</w:t>
      </w:r>
      <w:r w:rsidRPr="0097212A">
        <w:t xml:space="preserve">% of the sampled population in the </w:t>
      </w:r>
      <w:r>
        <w:t>LMR</w:t>
      </w:r>
      <w:r w:rsidRPr="0097212A">
        <w:t>, respectively</w:t>
      </w:r>
      <w:r w:rsidRPr="00754625">
        <w:t>.</w:t>
      </w:r>
      <w:r>
        <w:t xml:space="preserve"> These four cohorts persisted in the population from 2015–2019, but their relative contribution in the population shifted. </w:t>
      </w:r>
      <w:r w:rsidRPr="0097212A">
        <w:t>In 201</w:t>
      </w:r>
      <w:r>
        <w:t>9</w:t>
      </w:r>
      <w:r w:rsidRPr="0097212A">
        <w:t xml:space="preserve">, sampled </w:t>
      </w:r>
      <w:r>
        <w:t>g</w:t>
      </w:r>
      <w:r w:rsidRPr="0097212A">
        <w:t xml:space="preserve">olden perch ranged in age from </w:t>
      </w:r>
      <w:r>
        <w:t>1</w:t>
      </w:r>
      <w:r w:rsidRPr="0097212A">
        <w:t xml:space="preserve">+ to </w:t>
      </w:r>
      <w:r>
        <w:t>22</w:t>
      </w:r>
      <w:r w:rsidRPr="0097212A">
        <w:t>+</w:t>
      </w:r>
      <w:r>
        <w:t xml:space="preserve"> years</w:t>
      </w:r>
      <w:r w:rsidRPr="0097212A">
        <w:t xml:space="preserve">, with dominant cohorts of age </w:t>
      </w:r>
      <w:r>
        <w:t>5+, 7</w:t>
      </w:r>
      <w:r w:rsidRPr="0097212A">
        <w:t>+</w:t>
      </w:r>
      <w:r>
        <w:t>, 8</w:t>
      </w:r>
      <w:r w:rsidRPr="0097212A">
        <w:t>+</w:t>
      </w:r>
      <w:r>
        <w:t xml:space="preserve"> and 9+ </w:t>
      </w:r>
      <w:r w:rsidRPr="0097212A">
        <w:t xml:space="preserve">fish, </w:t>
      </w:r>
      <w:r>
        <w:t>born/originating</w:t>
      </w:r>
      <w:r w:rsidRPr="0097212A">
        <w:t xml:space="preserve"> in </w:t>
      </w:r>
      <w:r>
        <w:t xml:space="preserve">2013-14, </w:t>
      </w:r>
      <w:r w:rsidRPr="0097212A">
        <w:t>201</w:t>
      </w:r>
      <w:r>
        <w:t>1-</w:t>
      </w:r>
      <w:r w:rsidRPr="0097212A">
        <w:t>1</w:t>
      </w:r>
      <w:r>
        <w:t xml:space="preserve">2, 2010-11 and </w:t>
      </w:r>
      <w:r w:rsidRPr="0097212A">
        <w:t>2009</w:t>
      </w:r>
      <w:r>
        <w:rPr>
          <w:rFonts w:cstheme="minorHAnsi"/>
        </w:rPr>
        <w:t>-</w:t>
      </w:r>
      <w:r w:rsidRPr="0097212A">
        <w:t>10, respectively</w:t>
      </w:r>
      <w:r>
        <w:t xml:space="preserve">, and </w:t>
      </w:r>
      <w:r w:rsidRPr="0097212A">
        <w:t>compris</w:t>
      </w:r>
      <w:r>
        <w:t>ing</w:t>
      </w:r>
      <w:r w:rsidRPr="0097212A">
        <w:t xml:space="preserve"> </w:t>
      </w:r>
      <w:r>
        <w:t>9, 23, 41</w:t>
      </w:r>
      <w:r w:rsidRPr="0097212A">
        <w:t xml:space="preserve"> and </w:t>
      </w:r>
      <w:r>
        <w:t>13</w:t>
      </w:r>
      <w:r w:rsidRPr="0097212A">
        <w:t xml:space="preserve">% of the sampled population in the </w:t>
      </w:r>
      <w:r>
        <w:t>LMR, respectively</w:t>
      </w:r>
      <w:r w:rsidR="00C75987" w:rsidRPr="00754625">
        <w:t>.</w:t>
      </w:r>
      <w:r w:rsidR="00C75987" w:rsidRPr="00DF19AE">
        <w:rPr>
          <w:i/>
          <w:u w:val="single"/>
        </w:rPr>
        <w:t xml:space="preserve"> </w:t>
      </w:r>
    </w:p>
    <w:p w14:paraId="72B16053" w14:textId="77777777" w:rsidR="00C75987" w:rsidRPr="00410B45" w:rsidRDefault="00C75987" w:rsidP="00C75987">
      <w:pPr>
        <w:rPr>
          <w:i/>
          <w:u w:val="single"/>
        </w:rPr>
      </w:pPr>
      <w:r w:rsidRPr="00410B45">
        <w:rPr>
          <w:i/>
          <w:u w:val="single"/>
        </w:rPr>
        <w:t xml:space="preserve">Otolith </w:t>
      </w:r>
      <w:r w:rsidRPr="00410B45">
        <w:rPr>
          <w:i/>
          <w:u w:val="single"/>
          <w:vertAlign w:val="superscript"/>
        </w:rPr>
        <w:t>87</w:t>
      </w:r>
      <w:r w:rsidRPr="00410B45">
        <w:rPr>
          <w:i/>
          <w:u w:val="single"/>
        </w:rPr>
        <w:t>Sr/</w:t>
      </w:r>
      <w:r w:rsidRPr="00410B45">
        <w:rPr>
          <w:i/>
          <w:u w:val="single"/>
          <w:vertAlign w:val="superscript"/>
        </w:rPr>
        <w:t>86</w:t>
      </w:r>
      <w:r w:rsidRPr="00410B45">
        <w:rPr>
          <w:i/>
          <w:u w:val="single"/>
        </w:rPr>
        <w:t>Sr, natal origin and m</w:t>
      </w:r>
      <w:r>
        <w:rPr>
          <w:i/>
          <w:u w:val="single"/>
        </w:rPr>
        <w:t>igration history of golden</w:t>
      </w:r>
      <w:r w:rsidRPr="00410B45">
        <w:rPr>
          <w:i/>
          <w:u w:val="single"/>
        </w:rPr>
        <w:t xml:space="preserve"> perch</w:t>
      </w:r>
    </w:p>
    <w:p w14:paraId="19C937C8" w14:textId="55E70E71" w:rsidR="00C75987" w:rsidRDefault="00785526" w:rsidP="00C75987">
      <w:pPr>
        <w:rPr>
          <w:highlight w:val="yellow"/>
        </w:rPr>
      </w:pPr>
      <w:r w:rsidRPr="00007BD6">
        <w:t xml:space="preserve">From 2015–2019, a total </w:t>
      </w:r>
      <w:r w:rsidRPr="0041283E">
        <w:t>of 206 golden</w:t>
      </w:r>
      <w:r w:rsidRPr="00007BD6">
        <w:t xml:space="preserve"> perch</w:t>
      </w:r>
      <w:r>
        <w:t xml:space="preserve"> (excluding </w:t>
      </w:r>
      <w:r w:rsidRPr="00B63D71">
        <w:t>larvae) were analysed for natal origin and migration history</w:t>
      </w:r>
      <w:r>
        <w:t>,</w:t>
      </w:r>
      <w:r w:rsidRPr="00B63D71">
        <w:t xml:space="preserve"> from the following cohorts: 2016-17 (</w:t>
      </w:r>
      <w:r w:rsidRPr="00B63D71">
        <w:rPr>
          <w:i/>
        </w:rPr>
        <w:t>n</w:t>
      </w:r>
      <w:r w:rsidRPr="00B63D71">
        <w:t xml:space="preserve"> = 6), 2013-14 (</w:t>
      </w:r>
      <w:r w:rsidRPr="00B63D71">
        <w:rPr>
          <w:i/>
        </w:rPr>
        <w:t>n</w:t>
      </w:r>
      <w:r w:rsidRPr="00B63D71">
        <w:t xml:space="preserve"> = 19), 2012-13 (</w:t>
      </w:r>
      <w:r w:rsidRPr="00B63D71">
        <w:rPr>
          <w:i/>
        </w:rPr>
        <w:t>n</w:t>
      </w:r>
      <w:r w:rsidRPr="00B63D71">
        <w:t xml:space="preserve"> = 13), 2011-12 (</w:t>
      </w:r>
      <w:r w:rsidRPr="00B63D71">
        <w:rPr>
          <w:i/>
        </w:rPr>
        <w:t>n</w:t>
      </w:r>
      <w:r w:rsidRPr="00B63D71">
        <w:t xml:space="preserve"> = 34), 2010-11 (</w:t>
      </w:r>
      <w:r w:rsidRPr="00B63D71">
        <w:rPr>
          <w:i/>
        </w:rPr>
        <w:t>n</w:t>
      </w:r>
      <w:r w:rsidRPr="00B63D71">
        <w:t xml:space="preserve"> = 56), 2009-10 (</w:t>
      </w:r>
      <w:r w:rsidRPr="00B63D71">
        <w:rPr>
          <w:i/>
        </w:rPr>
        <w:t>n</w:t>
      </w:r>
      <w:r w:rsidRPr="00B63D71">
        <w:t xml:space="preserve"> = 46), 2005-06 (n = 9), 2000-01 (</w:t>
      </w:r>
      <w:r w:rsidRPr="00B63D71">
        <w:rPr>
          <w:i/>
        </w:rPr>
        <w:t>n</w:t>
      </w:r>
      <w:r w:rsidRPr="00B63D71">
        <w:t xml:space="preserve"> = 8) and 1996-97 (</w:t>
      </w:r>
      <w:r w:rsidRPr="00B63D71">
        <w:rPr>
          <w:i/>
        </w:rPr>
        <w:t>n</w:t>
      </w:r>
      <w:r w:rsidRPr="00B63D71">
        <w:t xml:space="preserve"> = 15) </w:t>
      </w:r>
      <w:r w:rsidR="00C75987" w:rsidRPr="00B63D71">
        <w:t>(</w:t>
      </w:r>
      <w:r w:rsidR="00C75987" w:rsidRPr="00B63D71">
        <w:fldChar w:fldCharType="begin"/>
      </w:r>
      <w:r w:rsidR="00C75987" w:rsidRPr="00B63D71">
        <w:instrText xml:space="preserve"> REF _Ref531251781 \h </w:instrText>
      </w:r>
      <w:r w:rsidR="00C75987">
        <w:instrText xml:space="preserve"> \* MERGEFORMAT </w:instrText>
      </w:r>
      <w:r w:rsidR="00C75987" w:rsidRPr="00B63D71">
        <w:fldChar w:fldCharType="separate"/>
      </w:r>
      <w:r w:rsidR="00A20F12">
        <w:t xml:space="preserve">Figure </w:t>
      </w:r>
      <w:r w:rsidR="00A20F12">
        <w:rPr>
          <w:noProof/>
        </w:rPr>
        <w:t>36</w:t>
      </w:r>
      <w:r w:rsidR="00C75987" w:rsidRPr="00B63D71">
        <w:fldChar w:fldCharType="end"/>
      </w:r>
      <w:r w:rsidR="00C75987" w:rsidRPr="00B63D71">
        <w:t>).</w:t>
      </w:r>
      <w:r w:rsidR="00C75987" w:rsidRPr="00007BD6">
        <w:t xml:space="preserve"> </w:t>
      </w:r>
    </w:p>
    <w:p w14:paraId="576DAF39" w14:textId="23E2B6F1" w:rsidR="00C75987" w:rsidRDefault="00785526" w:rsidP="00C75987">
      <w:r w:rsidRPr="00ED35B7">
        <w:t xml:space="preserve">Individuals from the three </w:t>
      </w:r>
      <w:r>
        <w:t>most dominant year classes,</w:t>
      </w:r>
      <w:r w:rsidRPr="00ED35B7">
        <w:t xml:space="preserve"> 2011-12, 2010-11 and 2009-10</w:t>
      </w:r>
      <w:r>
        <w:t>,</w:t>
      </w:r>
      <w:r w:rsidRPr="00ED35B7">
        <w:t xml:space="preserve"> exhibited otolith core </w:t>
      </w:r>
      <w:r w:rsidRPr="00ED35B7">
        <w:rPr>
          <w:vertAlign w:val="superscript"/>
        </w:rPr>
        <w:t>87</w:t>
      </w:r>
      <w:r w:rsidRPr="00ED35B7">
        <w:t>Sr/</w:t>
      </w:r>
      <w:r w:rsidRPr="00ED35B7">
        <w:rPr>
          <w:vertAlign w:val="superscript"/>
        </w:rPr>
        <w:t>86</w:t>
      </w:r>
      <w:r w:rsidRPr="00ED35B7">
        <w:t xml:space="preserve">Sr comparable to water </w:t>
      </w:r>
      <w:r w:rsidRPr="00ED35B7">
        <w:rPr>
          <w:vertAlign w:val="superscript"/>
        </w:rPr>
        <w:t>87</w:t>
      </w:r>
      <w:r w:rsidRPr="00ED35B7">
        <w:t>Sr/</w:t>
      </w:r>
      <w:r w:rsidRPr="00ED35B7">
        <w:rPr>
          <w:vertAlign w:val="superscript"/>
        </w:rPr>
        <w:t>86</w:t>
      </w:r>
      <w:r w:rsidRPr="00ED35B7">
        <w:t>Sr in the lower River Murray</w:t>
      </w:r>
      <w:r>
        <w:t xml:space="preserve"> (Murray River downstream of the Darling River junction)</w:t>
      </w:r>
      <w:r w:rsidRPr="00ED35B7">
        <w:t xml:space="preserve"> and the Darling River </w:t>
      </w:r>
      <w:r w:rsidR="00C75987" w:rsidRPr="00ED35B7">
        <w:t>(</w:t>
      </w:r>
      <w:r w:rsidR="00C75987" w:rsidRPr="00ED35B7">
        <w:fldChar w:fldCharType="begin"/>
      </w:r>
      <w:r w:rsidR="00C75987" w:rsidRPr="00ED35B7">
        <w:instrText xml:space="preserve"> REF _Ref531251781 \h  \* MERGEFORMAT </w:instrText>
      </w:r>
      <w:r w:rsidR="00C75987" w:rsidRPr="00ED35B7">
        <w:fldChar w:fldCharType="separate"/>
      </w:r>
      <w:r w:rsidR="00A20F12">
        <w:t xml:space="preserve">Figure </w:t>
      </w:r>
      <w:r w:rsidR="00A20F12">
        <w:rPr>
          <w:noProof/>
        </w:rPr>
        <w:t>36</w:t>
      </w:r>
      <w:r w:rsidR="00C75987" w:rsidRPr="00ED35B7">
        <w:fldChar w:fldCharType="end"/>
      </w:r>
      <w:r w:rsidR="00C75987">
        <w:t xml:space="preserve">; </w:t>
      </w:r>
      <w:r w:rsidR="00C75987">
        <w:fldChar w:fldCharType="begin"/>
      </w:r>
      <w:r w:rsidR="00C75987">
        <w:instrText xml:space="preserve"> REF _Ref16606571 \h </w:instrText>
      </w:r>
      <w:r w:rsidR="00C75987">
        <w:fldChar w:fldCharType="separate"/>
      </w:r>
      <w:r w:rsidR="00A20F12">
        <w:t xml:space="preserve">Figure </w:t>
      </w:r>
      <w:r w:rsidR="00A20F12">
        <w:rPr>
          <w:noProof/>
        </w:rPr>
        <w:t>32</w:t>
      </w:r>
      <w:r w:rsidR="00C75987">
        <w:fldChar w:fldCharType="end"/>
      </w:r>
      <w:r w:rsidR="00C75987" w:rsidRPr="00ED35B7">
        <w:t xml:space="preserve">). </w:t>
      </w:r>
      <w:r w:rsidRPr="00ED35B7">
        <w:t xml:space="preserve">This indicates that some fish from these cohorts were </w:t>
      </w:r>
      <w:r>
        <w:t>born</w:t>
      </w:r>
      <w:r w:rsidRPr="00ED35B7">
        <w:t xml:space="preserve"> and spent their entire lives in the lower River Murray, whilst </w:t>
      </w:r>
      <w:r>
        <w:t>others</w:t>
      </w:r>
      <w:r w:rsidRPr="00ED35B7">
        <w:t xml:space="preserve"> </w:t>
      </w:r>
      <w:r>
        <w:t>originated</w:t>
      </w:r>
      <w:r w:rsidRPr="00ED35B7">
        <w:t xml:space="preserve"> </w:t>
      </w:r>
      <w:r>
        <w:t>from</w:t>
      </w:r>
      <w:r w:rsidRPr="00ED35B7">
        <w:t xml:space="preserve"> the Darling River and transitioned into the lower River Mu</w:t>
      </w:r>
      <w:r>
        <w:t xml:space="preserve">rray in their first (i.e. age 0+, </w:t>
      </w:r>
      <w:r w:rsidR="00C75987" w:rsidRPr="00ED35B7">
        <w:fldChar w:fldCharType="begin"/>
      </w:r>
      <w:r w:rsidR="00C75987" w:rsidRPr="00ED35B7">
        <w:instrText xml:space="preserve"> REF _Ref1389182 \h  \* MERGEFORMAT </w:instrText>
      </w:r>
      <w:r w:rsidR="00C75987" w:rsidRPr="00ED35B7">
        <w:fldChar w:fldCharType="separate"/>
      </w:r>
      <w:r w:rsidR="00A20F12">
        <w:t xml:space="preserve">Figure </w:t>
      </w:r>
      <w:r w:rsidR="00A20F12">
        <w:rPr>
          <w:noProof/>
        </w:rPr>
        <w:t>37</w:t>
      </w:r>
      <w:r w:rsidR="00C75987" w:rsidRPr="00ED35B7">
        <w:fldChar w:fldCharType="end"/>
      </w:r>
      <w:r w:rsidR="00C75987">
        <w:t>a</w:t>
      </w:r>
      <w:r w:rsidR="00C75987" w:rsidRPr="00ED35B7">
        <w:t xml:space="preserve">) </w:t>
      </w:r>
      <w:r w:rsidRPr="00ED35B7">
        <w:t>or second year (i.e. age 1+,</w:t>
      </w:r>
      <w:r w:rsidR="00C75987" w:rsidRPr="00ED35B7">
        <w:t xml:space="preserve"> </w:t>
      </w:r>
      <w:r w:rsidR="00C75987" w:rsidRPr="00ED35B7">
        <w:fldChar w:fldCharType="begin"/>
      </w:r>
      <w:r w:rsidR="00C75987" w:rsidRPr="00ED35B7">
        <w:instrText xml:space="preserve"> REF _Ref1389182 \h  \* MERGEFORMAT </w:instrText>
      </w:r>
      <w:r w:rsidR="00C75987" w:rsidRPr="00ED35B7">
        <w:fldChar w:fldCharType="separate"/>
      </w:r>
      <w:r w:rsidR="00A20F12">
        <w:t xml:space="preserve">Figure </w:t>
      </w:r>
      <w:r w:rsidR="00A20F12">
        <w:rPr>
          <w:noProof/>
        </w:rPr>
        <w:t>37</w:t>
      </w:r>
      <w:r w:rsidR="00C75987" w:rsidRPr="00ED35B7">
        <w:fldChar w:fldCharType="end"/>
      </w:r>
      <w:r w:rsidR="00C75987" w:rsidRPr="00ED35B7">
        <w:t xml:space="preserve">b), </w:t>
      </w:r>
      <w:r w:rsidRPr="00ED35B7">
        <w:t>and remained in this region until capture</w:t>
      </w:r>
      <w:r w:rsidR="00C75987" w:rsidRPr="00ED35B7">
        <w:t>.</w:t>
      </w:r>
    </w:p>
    <w:p w14:paraId="25E8070F" w14:textId="236AF9EF" w:rsidR="00C75987" w:rsidRPr="00ED35B7" w:rsidRDefault="00785526" w:rsidP="00C75987">
      <w:r>
        <w:t xml:space="preserve">Golden perch from the 2005-06 cohort </w:t>
      </w:r>
      <w:r w:rsidRPr="009A0E5C">
        <w:t xml:space="preserve">exhibited otolith core </w:t>
      </w:r>
      <w:r w:rsidRPr="009A0E5C">
        <w:rPr>
          <w:vertAlign w:val="superscript"/>
        </w:rPr>
        <w:t>87</w:t>
      </w:r>
      <w:r w:rsidRPr="009A0E5C">
        <w:t>Sr/</w:t>
      </w:r>
      <w:r w:rsidRPr="009A0E5C">
        <w:rPr>
          <w:vertAlign w:val="superscript"/>
        </w:rPr>
        <w:t>86</w:t>
      </w:r>
      <w:r w:rsidRPr="009A0E5C">
        <w:t xml:space="preserve">Sr comparable to water </w:t>
      </w:r>
      <w:r w:rsidRPr="009A0E5C">
        <w:rPr>
          <w:vertAlign w:val="superscript"/>
        </w:rPr>
        <w:t>87</w:t>
      </w:r>
      <w:r w:rsidRPr="009A0E5C">
        <w:t>Sr/</w:t>
      </w:r>
      <w:r w:rsidRPr="009A0E5C">
        <w:rPr>
          <w:vertAlign w:val="superscript"/>
        </w:rPr>
        <w:t>86</w:t>
      </w:r>
      <w:r w:rsidRPr="009A0E5C">
        <w:t xml:space="preserve">Sr in the lower River Murray and the </w:t>
      </w:r>
      <w:r>
        <w:t>mid-Murray</w:t>
      </w:r>
      <w:r w:rsidRPr="009A0E5C">
        <w:t xml:space="preserve"> River (</w:t>
      </w:r>
      <w:r w:rsidR="00C75987" w:rsidRPr="00ED35B7">
        <w:fldChar w:fldCharType="begin"/>
      </w:r>
      <w:r w:rsidR="00C75987" w:rsidRPr="00ED35B7">
        <w:instrText xml:space="preserve"> REF _Ref531251781 \h  \* MERGEFORMAT </w:instrText>
      </w:r>
      <w:r w:rsidR="00C75987" w:rsidRPr="00ED35B7">
        <w:fldChar w:fldCharType="separate"/>
      </w:r>
      <w:r w:rsidR="00A20F12">
        <w:t xml:space="preserve">Figure </w:t>
      </w:r>
      <w:r w:rsidR="00A20F12">
        <w:rPr>
          <w:noProof/>
        </w:rPr>
        <w:t>36</w:t>
      </w:r>
      <w:r w:rsidR="00C75987" w:rsidRPr="00ED35B7">
        <w:fldChar w:fldCharType="end"/>
      </w:r>
      <w:r w:rsidR="00C75987">
        <w:t xml:space="preserve">; </w:t>
      </w:r>
      <w:r w:rsidR="00C75987">
        <w:fldChar w:fldCharType="begin"/>
      </w:r>
      <w:r w:rsidR="00C75987">
        <w:instrText xml:space="preserve"> REF _Ref16606571 \h </w:instrText>
      </w:r>
      <w:r w:rsidR="00C75987">
        <w:fldChar w:fldCharType="separate"/>
      </w:r>
      <w:r w:rsidR="00A20F12">
        <w:t xml:space="preserve">Figure </w:t>
      </w:r>
      <w:r w:rsidR="00A20F12">
        <w:rPr>
          <w:noProof/>
        </w:rPr>
        <w:t>32</w:t>
      </w:r>
      <w:r w:rsidR="00C75987">
        <w:fldChar w:fldCharType="end"/>
      </w:r>
      <w:r w:rsidR="00C75987" w:rsidRPr="009A0E5C">
        <w:t xml:space="preserve">). </w:t>
      </w:r>
      <w:r w:rsidRPr="009A0E5C">
        <w:t>This ind</w:t>
      </w:r>
      <w:r>
        <w:t>icates that some fish from this</w:t>
      </w:r>
      <w:r w:rsidRPr="009A0E5C">
        <w:t xml:space="preserve"> cohorts were </w:t>
      </w:r>
      <w:r>
        <w:t>born</w:t>
      </w:r>
      <w:r w:rsidRPr="009A0E5C">
        <w:t xml:space="preserve"> and spent their entire lives in the lower River Murray, whilst </w:t>
      </w:r>
      <w:r>
        <w:t>others</w:t>
      </w:r>
      <w:r w:rsidRPr="009A0E5C">
        <w:t xml:space="preserve"> </w:t>
      </w:r>
      <w:r>
        <w:t>originated from</w:t>
      </w:r>
      <w:r w:rsidRPr="009A0E5C">
        <w:t xml:space="preserve"> the </w:t>
      </w:r>
      <w:r>
        <w:t>mid-Murray River, upstream of Lock 11,</w:t>
      </w:r>
      <w:r w:rsidRPr="009A0E5C">
        <w:t xml:space="preserve"> and transitioned into the lower River Murray</w:t>
      </w:r>
      <w:r>
        <w:t xml:space="preserve"> </w:t>
      </w:r>
      <w:r w:rsidRPr="00377E05">
        <w:t>early in their first year (i.e. age 0+</w:t>
      </w:r>
      <w:r>
        <w:t>,</w:t>
      </w:r>
      <w:r w:rsidR="00C75987">
        <w:t xml:space="preserve"> </w:t>
      </w:r>
      <w:r w:rsidR="00C75987" w:rsidRPr="00377E05">
        <w:fldChar w:fldCharType="begin"/>
      </w:r>
      <w:r w:rsidR="00C75987" w:rsidRPr="00377E05">
        <w:instrText xml:space="preserve"> REF _Ref1389182 \h  \* MERGEFORMAT </w:instrText>
      </w:r>
      <w:r w:rsidR="00C75987" w:rsidRPr="00377E05">
        <w:fldChar w:fldCharType="separate"/>
      </w:r>
      <w:r w:rsidR="00A20F12">
        <w:t xml:space="preserve">Figure </w:t>
      </w:r>
      <w:r w:rsidR="00A20F12">
        <w:rPr>
          <w:noProof/>
        </w:rPr>
        <w:t>37</w:t>
      </w:r>
      <w:r w:rsidR="00C75987" w:rsidRPr="00377E05">
        <w:fldChar w:fldCharType="end"/>
      </w:r>
      <w:r w:rsidR="00C75987" w:rsidRPr="00377E05">
        <w:t>c), and remained in this region until capture.</w:t>
      </w:r>
    </w:p>
    <w:p w14:paraId="51638CC3" w14:textId="74BBFB7E" w:rsidR="00C75987" w:rsidRPr="00ED35B7" w:rsidRDefault="00E770AF" w:rsidP="00C75987">
      <w:r w:rsidRPr="00ED35B7">
        <w:t>Dominant cohorts of older fish</w:t>
      </w:r>
      <w:r>
        <w:t xml:space="preserve"> </w:t>
      </w:r>
      <w:r w:rsidRPr="00ED35B7">
        <w:t xml:space="preserve">2000-01 and 1996-97, generally exhibited otolith core </w:t>
      </w:r>
      <w:r w:rsidRPr="00ED35B7">
        <w:rPr>
          <w:vertAlign w:val="superscript"/>
        </w:rPr>
        <w:t>87</w:t>
      </w:r>
      <w:r w:rsidRPr="00ED35B7">
        <w:t>Sr/</w:t>
      </w:r>
      <w:r w:rsidRPr="00ED35B7">
        <w:rPr>
          <w:vertAlign w:val="superscript"/>
        </w:rPr>
        <w:t>86</w:t>
      </w:r>
      <w:r w:rsidRPr="00ED35B7">
        <w:t xml:space="preserve">Sr comparable to water </w:t>
      </w:r>
      <w:r w:rsidRPr="00ED35B7">
        <w:rPr>
          <w:vertAlign w:val="superscript"/>
        </w:rPr>
        <w:t>87</w:t>
      </w:r>
      <w:r w:rsidRPr="00ED35B7">
        <w:t>Sr/</w:t>
      </w:r>
      <w:r w:rsidRPr="00ED35B7">
        <w:rPr>
          <w:vertAlign w:val="superscript"/>
        </w:rPr>
        <w:t>86</w:t>
      </w:r>
      <w:r w:rsidRPr="00ED35B7">
        <w:t>Sr in the lower River Murray</w:t>
      </w:r>
      <w:r w:rsidR="00C75987" w:rsidRPr="00ED35B7">
        <w:t xml:space="preserve"> (</w:t>
      </w:r>
      <w:r w:rsidR="00C75987" w:rsidRPr="00ED35B7">
        <w:fldChar w:fldCharType="begin"/>
      </w:r>
      <w:r w:rsidR="00C75987" w:rsidRPr="00ED35B7">
        <w:instrText xml:space="preserve"> REF _Ref531251781 \h  \* MERGEFORMAT </w:instrText>
      </w:r>
      <w:r w:rsidR="00C75987" w:rsidRPr="00ED35B7">
        <w:fldChar w:fldCharType="separate"/>
      </w:r>
      <w:r w:rsidR="00A20F12">
        <w:t xml:space="preserve">Figure </w:t>
      </w:r>
      <w:r w:rsidR="00A20F12">
        <w:rPr>
          <w:noProof/>
        </w:rPr>
        <w:t>36</w:t>
      </w:r>
      <w:r w:rsidR="00C75987" w:rsidRPr="00ED35B7">
        <w:fldChar w:fldCharType="end"/>
      </w:r>
      <w:r w:rsidR="00C75987">
        <w:t xml:space="preserve">; </w:t>
      </w:r>
      <w:r w:rsidR="00C75987">
        <w:fldChar w:fldCharType="begin"/>
      </w:r>
      <w:r w:rsidR="00C75987">
        <w:instrText xml:space="preserve"> REF _Ref16606571 \h </w:instrText>
      </w:r>
      <w:r w:rsidR="00C75987">
        <w:fldChar w:fldCharType="separate"/>
      </w:r>
      <w:r w:rsidR="00A20F12">
        <w:t xml:space="preserve">Figure </w:t>
      </w:r>
      <w:r w:rsidR="00A20F12">
        <w:rPr>
          <w:noProof/>
        </w:rPr>
        <w:t>32</w:t>
      </w:r>
      <w:r w:rsidR="00C75987">
        <w:fldChar w:fldCharType="end"/>
      </w:r>
      <w:r w:rsidR="00C75987" w:rsidRPr="00ED35B7">
        <w:t xml:space="preserve">). </w:t>
      </w:r>
      <w:r w:rsidRPr="00ED35B7">
        <w:t>Transects indicate</w:t>
      </w:r>
      <w:r>
        <w:t>d</w:t>
      </w:r>
      <w:r w:rsidRPr="00ED35B7">
        <w:t xml:space="preserve"> </w:t>
      </w:r>
      <w:r>
        <w:t>these</w:t>
      </w:r>
      <w:r w:rsidRPr="00ED35B7">
        <w:t xml:space="preserve"> fish had spent their entire lives in the lower River Murray</w:t>
      </w:r>
      <w:r w:rsidR="00C75987" w:rsidRPr="00ED35B7">
        <w:t xml:space="preserve"> (</w:t>
      </w:r>
      <w:r w:rsidR="00C75987" w:rsidRPr="00ED35B7">
        <w:fldChar w:fldCharType="begin"/>
      </w:r>
      <w:r w:rsidR="00C75987" w:rsidRPr="00ED35B7">
        <w:instrText xml:space="preserve"> REF _Ref1389182 \h  \* MERGEFORMAT </w:instrText>
      </w:r>
      <w:r w:rsidR="00C75987" w:rsidRPr="00ED35B7">
        <w:fldChar w:fldCharType="separate"/>
      </w:r>
      <w:r w:rsidR="00A20F12">
        <w:t xml:space="preserve">Figure </w:t>
      </w:r>
      <w:r w:rsidR="00A20F12">
        <w:rPr>
          <w:noProof/>
        </w:rPr>
        <w:t>37</w:t>
      </w:r>
      <w:r w:rsidR="00C75987" w:rsidRPr="00ED35B7">
        <w:fldChar w:fldCharType="end"/>
      </w:r>
      <w:r w:rsidR="00C75987">
        <w:t>d</w:t>
      </w:r>
      <w:r w:rsidR="00C75987" w:rsidRPr="00ED35B7">
        <w:t>).</w:t>
      </w:r>
    </w:p>
    <w:p w14:paraId="731BE529" w14:textId="77777777" w:rsidR="00C75987" w:rsidRDefault="00C75987" w:rsidP="00C75987"/>
    <w:p w14:paraId="10334B4F" w14:textId="2CC158C0" w:rsidR="00C75987" w:rsidRDefault="00C75987" w:rsidP="00C75987">
      <w:pPr>
        <w:jc w:val="center"/>
      </w:pPr>
      <w:r w:rsidRPr="00284906">
        <w:lastRenderedPageBreak/>
        <w:t xml:space="preserve"> </w:t>
      </w:r>
      <w:r w:rsidR="00F674B6" w:rsidRPr="009A0E5C">
        <w:rPr>
          <w:noProof/>
          <w:lang w:eastAsia="en-AU"/>
        </w:rPr>
        <w:drawing>
          <wp:inline distT="0" distB="0" distL="0" distR="0" wp14:anchorId="10767DAB" wp14:editId="2CBFBA47">
            <wp:extent cx="4061638" cy="743030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3587" r="2954"/>
                    <a:stretch/>
                  </pic:blipFill>
                  <pic:spPr bwMode="auto">
                    <a:xfrm>
                      <a:off x="0" y="0"/>
                      <a:ext cx="4065749" cy="7437822"/>
                    </a:xfrm>
                    <a:prstGeom prst="rect">
                      <a:avLst/>
                    </a:prstGeom>
                    <a:noFill/>
                    <a:ln>
                      <a:noFill/>
                    </a:ln>
                    <a:extLst>
                      <a:ext uri="{53640926-AAD7-44D8-BBD7-CCE9431645EC}">
                        <a14:shadowObscured xmlns:a14="http://schemas.microsoft.com/office/drawing/2010/main"/>
                      </a:ext>
                    </a:extLst>
                  </pic:spPr>
                </pic:pic>
              </a:graphicData>
            </a:graphic>
          </wp:inline>
        </w:drawing>
      </w:r>
    </w:p>
    <w:p w14:paraId="1ADCE174" w14:textId="31995268" w:rsidR="00C75987" w:rsidRPr="0012244E" w:rsidRDefault="00C75987" w:rsidP="00C75987">
      <w:pPr>
        <w:pStyle w:val="Caption"/>
        <w:rPr>
          <w:b w:val="0"/>
          <w:bCs w:val="0"/>
          <w:highlight w:val="yellow"/>
        </w:rPr>
      </w:pPr>
      <w:bookmarkStart w:id="215" w:name="_Ref531251781"/>
      <w:bookmarkStart w:id="216" w:name="_Toc3558379"/>
      <w:bookmarkStart w:id="217" w:name="_Toc54612651"/>
      <w:r>
        <w:t xml:space="preserve">Figure </w:t>
      </w:r>
      <w:r>
        <w:rPr>
          <w:noProof/>
        </w:rPr>
        <w:fldChar w:fldCharType="begin"/>
      </w:r>
      <w:r>
        <w:rPr>
          <w:noProof/>
        </w:rPr>
        <w:instrText xml:space="preserve"> SEQ Figure \* ARABIC </w:instrText>
      </w:r>
      <w:r>
        <w:rPr>
          <w:noProof/>
        </w:rPr>
        <w:fldChar w:fldCharType="separate"/>
      </w:r>
      <w:r w:rsidR="008A6C81">
        <w:rPr>
          <w:noProof/>
        </w:rPr>
        <w:t>37</w:t>
      </w:r>
      <w:r>
        <w:rPr>
          <w:noProof/>
        </w:rPr>
        <w:fldChar w:fldCharType="end"/>
      </w:r>
      <w:bookmarkEnd w:id="215"/>
      <w:r>
        <w:t xml:space="preserve">. </w:t>
      </w:r>
      <w:r w:rsidR="00F674B6">
        <w:t>A</w:t>
      </w:r>
      <w:r w:rsidR="00F674B6" w:rsidRPr="00F67B33">
        <w:t xml:space="preserve">ge frequency distribution of golden perch </w:t>
      </w:r>
      <w:r w:rsidR="00F674B6">
        <w:t>from</w:t>
      </w:r>
      <w:r w:rsidR="00F674B6" w:rsidRPr="00F67B33">
        <w:t xml:space="preserve"> the LMR </w:t>
      </w:r>
      <w:r w:rsidR="00F674B6">
        <w:t>from 2015–</w:t>
      </w:r>
      <w:r w:rsidR="00F674B6" w:rsidRPr="00511E78">
        <w:t>201</w:t>
      </w:r>
      <w:r w:rsidR="00F674B6">
        <w:t>9 showing the natal origins of dominant cohorts inferred from otolith core signatures of the sampled fish in comparison to the water sample reference collection</w:t>
      </w:r>
      <w:r>
        <w:t xml:space="preserve"> (</w:t>
      </w:r>
      <w:r w:rsidR="008633B6">
        <w:fldChar w:fldCharType="begin"/>
      </w:r>
      <w:r w:rsidR="008633B6">
        <w:instrText xml:space="preserve"> REF _Ref16606571 \h </w:instrText>
      </w:r>
      <w:r w:rsidR="008633B6">
        <w:fldChar w:fldCharType="separate"/>
      </w:r>
      <w:r w:rsidR="00A20F12">
        <w:t xml:space="preserve">Figure </w:t>
      </w:r>
      <w:r w:rsidR="00A20F12">
        <w:rPr>
          <w:noProof/>
        </w:rPr>
        <w:t>32</w:t>
      </w:r>
      <w:r w:rsidR="008633B6">
        <w:fldChar w:fldCharType="end"/>
      </w:r>
      <w:r>
        <w:t xml:space="preserve">). </w:t>
      </w:r>
      <w:r w:rsidR="00F674B6" w:rsidRPr="0085569B">
        <w:t xml:space="preserve">LRM = Murray River, below the Darling confluence. </w:t>
      </w:r>
      <w:r w:rsidR="00F674B6">
        <w:t xml:space="preserve">Percentage of origin for each cohort are based on the subsampled population. Age cohorts with </w:t>
      </w:r>
      <w:r w:rsidR="00353986">
        <w:t>grey</w:t>
      </w:r>
      <w:r w:rsidR="00F674B6">
        <w:t xml:space="preserve"> bars were not assessed for natal origin</w:t>
      </w:r>
      <w:r>
        <w:t>.</w:t>
      </w:r>
      <w:bookmarkEnd w:id="216"/>
      <w:bookmarkEnd w:id="217"/>
      <w:r>
        <w:t xml:space="preserve"> </w:t>
      </w:r>
      <w:r>
        <w:rPr>
          <w:i/>
          <w:u w:val="single"/>
        </w:rPr>
        <w:br w:type="page"/>
      </w:r>
    </w:p>
    <w:p w14:paraId="26C1EB1F" w14:textId="77777777" w:rsidR="00C75987" w:rsidRDefault="00C75987" w:rsidP="00C75987">
      <w:pPr>
        <w:jc w:val="center"/>
      </w:pPr>
      <w:r w:rsidRPr="00C40FB0">
        <w:rPr>
          <w:noProof/>
          <w:lang w:eastAsia="en-AU"/>
        </w:rPr>
        <w:lastRenderedPageBreak/>
        <w:drawing>
          <wp:inline distT="0" distB="0" distL="0" distR="0" wp14:anchorId="092D5BE4" wp14:editId="225C402E">
            <wp:extent cx="5860269" cy="4441371"/>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651" r="1115"/>
                    <a:stretch/>
                  </pic:blipFill>
                  <pic:spPr bwMode="auto">
                    <a:xfrm>
                      <a:off x="0" y="0"/>
                      <a:ext cx="5866045" cy="4445749"/>
                    </a:xfrm>
                    <a:prstGeom prst="rect">
                      <a:avLst/>
                    </a:prstGeom>
                    <a:noFill/>
                    <a:ln>
                      <a:noFill/>
                    </a:ln>
                    <a:extLst>
                      <a:ext uri="{53640926-AAD7-44D8-BBD7-CCE9431645EC}">
                        <a14:shadowObscured xmlns:a14="http://schemas.microsoft.com/office/drawing/2010/main"/>
                      </a:ext>
                    </a:extLst>
                  </pic:spPr>
                </pic:pic>
              </a:graphicData>
            </a:graphic>
          </wp:inline>
        </w:drawing>
      </w:r>
    </w:p>
    <w:p w14:paraId="7865BEC7" w14:textId="4859F8F5" w:rsidR="00C75987" w:rsidRDefault="00C75987" w:rsidP="00C75987">
      <w:pPr>
        <w:pStyle w:val="Caption"/>
      </w:pPr>
      <w:bookmarkStart w:id="218" w:name="_Ref1389182"/>
      <w:bookmarkStart w:id="219" w:name="_Toc3558382"/>
      <w:bookmarkStart w:id="220" w:name="_Toc54612652"/>
      <w:r>
        <w:t xml:space="preserve">Figure </w:t>
      </w:r>
      <w:r>
        <w:rPr>
          <w:noProof/>
        </w:rPr>
        <w:fldChar w:fldCharType="begin"/>
      </w:r>
      <w:r>
        <w:rPr>
          <w:noProof/>
        </w:rPr>
        <w:instrText xml:space="preserve"> SEQ Figure \* ARABIC </w:instrText>
      </w:r>
      <w:r>
        <w:rPr>
          <w:noProof/>
        </w:rPr>
        <w:fldChar w:fldCharType="separate"/>
      </w:r>
      <w:r w:rsidR="008A6C81">
        <w:rPr>
          <w:noProof/>
        </w:rPr>
        <w:t>38</w:t>
      </w:r>
      <w:r>
        <w:rPr>
          <w:noProof/>
        </w:rPr>
        <w:fldChar w:fldCharType="end"/>
      </w:r>
      <w:bookmarkEnd w:id="218"/>
      <w:r>
        <w:t xml:space="preserve">. </w:t>
      </w:r>
      <w:r w:rsidR="00F674B6" w:rsidRPr="00C71761">
        <w:t xml:space="preserve">An individual life history profile based on transect analysis of </w:t>
      </w:r>
      <w:r w:rsidR="00F674B6" w:rsidRPr="003210A7">
        <w:rPr>
          <w:vertAlign w:val="superscript"/>
        </w:rPr>
        <w:t>87</w:t>
      </w:r>
      <w:r w:rsidR="00F674B6" w:rsidRPr="00C71761">
        <w:t>Sr/</w:t>
      </w:r>
      <w:r w:rsidR="00F674B6" w:rsidRPr="003210A7">
        <w:rPr>
          <w:vertAlign w:val="superscript"/>
        </w:rPr>
        <w:t>86</w:t>
      </w:r>
      <w:r w:rsidR="00F674B6" w:rsidRPr="00C71761">
        <w:t xml:space="preserve">Sr from the core to edge of an otolith </w:t>
      </w:r>
      <w:r w:rsidR="00F674B6" w:rsidRPr="003210A7">
        <w:t xml:space="preserve">from </w:t>
      </w:r>
      <w:r w:rsidR="00F674B6">
        <w:t xml:space="preserve">a </w:t>
      </w:r>
      <w:r w:rsidR="00F674B6" w:rsidRPr="003210A7">
        <w:t xml:space="preserve">(a) </w:t>
      </w:r>
      <w:r w:rsidR="00F674B6">
        <w:t>2016-17 year class (age 1</w:t>
      </w:r>
      <w:r w:rsidR="00F674B6" w:rsidRPr="003210A7">
        <w:t>+</w:t>
      </w:r>
      <w:r w:rsidR="00F674B6">
        <w:t>)</w:t>
      </w:r>
      <w:r w:rsidR="00F674B6" w:rsidRPr="003210A7">
        <w:t xml:space="preserve"> golden perch from </w:t>
      </w:r>
      <w:r w:rsidR="00F674B6">
        <w:t>Lowbank</w:t>
      </w:r>
      <w:r w:rsidR="00F674B6" w:rsidRPr="003210A7">
        <w:t xml:space="preserve">, (b) </w:t>
      </w:r>
      <w:r w:rsidR="00F674B6">
        <w:t>2010-11 year class (</w:t>
      </w:r>
      <w:r w:rsidR="00F674B6" w:rsidRPr="003210A7">
        <w:t>age 8+</w:t>
      </w:r>
      <w:r w:rsidR="00F674B6">
        <w:t>) golden perch from Cobdogla, (c) 2005-06 year class (age 11+) golden perch from Rilli Island and (d</w:t>
      </w:r>
      <w:r w:rsidR="00F674B6" w:rsidRPr="003210A7">
        <w:t xml:space="preserve">) </w:t>
      </w:r>
      <w:r w:rsidR="00F674B6">
        <w:t>1996-97 year class (</w:t>
      </w:r>
      <w:r w:rsidR="00F674B6" w:rsidRPr="003210A7">
        <w:t>age 2</w:t>
      </w:r>
      <w:r w:rsidR="00F674B6">
        <w:t xml:space="preserve">1+) golden perch </w:t>
      </w:r>
      <w:r w:rsidR="00F674B6" w:rsidRPr="00C17A23">
        <w:t>from Swan Reach</w:t>
      </w:r>
      <w:r w:rsidR="00F674B6" w:rsidRPr="003210A7">
        <w:t xml:space="preserve">. Green dashed line indicates the temporally stable water </w:t>
      </w:r>
      <w:r w:rsidR="00F674B6" w:rsidRPr="00146072">
        <w:rPr>
          <w:vertAlign w:val="superscript"/>
        </w:rPr>
        <w:t>87</w:t>
      </w:r>
      <w:r w:rsidR="00F674B6" w:rsidRPr="003210A7">
        <w:t>Sr/</w:t>
      </w:r>
      <w:r w:rsidR="00F674B6" w:rsidRPr="00146072">
        <w:rPr>
          <w:vertAlign w:val="superscript"/>
        </w:rPr>
        <w:t>86</w:t>
      </w:r>
      <w:r w:rsidR="00F674B6" w:rsidRPr="003210A7">
        <w:t xml:space="preserve">Sr of the lower Darling River (i.e. ~0.7075) and the blue dashed lines represent the range of water </w:t>
      </w:r>
      <w:r w:rsidR="00F674B6" w:rsidRPr="00146072">
        <w:rPr>
          <w:vertAlign w:val="superscript"/>
        </w:rPr>
        <w:t>87</w:t>
      </w:r>
      <w:r w:rsidR="00F674B6" w:rsidRPr="003210A7">
        <w:t>Sr/</w:t>
      </w:r>
      <w:r w:rsidR="00F674B6" w:rsidRPr="00146072">
        <w:rPr>
          <w:vertAlign w:val="superscript"/>
        </w:rPr>
        <w:t>86</w:t>
      </w:r>
      <w:r w:rsidR="00F674B6" w:rsidRPr="003210A7">
        <w:t xml:space="preserve">Sr in the lower River Murray (i.e. ~0.7080–0.7160). Red dashed lines represent the range of water </w:t>
      </w:r>
      <w:r w:rsidR="00F674B6" w:rsidRPr="00146072">
        <w:rPr>
          <w:vertAlign w:val="superscript"/>
        </w:rPr>
        <w:t>87</w:t>
      </w:r>
      <w:r w:rsidR="00F674B6" w:rsidRPr="003210A7">
        <w:t>Sr/</w:t>
      </w:r>
      <w:r w:rsidR="00F674B6" w:rsidRPr="00146072">
        <w:rPr>
          <w:vertAlign w:val="superscript"/>
        </w:rPr>
        <w:t>86</w:t>
      </w:r>
      <w:r w:rsidR="00F674B6" w:rsidRPr="003210A7">
        <w:t>Sr in the mid-Murray River (Lock 11–Torrumbarry, ~0.7160–0.7190)</w:t>
      </w:r>
      <w:r>
        <w:t xml:space="preserve"> (</w:t>
      </w:r>
      <w:r>
        <w:rPr>
          <w:highlight w:val="yellow"/>
        </w:rPr>
        <w:fldChar w:fldCharType="begin"/>
      </w:r>
      <w:r>
        <w:instrText xml:space="preserve"> REF _Ref16606571 \h </w:instrText>
      </w:r>
      <w:r>
        <w:rPr>
          <w:highlight w:val="yellow"/>
        </w:rPr>
      </w:r>
      <w:r>
        <w:rPr>
          <w:highlight w:val="yellow"/>
        </w:rPr>
        <w:fldChar w:fldCharType="separate"/>
      </w:r>
      <w:r w:rsidR="00A20F12">
        <w:t xml:space="preserve">Figure </w:t>
      </w:r>
      <w:r w:rsidR="00A20F12">
        <w:rPr>
          <w:noProof/>
        </w:rPr>
        <w:t>32</w:t>
      </w:r>
      <w:r>
        <w:rPr>
          <w:highlight w:val="yellow"/>
        </w:rPr>
        <w:fldChar w:fldCharType="end"/>
      </w:r>
      <w:r>
        <w:t>)</w:t>
      </w:r>
      <w:r w:rsidRPr="003210A7">
        <w:t>.</w:t>
      </w:r>
      <w:bookmarkEnd w:id="219"/>
      <w:bookmarkEnd w:id="220"/>
    </w:p>
    <w:p w14:paraId="7254D32C" w14:textId="77777777" w:rsidR="00C75987" w:rsidRDefault="00C75987" w:rsidP="00C75987"/>
    <w:p w14:paraId="3B363AFE" w14:textId="77777777" w:rsidR="00C75987" w:rsidRDefault="00C75987" w:rsidP="00C75987">
      <w:pPr>
        <w:spacing w:before="0" w:after="160" w:line="259" w:lineRule="auto"/>
        <w:jc w:val="left"/>
        <w:rPr>
          <w:rFonts w:eastAsiaTheme="majorEastAsia" w:cstheme="majorBidi"/>
          <w:b/>
          <w:bCs/>
          <w:i/>
          <w:color w:val="44546A" w:themeColor="text2"/>
          <w:sz w:val="24"/>
        </w:rPr>
      </w:pPr>
      <w:r>
        <w:br w:type="page"/>
      </w:r>
    </w:p>
    <w:p w14:paraId="5E6D4EE3" w14:textId="28D67927" w:rsidR="003C0EBB" w:rsidRDefault="003C0EBB" w:rsidP="00914280">
      <w:pPr>
        <w:pStyle w:val="Heading3"/>
      </w:pPr>
      <w:r w:rsidRPr="00B76721">
        <w:lastRenderedPageBreak/>
        <w:t>Evaluation</w:t>
      </w:r>
    </w:p>
    <w:p w14:paraId="57874D7F" w14:textId="1B853979" w:rsidR="002502C2" w:rsidRDefault="002502C2" w:rsidP="002502C2">
      <w:r>
        <w:t>The evaluation approach, including assessment criteria, is described</w:t>
      </w:r>
      <w:r w:rsidR="00BB2B08">
        <w:t xml:space="preserve"> in the evaluation section for h</w:t>
      </w:r>
      <w:r>
        <w:t xml:space="preserve">ydrological regime (Section </w:t>
      </w:r>
      <w:r>
        <w:fldChar w:fldCharType="begin"/>
      </w:r>
      <w:r>
        <w:instrText xml:space="preserve"> REF _Ref35872226 \r \h  \* MERGEFORMAT </w:instrText>
      </w:r>
      <w:r>
        <w:fldChar w:fldCharType="separate"/>
      </w:r>
      <w:r w:rsidR="00A20F12">
        <w:t>2.1</w:t>
      </w:r>
      <w:r>
        <w:fldChar w:fldCharType="end"/>
      </w:r>
      <w:r>
        <w:t>).</w:t>
      </w:r>
    </w:p>
    <w:p w14:paraId="4672E7AA" w14:textId="2D9F765A" w:rsidR="00B76721" w:rsidRPr="00B76721" w:rsidRDefault="00B76721" w:rsidP="00B76721">
      <w:pPr>
        <w:pStyle w:val="Caption"/>
      </w:pPr>
      <w:bookmarkStart w:id="221" w:name="_Toc54612682"/>
      <w:r>
        <w:t xml:space="preserve">Table </w:t>
      </w:r>
      <w:r w:rsidR="00BC2CBF">
        <w:rPr>
          <w:noProof/>
        </w:rPr>
        <w:fldChar w:fldCharType="begin"/>
      </w:r>
      <w:r w:rsidR="00BC2CBF">
        <w:rPr>
          <w:noProof/>
        </w:rPr>
        <w:instrText xml:space="preserve"> SEQ Table \* ARABIC </w:instrText>
      </w:r>
      <w:r w:rsidR="00BC2CBF">
        <w:rPr>
          <w:noProof/>
        </w:rPr>
        <w:fldChar w:fldCharType="separate"/>
      </w:r>
      <w:r w:rsidR="00A20F12">
        <w:rPr>
          <w:noProof/>
        </w:rPr>
        <w:t>22</w:t>
      </w:r>
      <w:r w:rsidR="00BC2CBF">
        <w:rPr>
          <w:noProof/>
        </w:rPr>
        <w:fldChar w:fldCharType="end"/>
      </w:r>
      <w:r>
        <w:t>.</w:t>
      </w:r>
      <w:r w:rsidR="00281F96">
        <w:t xml:space="preserve"> </w:t>
      </w:r>
      <w:r w:rsidR="00F905E9">
        <w:t xml:space="preserve">Fish spawning and recruitment evaluation questions and answers. </w:t>
      </w:r>
      <w:r w:rsidR="00977B40">
        <w:t xml:space="preserve">CEW = Commonwealth environmental water, </w:t>
      </w:r>
      <w:r w:rsidR="00F905E9">
        <w:t>YOY = young</w:t>
      </w:r>
      <w:r w:rsidR="00030CFE">
        <w:t>-</w:t>
      </w:r>
      <w:r w:rsidR="00F905E9">
        <w:t>of</w:t>
      </w:r>
      <w:r w:rsidR="00030CFE">
        <w:t>-</w:t>
      </w:r>
      <w:r w:rsidR="00F905E9">
        <w:t>year.</w:t>
      </w:r>
      <w:bookmarkEnd w:id="2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2"/>
        <w:gridCol w:w="1250"/>
        <w:gridCol w:w="1250"/>
        <w:gridCol w:w="1251"/>
        <w:gridCol w:w="1251"/>
        <w:gridCol w:w="1251"/>
        <w:gridCol w:w="1251"/>
      </w:tblGrid>
      <w:tr w:rsidR="00311ED9" w:rsidRPr="0041543F" w14:paraId="1BE29D51" w14:textId="6C38DE1B" w:rsidTr="00311ED9">
        <w:trPr>
          <w:cantSplit/>
          <w:trHeight w:val="20"/>
          <w:tblHeader/>
        </w:trPr>
        <w:tc>
          <w:tcPr>
            <w:tcW w:w="839" w:type="pct"/>
            <w:vMerge w:val="restart"/>
            <w:tcBorders>
              <w:top w:val="single" w:sz="4" w:space="0" w:color="auto"/>
              <w:left w:val="single" w:sz="4" w:space="0" w:color="auto"/>
              <w:right w:val="single" w:sz="4" w:space="0" w:color="auto"/>
            </w:tcBorders>
          </w:tcPr>
          <w:p w14:paraId="3E2C89C2" w14:textId="77777777" w:rsidR="00311ED9" w:rsidRPr="0041543F" w:rsidRDefault="00311ED9" w:rsidP="00432CFC">
            <w:pPr>
              <w:pStyle w:val="TableHeading"/>
              <w:jc w:val="center"/>
              <w:rPr>
                <w:sz w:val="19"/>
                <w:szCs w:val="19"/>
              </w:rPr>
            </w:pPr>
            <w:r w:rsidRPr="0041543F">
              <w:rPr>
                <w:sz w:val="19"/>
                <w:szCs w:val="19"/>
              </w:rPr>
              <w:t xml:space="preserve">CEWO evaluation questions </w:t>
            </w:r>
          </w:p>
        </w:tc>
        <w:tc>
          <w:tcPr>
            <w:tcW w:w="4161" w:type="pct"/>
            <w:gridSpan w:val="6"/>
            <w:tcBorders>
              <w:top w:val="single" w:sz="4" w:space="0" w:color="auto"/>
              <w:left w:val="single" w:sz="4" w:space="0" w:color="auto"/>
              <w:right w:val="single" w:sz="4" w:space="0" w:color="auto"/>
            </w:tcBorders>
          </w:tcPr>
          <w:p w14:paraId="5CAD9CE1" w14:textId="73BB1C08" w:rsidR="00311ED9" w:rsidRPr="0041543F" w:rsidRDefault="00311ED9" w:rsidP="00846CBB">
            <w:pPr>
              <w:pStyle w:val="TableHeading"/>
              <w:jc w:val="center"/>
              <w:rPr>
                <w:sz w:val="19"/>
                <w:szCs w:val="19"/>
              </w:rPr>
            </w:pPr>
            <w:r w:rsidRPr="0041543F">
              <w:rPr>
                <w:sz w:val="19"/>
                <w:szCs w:val="19"/>
              </w:rPr>
              <w:t xml:space="preserve">Outcomes of </w:t>
            </w:r>
            <w:r w:rsidRPr="00846CBB">
              <w:rPr>
                <w:sz w:val="19"/>
                <w:szCs w:val="19"/>
                <w:highlight w:val="yellow"/>
              </w:rPr>
              <w:t>flow</w:t>
            </w:r>
            <w:r>
              <w:rPr>
                <w:sz w:val="19"/>
                <w:szCs w:val="19"/>
              </w:rPr>
              <w:t xml:space="preserve"> delivery</w:t>
            </w:r>
          </w:p>
        </w:tc>
      </w:tr>
      <w:tr w:rsidR="00213E3F" w:rsidRPr="0041543F" w14:paraId="4F79D6E2" w14:textId="0B68534F" w:rsidTr="00311ED9">
        <w:trPr>
          <w:cantSplit/>
          <w:trHeight w:val="20"/>
          <w:tblHeader/>
        </w:trPr>
        <w:tc>
          <w:tcPr>
            <w:tcW w:w="839" w:type="pct"/>
            <w:vMerge/>
            <w:tcBorders>
              <w:left w:val="single" w:sz="4" w:space="0" w:color="auto"/>
              <w:bottom w:val="single" w:sz="4" w:space="0" w:color="auto"/>
              <w:right w:val="single" w:sz="4" w:space="0" w:color="auto"/>
            </w:tcBorders>
          </w:tcPr>
          <w:p w14:paraId="5FB9E06D" w14:textId="77777777" w:rsidR="00213E3F" w:rsidRDefault="00213E3F" w:rsidP="00432CFC">
            <w:pPr>
              <w:pStyle w:val="TableHeading"/>
              <w:jc w:val="center"/>
              <w:rPr>
                <w:sz w:val="19"/>
                <w:szCs w:val="19"/>
              </w:rPr>
            </w:pPr>
          </w:p>
        </w:tc>
        <w:tc>
          <w:tcPr>
            <w:tcW w:w="693" w:type="pct"/>
            <w:tcBorders>
              <w:left w:val="single" w:sz="4" w:space="0" w:color="auto"/>
              <w:bottom w:val="single" w:sz="4" w:space="0" w:color="auto"/>
              <w:right w:val="single" w:sz="4" w:space="0" w:color="auto"/>
            </w:tcBorders>
            <w:vAlign w:val="bottom"/>
          </w:tcPr>
          <w:p w14:paraId="78E391AE" w14:textId="77777777" w:rsidR="00213E3F" w:rsidRDefault="00213E3F" w:rsidP="00432CFC">
            <w:pPr>
              <w:pStyle w:val="TableHeading"/>
              <w:jc w:val="center"/>
              <w:rPr>
                <w:sz w:val="19"/>
                <w:szCs w:val="19"/>
              </w:rPr>
            </w:pPr>
            <w:r>
              <w:rPr>
                <w:sz w:val="19"/>
                <w:szCs w:val="19"/>
              </w:rPr>
              <w:t>2014-15</w:t>
            </w:r>
          </w:p>
        </w:tc>
        <w:tc>
          <w:tcPr>
            <w:tcW w:w="693" w:type="pct"/>
            <w:tcBorders>
              <w:top w:val="single" w:sz="4" w:space="0" w:color="auto"/>
              <w:left w:val="single" w:sz="4" w:space="0" w:color="auto"/>
              <w:bottom w:val="single" w:sz="4" w:space="0" w:color="auto"/>
            </w:tcBorders>
            <w:vAlign w:val="bottom"/>
          </w:tcPr>
          <w:p w14:paraId="4D58C97B" w14:textId="77777777" w:rsidR="00213E3F" w:rsidRPr="0041543F" w:rsidRDefault="00213E3F" w:rsidP="00432CFC">
            <w:pPr>
              <w:pStyle w:val="TableHeading"/>
              <w:jc w:val="center"/>
              <w:rPr>
                <w:sz w:val="19"/>
                <w:szCs w:val="19"/>
              </w:rPr>
            </w:pPr>
            <w:r>
              <w:rPr>
                <w:sz w:val="19"/>
                <w:szCs w:val="19"/>
              </w:rPr>
              <w:t>2015-16</w:t>
            </w:r>
          </w:p>
        </w:tc>
        <w:tc>
          <w:tcPr>
            <w:tcW w:w="694" w:type="pct"/>
            <w:tcBorders>
              <w:top w:val="single" w:sz="4" w:space="0" w:color="auto"/>
              <w:bottom w:val="single" w:sz="4" w:space="0" w:color="auto"/>
            </w:tcBorders>
            <w:vAlign w:val="bottom"/>
          </w:tcPr>
          <w:p w14:paraId="62364488" w14:textId="77777777" w:rsidR="00213E3F" w:rsidRPr="0041543F" w:rsidRDefault="00213E3F" w:rsidP="00432CFC">
            <w:pPr>
              <w:pStyle w:val="TableHeading"/>
              <w:jc w:val="center"/>
              <w:rPr>
                <w:sz w:val="19"/>
                <w:szCs w:val="19"/>
              </w:rPr>
            </w:pPr>
            <w:r>
              <w:rPr>
                <w:sz w:val="19"/>
                <w:szCs w:val="19"/>
              </w:rPr>
              <w:t>2016-17</w:t>
            </w:r>
          </w:p>
        </w:tc>
        <w:tc>
          <w:tcPr>
            <w:tcW w:w="694" w:type="pct"/>
            <w:tcBorders>
              <w:top w:val="single" w:sz="4" w:space="0" w:color="auto"/>
              <w:bottom w:val="single" w:sz="4" w:space="0" w:color="auto"/>
            </w:tcBorders>
            <w:vAlign w:val="bottom"/>
          </w:tcPr>
          <w:p w14:paraId="56EFEEDF" w14:textId="77777777" w:rsidR="00213E3F" w:rsidRPr="0041543F" w:rsidRDefault="00213E3F" w:rsidP="00432CFC">
            <w:pPr>
              <w:pStyle w:val="TableHeading"/>
              <w:jc w:val="center"/>
              <w:rPr>
                <w:sz w:val="19"/>
                <w:szCs w:val="19"/>
              </w:rPr>
            </w:pPr>
            <w:r>
              <w:rPr>
                <w:sz w:val="19"/>
                <w:szCs w:val="19"/>
              </w:rPr>
              <w:t>2017-18</w:t>
            </w:r>
          </w:p>
        </w:tc>
        <w:tc>
          <w:tcPr>
            <w:tcW w:w="694" w:type="pct"/>
            <w:tcBorders>
              <w:top w:val="single" w:sz="4" w:space="0" w:color="auto"/>
              <w:bottom w:val="single" w:sz="4" w:space="0" w:color="auto"/>
            </w:tcBorders>
            <w:vAlign w:val="bottom"/>
          </w:tcPr>
          <w:p w14:paraId="4DABB634" w14:textId="77777777" w:rsidR="00213E3F" w:rsidRPr="0041543F" w:rsidRDefault="00213E3F" w:rsidP="00432CFC">
            <w:pPr>
              <w:pStyle w:val="TableHeading"/>
              <w:jc w:val="center"/>
              <w:rPr>
                <w:sz w:val="19"/>
                <w:szCs w:val="19"/>
              </w:rPr>
            </w:pPr>
            <w:r>
              <w:rPr>
                <w:sz w:val="19"/>
                <w:szCs w:val="19"/>
              </w:rPr>
              <w:t>2018-19</w:t>
            </w:r>
          </w:p>
        </w:tc>
        <w:tc>
          <w:tcPr>
            <w:tcW w:w="694" w:type="pct"/>
            <w:tcBorders>
              <w:top w:val="single" w:sz="4" w:space="0" w:color="auto"/>
              <w:bottom w:val="single" w:sz="4" w:space="0" w:color="auto"/>
            </w:tcBorders>
          </w:tcPr>
          <w:p w14:paraId="3C50C2EF" w14:textId="50491D51" w:rsidR="00213E3F" w:rsidRDefault="00213E3F" w:rsidP="00432CFC">
            <w:pPr>
              <w:pStyle w:val="TableHeading"/>
              <w:jc w:val="center"/>
              <w:rPr>
                <w:sz w:val="19"/>
                <w:szCs w:val="19"/>
              </w:rPr>
            </w:pPr>
            <w:r>
              <w:rPr>
                <w:sz w:val="19"/>
                <w:szCs w:val="19"/>
              </w:rPr>
              <w:t>2019-20</w:t>
            </w:r>
          </w:p>
        </w:tc>
      </w:tr>
      <w:tr w:rsidR="00213E3F" w:rsidRPr="0041543F" w14:paraId="2549E044" w14:textId="01531E60" w:rsidTr="00311ED9">
        <w:trPr>
          <w:cantSplit/>
          <w:trHeight w:val="20"/>
          <w:tblHeader/>
        </w:trPr>
        <w:tc>
          <w:tcPr>
            <w:tcW w:w="839" w:type="pct"/>
            <w:tcBorders>
              <w:left w:val="single" w:sz="4" w:space="0" w:color="auto"/>
              <w:bottom w:val="single" w:sz="4" w:space="0" w:color="auto"/>
              <w:right w:val="single" w:sz="4" w:space="0" w:color="auto"/>
            </w:tcBorders>
          </w:tcPr>
          <w:p w14:paraId="10358ED2" w14:textId="263559E1" w:rsidR="00213E3F" w:rsidRDefault="00213E3F" w:rsidP="00432CFC">
            <w:pPr>
              <w:pStyle w:val="TableHeading"/>
              <w:jc w:val="left"/>
              <w:rPr>
                <w:sz w:val="19"/>
                <w:szCs w:val="19"/>
              </w:rPr>
            </w:pPr>
            <w:r w:rsidRPr="00846CBB">
              <w:rPr>
                <w:b w:val="0"/>
                <w:sz w:val="19"/>
                <w:szCs w:val="19"/>
              </w:rPr>
              <w:t xml:space="preserve">Did the flow regime (including environmental water) contribute to recruitment of golden perch </w:t>
            </w:r>
            <w:r w:rsidRPr="00311ED9">
              <w:rPr>
                <w:b w:val="0"/>
                <w:sz w:val="19"/>
                <w:szCs w:val="19"/>
                <w:highlight w:val="yellow"/>
              </w:rPr>
              <w:t>and silver perch</w:t>
            </w:r>
            <w:r w:rsidRPr="00846CBB">
              <w:rPr>
                <w:b w:val="0"/>
                <w:sz w:val="19"/>
                <w:szCs w:val="19"/>
              </w:rPr>
              <w:t>?</w:t>
            </w:r>
          </w:p>
        </w:tc>
        <w:tc>
          <w:tcPr>
            <w:tcW w:w="693" w:type="pct"/>
            <w:tcBorders>
              <w:left w:val="single" w:sz="4" w:space="0" w:color="auto"/>
              <w:bottom w:val="single" w:sz="4" w:space="0" w:color="auto"/>
              <w:right w:val="single" w:sz="4" w:space="0" w:color="auto"/>
            </w:tcBorders>
            <w:shd w:val="clear" w:color="auto" w:fill="E2EFD9" w:themeFill="accent6" w:themeFillTint="33"/>
          </w:tcPr>
          <w:p w14:paraId="71B4C549" w14:textId="51D53CB4" w:rsidR="00213E3F" w:rsidRPr="00B71F94" w:rsidRDefault="00213E3F" w:rsidP="00432CFC">
            <w:pPr>
              <w:pStyle w:val="TableHeading"/>
              <w:jc w:val="left"/>
              <w:rPr>
                <w:b w:val="0"/>
                <w:sz w:val="19"/>
                <w:szCs w:val="19"/>
              </w:rPr>
            </w:pPr>
            <w:r>
              <w:rPr>
                <w:b w:val="0"/>
                <w:sz w:val="19"/>
                <w:szCs w:val="19"/>
              </w:rPr>
              <w:t>Coincident spawning, negligible recruitment</w:t>
            </w:r>
          </w:p>
        </w:tc>
        <w:tc>
          <w:tcPr>
            <w:tcW w:w="693" w:type="pct"/>
            <w:tcBorders>
              <w:top w:val="single" w:sz="4" w:space="0" w:color="auto"/>
              <w:left w:val="single" w:sz="4" w:space="0" w:color="auto"/>
              <w:bottom w:val="single" w:sz="4" w:space="0" w:color="auto"/>
            </w:tcBorders>
            <w:shd w:val="clear" w:color="auto" w:fill="E2EFD9" w:themeFill="accent6" w:themeFillTint="33"/>
          </w:tcPr>
          <w:p w14:paraId="3F0167CC" w14:textId="02458BDA" w:rsidR="00213E3F" w:rsidRPr="00B71F94" w:rsidRDefault="00213E3F" w:rsidP="00432CFC">
            <w:pPr>
              <w:pStyle w:val="TableHeading"/>
              <w:jc w:val="left"/>
              <w:rPr>
                <w:b w:val="0"/>
                <w:sz w:val="19"/>
                <w:szCs w:val="19"/>
              </w:rPr>
            </w:pPr>
            <w:r>
              <w:rPr>
                <w:b w:val="0"/>
                <w:sz w:val="19"/>
                <w:szCs w:val="19"/>
              </w:rPr>
              <w:t>Coincident spawning, negligible recruitment</w:t>
            </w:r>
          </w:p>
        </w:tc>
        <w:tc>
          <w:tcPr>
            <w:tcW w:w="694" w:type="pct"/>
            <w:tcBorders>
              <w:top w:val="single" w:sz="4" w:space="0" w:color="auto"/>
              <w:bottom w:val="single" w:sz="4" w:space="0" w:color="auto"/>
            </w:tcBorders>
            <w:shd w:val="clear" w:color="auto" w:fill="E2EFD9" w:themeFill="accent6" w:themeFillTint="33"/>
          </w:tcPr>
          <w:p w14:paraId="33F7D4B4" w14:textId="2EE97BE4" w:rsidR="00213E3F" w:rsidRPr="00B71F94" w:rsidRDefault="00213E3F" w:rsidP="00432CFC">
            <w:pPr>
              <w:pStyle w:val="TableHeading"/>
              <w:jc w:val="left"/>
              <w:rPr>
                <w:b w:val="0"/>
                <w:sz w:val="19"/>
                <w:szCs w:val="19"/>
              </w:rPr>
            </w:pPr>
            <w:r>
              <w:rPr>
                <w:b w:val="0"/>
                <w:sz w:val="19"/>
                <w:szCs w:val="19"/>
              </w:rPr>
              <w:t>Coincident spawning, negligible recruitment</w:t>
            </w:r>
          </w:p>
        </w:tc>
        <w:tc>
          <w:tcPr>
            <w:tcW w:w="694" w:type="pct"/>
            <w:tcBorders>
              <w:top w:val="single" w:sz="4" w:space="0" w:color="auto"/>
              <w:bottom w:val="single" w:sz="4" w:space="0" w:color="auto"/>
            </w:tcBorders>
            <w:shd w:val="clear" w:color="auto" w:fill="E2EFD9" w:themeFill="accent6" w:themeFillTint="33"/>
          </w:tcPr>
          <w:p w14:paraId="45A7BDD4" w14:textId="3593A778" w:rsidR="00213E3F" w:rsidRPr="00B71F94" w:rsidRDefault="00213E3F" w:rsidP="00432CFC">
            <w:pPr>
              <w:pStyle w:val="TableHeading"/>
              <w:jc w:val="left"/>
              <w:rPr>
                <w:b w:val="0"/>
                <w:sz w:val="19"/>
                <w:szCs w:val="19"/>
              </w:rPr>
            </w:pPr>
            <w:r>
              <w:rPr>
                <w:b w:val="0"/>
                <w:sz w:val="19"/>
                <w:szCs w:val="19"/>
              </w:rPr>
              <w:t>Coincident spawning, negligible recruitment</w:t>
            </w:r>
          </w:p>
        </w:tc>
        <w:tc>
          <w:tcPr>
            <w:tcW w:w="694" w:type="pct"/>
            <w:tcBorders>
              <w:top w:val="single" w:sz="4" w:space="0" w:color="auto"/>
              <w:bottom w:val="single" w:sz="4" w:space="0" w:color="auto"/>
            </w:tcBorders>
            <w:shd w:val="clear" w:color="auto" w:fill="E2EFD9" w:themeFill="accent6" w:themeFillTint="33"/>
          </w:tcPr>
          <w:p w14:paraId="4F2A4FF2" w14:textId="7E54159F" w:rsidR="00213E3F" w:rsidRPr="00311ED9" w:rsidRDefault="00311ED9" w:rsidP="001801CB">
            <w:pPr>
              <w:pStyle w:val="TableHeading"/>
              <w:jc w:val="left"/>
              <w:rPr>
                <w:sz w:val="19"/>
                <w:szCs w:val="19"/>
              </w:rPr>
            </w:pPr>
            <w:r>
              <w:rPr>
                <w:b w:val="0"/>
                <w:sz w:val="19"/>
                <w:szCs w:val="19"/>
              </w:rPr>
              <w:t>Coincident spawning, negligible recruitment</w:t>
            </w:r>
          </w:p>
        </w:tc>
        <w:tc>
          <w:tcPr>
            <w:tcW w:w="694" w:type="pct"/>
            <w:tcBorders>
              <w:top w:val="single" w:sz="4" w:space="0" w:color="auto"/>
              <w:bottom w:val="single" w:sz="4" w:space="0" w:color="auto"/>
            </w:tcBorders>
            <w:shd w:val="clear" w:color="auto" w:fill="E2EFD9" w:themeFill="accent6" w:themeFillTint="33"/>
          </w:tcPr>
          <w:p w14:paraId="6CC0EA4A" w14:textId="1322FC51" w:rsidR="00213E3F" w:rsidRPr="00DA052E" w:rsidRDefault="00311ED9" w:rsidP="001801CB">
            <w:pPr>
              <w:pStyle w:val="TableHeading"/>
              <w:jc w:val="left"/>
              <w:rPr>
                <w:b w:val="0"/>
                <w:color w:val="auto"/>
                <w:sz w:val="19"/>
                <w:szCs w:val="19"/>
              </w:rPr>
            </w:pPr>
            <w:r w:rsidRPr="00DA052E">
              <w:rPr>
                <w:b w:val="0"/>
                <w:color w:val="auto"/>
                <w:sz w:val="19"/>
                <w:szCs w:val="19"/>
              </w:rPr>
              <w:t xml:space="preserve">Delivery of CEW to the </w:t>
            </w:r>
            <w:r>
              <w:rPr>
                <w:b w:val="0"/>
                <w:color w:val="auto"/>
                <w:sz w:val="19"/>
                <w:szCs w:val="19"/>
              </w:rPr>
              <w:t xml:space="preserve">LMR in 2019-20 coincided with </w:t>
            </w:r>
            <w:r w:rsidRPr="00DA052E">
              <w:rPr>
                <w:b w:val="0"/>
                <w:color w:val="auto"/>
                <w:sz w:val="19"/>
                <w:szCs w:val="19"/>
              </w:rPr>
              <w:t xml:space="preserve">spawning, but no detectable recruitment of golden perch (to </w:t>
            </w:r>
            <w:r>
              <w:rPr>
                <w:b w:val="0"/>
                <w:color w:val="auto"/>
                <w:sz w:val="19"/>
                <w:szCs w:val="19"/>
              </w:rPr>
              <w:t>YOY</w:t>
            </w:r>
            <w:r w:rsidRPr="00DA052E">
              <w:rPr>
                <w:b w:val="0"/>
                <w:color w:val="auto"/>
                <w:sz w:val="19"/>
                <w:szCs w:val="19"/>
              </w:rPr>
              <w:t>, age 0+).</w:t>
            </w:r>
          </w:p>
        </w:tc>
      </w:tr>
      <w:tr w:rsidR="00311ED9" w:rsidRPr="007770BB" w14:paraId="017CF159" w14:textId="3FE91989" w:rsidTr="00311ED9">
        <w:trPr>
          <w:cantSplit/>
          <w:trHeight w:val="20"/>
        </w:trPr>
        <w:tc>
          <w:tcPr>
            <w:tcW w:w="839" w:type="pct"/>
            <w:tcBorders>
              <w:left w:val="single" w:sz="4" w:space="0" w:color="auto"/>
              <w:bottom w:val="single" w:sz="4" w:space="0" w:color="auto"/>
              <w:right w:val="single" w:sz="4" w:space="0" w:color="auto"/>
            </w:tcBorders>
          </w:tcPr>
          <w:p w14:paraId="1E2D5304" w14:textId="03F84576" w:rsidR="00311ED9" w:rsidRPr="00951A9B" w:rsidRDefault="00311ED9" w:rsidP="00432CFC">
            <w:pPr>
              <w:pStyle w:val="TableHeading"/>
              <w:jc w:val="left"/>
              <w:rPr>
                <w:b w:val="0"/>
                <w:sz w:val="19"/>
                <w:szCs w:val="19"/>
              </w:rPr>
            </w:pPr>
            <w:r w:rsidRPr="00846CBB">
              <w:rPr>
                <w:b w:val="0"/>
                <w:sz w:val="19"/>
                <w:szCs w:val="19"/>
              </w:rPr>
              <w:t>Did the flow regime (including environmental water) contribute to the resilience of golden perch and silver perch populations?</w:t>
            </w:r>
          </w:p>
        </w:tc>
        <w:tc>
          <w:tcPr>
            <w:tcW w:w="4161" w:type="pct"/>
            <w:gridSpan w:val="6"/>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C857D80" w14:textId="48A6609B" w:rsidR="00311ED9" w:rsidRDefault="00311ED9" w:rsidP="00432CFC">
            <w:pPr>
              <w:pStyle w:val="TableHeading"/>
              <w:jc w:val="left"/>
              <w:rPr>
                <w:b w:val="0"/>
                <w:sz w:val="19"/>
                <w:szCs w:val="19"/>
              </w:rPr>
            </w:pPr>
            <w:r>
              <w:rPr>
                <w:b w:val="0"/>
                <w:sz w:val="19"/>
                <w:szCs w:val="19"/>
              </w:rPr>
              <w:t>From</w:t>
            </w:r>
            <w:r w:rsidRPr="00A132FD">
              <w:rPr>
                <w:b w:val="0"/>
                <w:sz w:val="19"/>
                <w:szCs w:val="19"/>
              </w:rPr>
              <w:t xml:space="preserve"> 2014-15 to 2018-19</w:t>
            </w:r>
            <w:r>
              <w:rPr>
                <w:b w:val="0"/>
                <w:sz w:val="19"/>
                <w:szCs w:val="19"/>
              </w:rPr>
              <w:t>,</w:t>
            </w:r>
            <w:r w:rsidRPr="00A132FD">
              <w:rPr>
                <w:b w:val="0"/>
                <w:sz w:val="19"/>
                <w:szCs w:val="19"/>
              </w:rPr>
              <w:t xml:space="preserve"> </w:t>
            </w:r>
            <w:r>
              <w:rPr>
                <w:b w:val="0"/>
                <w:sz w:val="19"/>
                <w:szCs w:val="19"/>
              </w:rPr>
              <w:t>flow (including CEW)</w:t>
            </w:r>
            <w:r w:rsidRPr="00A132FD">
              <w:rPr>
                <w:b w:val="0"/>
                <w:sz w:val="19"/>
                <w:szCs w:val="19"/>
              </w:rPr>
              <w:t xml:space="preserve"> </w:t>
            </w:r>
            <w:r>
              <w:rPr>
                <w:b w:val="0"/>
                <w:sz w:val="19"/>
                <w:szCs w:val="19"/>
              </w:rPr>
              <w:t xml:space="preserve">in the LMR was not associated with recruitment of </w:t>
            </w:r>
            <w:r w:rsidRPr="00A132FD">
              <w:rPr>
                <w:b w:val="0"/>
                <w:sz w:val="19"/>
                <w:szCs w:val="19"/>
              </w:rPr>
              <w:t>golden perch</w:t>
            </w:r>
            <w:r>
              <w:rPr>
                <w:b w:val="0"/>
                <w:sz w:val="19"/>
                <w:szCs w:val="19"/>
              </w:rPr>
              <w:t xml:space="preserve"> population</w:t>
            </w:r>
            <w:r w:rsidRPr="00A132FD">
              <w:rPr>
                <w:b w:val="0"/>
                <w:sz w:val="19"/>
                <w:szCs w:val="19"/>
              </w:rPr>
              <w:t>. In 2019, ages 0+–4+ collectively represented 2.6% of the population.</w:t>
            </w:r>
          </w:p>
        </w:tc>
      </w:tr>
    </w:tbl>
    <w:p w14:paraId="761112AD" w14:textId="77777777" w:rsidR="007943C2" w:rsidRDefault="007943C2" w:rsidP="007943C2">
      <w:pPr>
        <w:pStyle w:val="NoSpacing"/>
        <w:rPr>
          <w:rFonts w:ascii="Century Gothic" w:hAnsi="Century Gothic"/>
          <w:sz w:val="19"/>
          <w:szCs w:val="19"/>
        </w:rPr>
      </w:pPr>
    </w:p>
    <w:p w14:paraId="11207FB1" w14:textId="77777777" w:rsidR="0033194D" w:rsidRPr="0033194D" w:rsidRDefault="0033194D" w:rsidP="0033194D">
      <w:pPr>
        <w:spacing w:before="0" w:after="0" w:line="240" w:lineRule="auto"/>
        <w:jc w:val="left"/>
        <w:rPr>
          <w:color w:val="auto"/>
          <w:kern w:val="0"/>
          <w:sz w:val="19"/>
          <w:szCs w:val="19"/>
          <w:lang w:val="en-US" w:bidi="en-US"/>
        </w:rPr>
      </w:pPr>
      <w:r w:rsidRPr="0033194D">
        <w:rPr>
          <w:color w:val="auto"/>
          <w:kern w:val="0"/>
          <w:sz w:val="19"/>
          <w:szCs w:val="19"/>
          <w:lang w:val="en-US" w:bidi="en-US"/>
        </w:rPr>
        <w:t>Contribution (to what extent CEW contributed towards the outcome, with the significance of the outcome considered):</w:t>
      </w:r>
    </w:p>
    <w:tbl>
      <w:tblPr>
        <w:tblW w:w="7278" w:type="dxa"/>
        <w:tblLook w:val="04A0" w:firstRow="1" w:lastRow="0" w:firstColumn="1" w:lastColumn="0" w:noHBand="0" w:noVBand="1"/>
      </w:tblPr>
      <w:tblGrid>
        <w:gridCol w:w="222"/>
        <w:gridCol w:w="1066"/>
        <w:gridCol w:w="222"/>
        <w:gridCol w:w="1069"/>
        <w:gridCol w:w="222"/>
        <w:gridCol w:w="1704"/>
        <w:gridCol w:w="222"/>
        <w:gridCol w:w="727"/>
        <w:gridCol w:w="222"/>
        <w:gridCol w:w="1144"/>
        <w:gridCol w:w="222"/>
        <w:gridCol w:w="1210"/>
      </w:tblGrid>
      <w:tr w:rsidR="0033194D" w:rsidRPr="0033194D" w14:paraId="656C63FD" w14:textId="77777777" w:rsidTr="00C96E3A">
        <w:tc>
          <w:tcPr>
            <w:tcW w:w="222" w:type="dxa"/>
            <w:shd w:val="clear" w:color="auto" w:fill="D9D9D9" w:themeFill="background1" w:themeFillShade="D9"/>
          </w:tcPr>
          <w:p w14:paraId="26CF725C" w14:textId="77777777" w:rsidR="0033194D" w:rsidRPr="0033194D" w:rsidRDefault="0033194D" w:rsidP="0033194D">
            <w:pPr>
              <w:contextualSpacing/>
              <w:rPr>
                <w:sz w:val="19"/>
                <w:szCs w:val="19"/>
              </w:rPr>
            </w:pPr>
          </w:p>
        </w:tc>
        <w:tc>
          <w:tcPr>
            <w:tcW w:w="1066" w:type="dxa"/>
            <w:vAlign w:val="center"/>
          </w:tcPr>
          <w:p w14:paraId="7F62EAB7" w14:textId="77777777" w:rsidR="0033194D" w:rsidRPr="0033194D" w:rsidRDefault="0033194D" w:rsidP="0033194D">
            <w:pPr>
              <w:contextualSpacing/>
              <w:rPr>
                <w:sz w:val="19"/>
                <w:szCs w:val="19"/>
              </w:rPr>
            </w:pPr>
            <w:r w:rsidRPr="0033194D">
              <w:rPr>
                <w:sz w:val="19"/>
                <w:szCs w:val="19"/>
              </w:rPr>
              <w:t>Unknown</w:t>
            </w:r>
          </w:p>
        </w:tc>
        <w:tc>
          <w:tcPr>
            <w:tcW w:w="222" w:type="dxa"/>
            <w:shd w:val="clear" w:color="auto" w:fill="FF0000"/>
            <w:vAlign w:val="center"/>
          </w:tcPr>
          <w:p w14:paraId="10D370A2" w14:textId="77777777" w:rsidR="0033194D" w:rsidRPr="0033194D" w:rsidRDefault="0033194D" w:rsidP="0033194D">
            <w:pPr>
              <w:contextualSpacing/>
              <w:rPr>
                <w:sz w:val="19"/>
                <w:szCs w:val="19"/>
              </w:rPr>
            </w:pPr>
          </w:p>
        </w:tc>
        <w:tc>
          <w:tcPr>
            <w:tcW w:w="1069" w:type="dxa"/>
            <w:vAlign w:val="center"/>
          </w:tcPr>
          <w:p w14:paraId="1A94BDF6" w14:textId="77777777" w:rsidR="0033194D" w:rsidRPr="0033194D" w:rsidRDefault="0033194D" w:rsidP="0033194D">
            <w:pPr>
              <w:contextualSpacing/>
              <w:rPr>
                <w:sz w:val="19"/>
                <w:szCs w:val="19"/>
              </w:rPr>
            </w:pPr>
            <w:r w:rsidRPr="0033194D">
              <w:rPr>
                <w:sz w:val="19"/>
                <w:szCs w:val="19"/>
              </w:rPr>
              <w:t>Negative</w:t>
            </w:r>
          </w:p>
        </w:tc>
        <w:tc>
          <w:tcPr>
            <w:tcW w:w="222" w:type="dxa"/>
            <w:shd w:val="clear" w:color="auto" w:fill="E2EFD9" w:themeFill="accent6" w:themeFillTint="33"/>
            <w:vAlign w:val="center"/>
          </w:tcPr>
          <w:p w14:paraId="5748484E" w14:textId="77777777" w:rsidR="0033194D" w:rsidRPr="0033194D" w:rsidRDefault="0033194D" w:rsidP="0033194D">
            <w:pPr>
              <w:contextualSpacing/>
              <w:rPr>
                <w:sz w:val="19"/>
                <w:szCs w:val="19"/>
              </w:rPr>
            </w:pPr>
          </w:p>
        </w:tc>
        <w:tc>
          <w:tcPr>
            <w:tcW w:w="1704" w:type="dxa"/>
            <w:vAlign w:val="center"/>
          </w:tcPr>
          <w:p w14:paraId="0B0AAC2F" w14:textId="77777777" w:rsidR="0033194D" w:rsidRPr="0033194D" w:rsidRDefault="0033194D" w:rsidP="0033194D">
            <w:pPr>
              <w:contextualSpacing/>
              <w:rPr>
                <w:sz w:val="19"/>
                <w:szCs w:val="19"/>
              </w:rPr>
            </w:pPr>
            <w:r w:rsidRPr="0033194D">
              <w:rPr>
                <w:sz w:val="19"/>
                <w:szCs w:val="19"/>
              </w:rPr>
              <w:t>None/negligible</w:t>
            </w:r>
          </w:p>
        </w:tc>
        <w:tc>
          <w:tcPr>
            <w:tcW w:w="222" w:type="dxa"/>
            <w:shd w:val="clear" w:color="auto" w:fill="A8D08D" w:themeFill="accent6" w:themeFillTint="99"/>
            <w:vAlign w:val="center"/>
          </w:tcPr>
          <w:p w14:paraId="337C445E" w14:textId="77777777" w:rsidR="0033194D" w:rsidRPr="0033194D" w:rsidRDefault="0033194D" w:rsidP="0033194D">
            <w:pPr>
              <w:contextualSpacing/>
              <w:rPr>
                <w:sz w:val="19"/>
                <w:szCs w:val="19"/>
              </w:rPr>
            </w:pPr>
          </w:p>
        </w:tc>
        <w:tc>
          <w:tcPr>
            <w:tcW w:w="727" w:type="dxa"/>
            <w:vAlign w:val="center"/>
          </w:tcPr>
          <w:p w14:paraId="415793F4" w14:textId="77777777" w:rsidR="0033194D" w:rsidRPr="0033194D" w:rsidRDefault="0033194D" w:rsidP="0033194D">
            <w:pPr>
              <w:contextualSpacing/>
              <w:rPr>
                <w:sz w:val="19"/>
                <w:szCs w:val="19"/>
              </w:rPr>
            </w:pPr>
            <w:r w:rsidRPr="0033194D">
              <w:rPr>
                <w:sz w:val="19"/>
                <w:szCs w:val="19"/>
              </w:rPr>
              <w:t>Minor</w:t>
            </w:r>
          </w:p>
        </w:tc>
        <w:tc>
          <w:tcPr>
            <w:tcW w:w="222" w:type="dxa"/>
            <w:shd w:val="clear" w:color="auto" w:fill="70AD47" w:themeFill="accent6"/>
            <w:vAlign w:val="center"/>
          </w:tcPr>
          <w:p w14:paraId="57D3CE42" w14:textId="77777777" w:rsidR="0033194D" w:rsidRPr="0033194D" w:rsidRDefault="0033194D" w:rsidP="0033194D">
            <w:pPr>
              <w:contextualSpacing/>
              <w:rPr>
                <w:sz w:val="19"/>
                <w:szCs w:val="19"/>
              </w:rPr>
            </w:pPr>
          </w:p>
        </w:tc>
        <w:tc>
          <w:tcPr>
            <w:tcW w:w="1144" w:type="dxa"/>
            <w:vAlign w:val="center"/>
          </w:tcPr>
          <w:p w14:paraId="739C92EA" w14:textId="77777777" w:rsidR="0033194D" w:rsidRPr="0033194D" w:rsidRDefault="0033194D" w:rsidP="0033194D">
            <w:pPr>
              <w:contextualSpacing/>
              <w:rPr>
                <w:sz w:val="19"/>
                <w:szCs w:val="19"/>
              </w:rPr>
            </w:pPr>
            <w:r w:rsidRPr="0033194D">
              <w:rPr>
                <w:sz w:val="19"/>
                <w:szCs w:val="19"/>
              </w:rPr>
              <w:t>Moderate</w:t>
            </w:r>
          </w:p>
        </w:tc>
        <w:tc>
          <w:tcPr>
            <w:tcW w:w="222" w:type="dxa"/>
            <w:shd w:val="clear" w:color="auto" w:fill="5B9BD5" w:themeFill="accent1"/>
          </w:tcPr>
          <w:p w14:paraId="58BD0C26" w14:textId="77777777" w:rsidR="0033194D" w:rsidRPr="0033194D" w:rsidRDefault="0033194D" w:rsidP="0033194D">
            <w:pPr>
              <w:contextualSpacing/>
              <w:rPr>
                <w:sz w:val="19"/>
                <w:szCs w:val="19"/>
              </w:rPr>
            </w:pPr>
          </w:p>
        </w:tc>
        <w:tc>
          <w:tcPr>
            <w:tcW w:w="236" w:type="dxa"/>
            <w:vAlign w:val="center"/>
          </w:tcPr>
          <w:p w14:paraId="6787F26E" w14:textId="77777777" w:rsidR="0033194D" w:rsidRPr="0033194D" w:rsidRDefault="0033194D" w:rsidP="0033194D">
            <w:pPr>
              <w:contextualSpacing/>
              <w:jc w:val="left"/>
              <w:rPr>
                <w:sz w:val="19"/>
                <w:szCs w:val="19"/>
              </w:rPr>
            </w:pPr>
            <w:r w:rsidRPr="0033194D">
              <w:rPr>
                <w:sz w:val="19"/>
                <w:szCs w:val="19"/>
              </w:rPr>
              <w:t>Substantial</w:t>
            </w:r>
          </w:p>
        </w:tc>
      </w:tr>
    </w:tbl>
    <w:p w14:paraId="01C418D9" w14:textId="77777777" w:rsidR="00F905E9" w:rsidRDefault="00F905E9" w:rsidP="002573E0">
      <w:pPr>
        <w:spacing w:before="0" w:after="160" w:line="259" w:lineRule="auto"/>
        <w:jc w:val="left"/>
      </w:pPr>
    </w:p>
    <w:p w14:paraId="4AFA60F7" w14:textId="5E71564E" w:rsidR="00B76721" w:rsidRDefault="00B76721" w:rsidP="00B76721">
      <w:pPr>
        <w:pStyle w:val="Heading3"/>
      </w:pPr>
      <w:r>
        <w:t>Discussion</w:t>
      </w:r>
    </w:p>
    <w:p w14:paraId="749E5B0F" w14:textId="77B8E86B" w:rsidR="00F905E9" w:rsidRDefault="00F905E9" w:rsidP="00F905E9">
      <w:pPr>
        <w:rPr>
          <w:bCs/>
        </w:rPr>
      </w:pPr>
      <w:r>
        <w:rPr>
          <w:bCs/>
        </w:rPr>
        <w:t>M</w:t>
      </w:r>
      <w:r w:rsidRPr="00ED15F6">
        <w:rPr>
          <w:bCs/>
        </w:rPr>
        <w:t>igratory, pelagic broadcast-spawning fishes</w:t>
      </w:r>
      <w:r>
        <w:rPr>
          <w:bCs/>
        </w:rPr>
        <w:t xml:space="preserve"> </w:t>
      </w:r>
      <w:r w:rsidRPr="00ED15F6">
        <w:rPr>
          <w:bCs/>
        </w:rPr>
        <w:t xml:space="preserve">are disadvantaged by </w:t>
      </w:r>
      <w:r>
        <w:rPr>
          <w:bCs/>
        </w:rPr>
        <w:t xml:space="preserve">the anthropogenic modification of rivers. Spawning </w:t>
      </w:r>
      <w:r w:rsidRPr="00ED15F6">
        <w:rPr>
          <w:bCs/>
        </w:rPr>
        <w:t>migrations are interrupted by barriers, hydrologic cues for</w:t>
      </w:r>
      <w:r>
        <w:rPr>
          <w:bCs/>
        </w:rPr>
        <w:t xml:space="preserve"> </w:t>
      </w:r>
      <w:r w:rsidRPr="00ED15F6">
        <w:rPr>
          <w:bCs/>
        </w:rPr>
        <w:t>spawning are altered by flow regulation, and the obligate downstream drift of eggs and</w:t>
      </w:r>
      <w:r>
        <w:rPr>
          <w:bCs/>
        </w:rPr>
        <w:t xml:space="preserve"> </w:t>
      </w:r>
      <w:r w:rsidRPr="00ED15F6">
        <w:rPr>
          <w:bCs/>
        </w:rPr>
        <w:t>larvae is interrupted by the physical and</w:t>
      </w:r>
      <w:r>
        <w:rPr>
          <w:bCs/>
        </w:rPr>
        <w:t xml:space="preserve"> </w:t>
      </w:r>
      <w:r w:rsidRPr="00ED15F6">
        <w:rPr>
          <w:bCs/>
        </w:rPr>
        <w:t xml:space="preserve">hydraulic impacts of dams and weirs (Dudley and Platania 2007; Perkin </w:t>
      </w:r>
      <w:r w:rsidRPr="00ED15F6">
        <w:rPr>
          <w:bCs/>
          <w:i/>
          <w:iCs/>
        </w:rPr>
        <w:t>et al</w:t>
      </w:r>
      <w:r w:rsidRPr="00ED15F6">
        <w:rPr>
          <w:bCs/>
        </w:rPr>
        <w:t xml:space="preserve">. 2015). Many </w:t>
      </w:r>
      <w:r>
        <w:rPr>
          <w:bCs/>
        </w:rPr>
        <w:t>pelagic spawning fishes</w:t>
      </w:r>
      <w:r w:rsidRPr="00ED15F6">
        <w:rPr>
          <w:bCs/>
        </w:rPr>
        <w:t xml:space="preserve"> also demonstrate </w:t>
      </w:r>
      <w:r w:rsidRPr="00B03279">
        <w:rPr>
          <w:bCs/>
          <w:i/>
        </w:rPr>
        <w:lastRenderedPageBreak/>
        <w:t>periodic</w:t>
      </w:r>
      <w:r w:rsidRPr="00ED15F6">
        <w:rPr>
          <w:bCs/>
        </w:rPr>
        <w:t xml:space="preserve"> life history strategies</w:t>
      </w:r>
      <w:r>
        <w:rPr>
          <w:bCs/>
        </w:rPr>
        <w:t xml:space="preserve"> (Winemiller and Rose 1992)</w:t>
      </w:r>
      <w:r w:rsidRPr="00ED15F6">
        <w:rPr>
          <w:bCs/>
        </w:rPr>
        <w:t>, with high recruitment</w:t>
      </w:r>
      <w:r>
        <w:rPr>
          <w:bCs/>
        </w:rPr>
        <w:t xml:space="preserve"> </w:t>
      </w:r>
      <w:r w:rsidRPr="00ED15F6">
        <w:rPr>
          <w:bCs/>
        </w:rPr>
        <w:t>variability</w:t>
      </w:r>
      <w:r>
        <w:rPr>
          <w:bCs/>
        </w:rPr>
        <w:t xml:space="preserve"> </w:t>
      </w:r>
      <w:r w:rsidR="00347627" w:rsidRPr="00ED15F6">
        <w:rPr>
          <w:bCs/>
        </w:rPr>
        <w:t>and low demographic resilience</w:t>
      </w:r>
      <w:r w:rsidR="00347627">
        <w:rPr>
          <w:bCs/>
        </w:rPr>
        <w:t>.</w:t>
      </w:r>
      <w:r>
        <w:rPr>
          <w:bCs/>
        </w:rPr>
        <w:t xml:space="preserve"> </w:t>
      </w:r>
    </w:p>
    <w:p w14:paraId="7A1840A3" w14:textId="45AC6813" w:rsidR="00F905E9" w:rsidRDefault="00F905E9" w:rsidP="00F905E9">
      <w:pPr>
        <w:rPr>
          <w:bCs/>
        </w:rPr>
      </w:pPr>
      <w:r>
        <w:rPr>
          <w:bCs/>
        </w:rPr>
        <w:t>Golden perch and silver perch are migratory, pelagic spawning fish, native to the MDB. For both species, spawning and recruitment have been associated with hydrological variability and increased water temperatures during spring</w:t>
      </w:r>
      <w:r w:rsidR="00A55190">
        <w:rPr>
          <w:bCs/>
        </w:rPr>
        <w:sym w:font="Symbol" w:char="F02D"/>
      </w:r>
      <w:r>
        <w:rPr>
          <w:bCs/>
        </w:rPr>
        <w:t>summer (</w:t>
      </w:r>
      <w:r w:rsidRPr="004041F8">
        <w:rPr>
          <w:bCs/>
        </w:rPr>
        <w:t>Mallen-Cooper and Stuart 2003; Zampatti and Leigh 2013a; 2013b</w:t>
      </w:r>
      <w:r>
        <w:rPr>
          <w:bCs/>
        </w:rPr>
        <w:t xml:space="preserve">). In the southern MDB, flow regulation, particularly the elimination of a perennial spring flow pulse (Mallen-Cooper and Zampatti 2018), compromises the recruitment and population resilience of golden perch and silver perch (Zampatti and Leigh 2013; Tonkin </w:t>
      </w:r>
      <w:r w:rsidRPr="0040686B">
        <w:rPr>
          <w:bCs/>
          <w:i/>
        </w:rPr>
        <w:t>et al.</w:t>
      </w:r>
      <w:r>
        <w:rPr>
          <w:bCs/>
        </w:rPr>
        <w:t xml:space="preserve"> 2019). As such, these species form a focus for environmental water management that aims to improve recruitment and restore population resilience.</w:t>
      </w:r>
    </w:p>
    <w:p w14:paraId="6308F476" w14:textId="748747CA" w:rsidR="00CD2874" w:rsidRDefault="00F905E9" w:rsidP="001801CB">
      <w:r w:rsidRPr="004C6536">
        <w:rPr>
          <w:bCs/>
        </w:rPr>
        <w:t>Over the five-year term of this project, we aimed to identify potential associations between reproduction (spawning and recruitment) of golden perch and environmental water delivery.</w:t>
      </w:r>
      <w:r>
        <w:rPr>
          <w:bCs/>
        </w:rPr>
        <w:t xml:space="preserve"> </w:t>
      </w:r>
      <w:r w:rsidRPr="00401D99">
        <w:rPr>
          <w:bCs/>
        </w:rPr>
        <w:t xml:space="preserve">Our specific objective was to identify timing of spawning and the </w:t>
      </w:r>
      <w:r>
        <w:rPr>
          <w:bCs/>
        </w:rPr>
        <w:t xml:space="preserve">spatial </w:t>
      </w:r>
      <w:r w:rsidRPr="00401D99">
        <w:rPr>
          <w:bCs/>
        </w:rPr>
        <w:t>source of successful recruits to enable association of ecological response with hydrology; and to explore population connectivity between regions of the southern</w:t>
      </w:r>
      <w:r w:rsidR="004F5404">
        <w:rPr>
          <w:bCs/>
        </w:rPr>
        <w:t xml:space="preserve"> </w:t>
      </w:r>
      <w:r w:rsidRPr="00401D99">
        <w:rPr>
          <w:bCs/>
        </w:rPr>
        <w:t>connected MDB.</w:t>
      </w:r>
      <w:r>
        <w:rPr>
          <w:bCs/>
        </w:rPr>
        <w:t xml:space="preserve"> </w:t>
      </w:r>
      <w:r w:rsidRPr="0057446A">
        <w:rPr>
          <w:bCs/>
        </w:rPr>
        <w:t>We hypothesised that (1) increased flow (nominally &gt;15,000 ML/d) in spring–summer would promote the spawning and recruitment to young-of-year</w:t>
      </w:r>
      <w:r>
        <w:rPr>
          <w:bCs/>
        </w:rPr>
        <w:t xml:space="preserve"> (</w:t>
      </w:r>
      <w:r w:rsidRPr="0057446A">
        <w:rPr>
          <w:bCs/>
        </w:rPr>
        <w:t>YOY), and (2) multiple years of enhanced spring–summer flow w</w:t>
      </w:r>
      <w:r>
        <w:rPr>
          <w:bCs/>
        </w:rPr>
        <w:t>ould</w:t>
      </w:r>
      <w:r w:rsidRPr="0057446A">
        <w:rPr>
          <w:bCs/>
        </w:rPr>
        <w:t xml:space="preserve"> increase the resilience of golden perch populations in the LMR</w:t>
      </w:r>
      <w:r>
        <w:rPr>
          <w:bCs/>
        </w:rPr>
        <w:t xml:space="preserve"> by promoting a diverse age structure.</w:t>
      </w:r>
    </w:p>
    <w:p w14:paraId="750286D0" w14:textId="00AF013E" w:rsidR="00F905E9" w:rsidRDefault="00F905E9" w:rsidP="001801CB">
      <w:r>
        <w:t>From 2014–2019</w:t>
      </w:r>
      <w:r w:rsidRPr="00AF32CB">
        <w:t>, increased spawning</w:t>
      </w:r>
      <w:r>
        <w:t xml:space="preserve">, as indicated by the abundance of eggs and larvae, </w:t>
      </w:r>
      <w:r w:rsidR="005906C6">
        <w:t>wa</w:t>
      </w:r>
      <w:r w:rsidR="005906C6" w:rsidRPr="00AF32CB">
        <w:t xml:space="preserve">s associated with </w:t>
      </w:r>
      <w:r w:rsidR="005906C6">
        <w:t>elevated in-channel</w:t>
      </w:r>
      <w:r w:rsidR="005906C6" w:rsidRPr="00AF32CB">
        <w:t xml:space="preserve"> </w:t>
      </w:r>
      <w:r w:rsidR="005906C6">
        <w:t xml:space="preserve">(&gt;20,000 ML/d) </w:t>
      </w:r>
      <w:r>
        <w:t>and overbank (&gt;45,000 </w:t>
      </w:r>
      <w:r w:rsidRPr="00AF32CB">
        <w:t xml:space="preserve">ML/d) </w:t>
      </w:r>
      <w:r>
        <w:t>flows in concert with water temperatures</w:t>
      </w:r>
      <w:r w:rsidRPr="00AF32CB">
        <w:t xml:space="preserve"> </w:t>
      </w:r>
      <w:r w:rsidRPr="00147666">
        <w:t xml:space="preserve">≥20ºC </w:t>
      </w:r>
      <w:r>
        <w:t>during</w:t>
      </w:r>
      <w:r w:rsidRPr="00AF32CB">
        <w:t xml:space="preserve"> spring</w:t>
      </w:r>
      <w:r>
        <w:t>–</w:t>
      </w:r>
      <w:r w:rsidRPr="00AF32CB">
        <w:t>summer</w:t>
      </w:r>
      <w:r>
        <w:t xml:space="preserve">. </w:t>
      </w:r>
      <w:r w:rsidRPr="00AF32CB">
        <w:t xml:space="preserve">The high flow year of 2016-17 </w:t>
      </w:r>
      <w:r>
        <w:t>was associated with</w:t>
      </w:r>
      <w:r w:rsidRPr="00AF32CB">
        <w:t xml:space="preserve"> high egg abundance, relative to low flow years (2014</w:t>
      </w:r>
      <w:r>
        <w:t>-15, 2015-16, 2017-18, 2018-19).</w:t>
      </w:r>
      <w:r w:rsidRPr="00AF32CB">
        <w:t xml:space="preserve"> </w:t>
      </w:r>
      <w:r>
        <w:t>Egg abundance was of</w:t>
      </w:r>
      <w:r w:rsidRPr="00AF32CB">
        <w:t xml:space="preserve"> similar magnitude to other high flow years</w:t>
      </w:r>
      <w:r>
        <w:t xml:space="preserve"> (i.e. 2010-11 to 2013-14)</w:t>
      </w:r>
      <w:r w:rsidRPr="00AF32CB">
        <w:t xml:space="preserve"> </w:t>
      </w:r>
      <w:r>
        <w:t>that were associated with</w:t>
      </w:r>
      <w:r w:rsidRPr="00AF32CB">
        <w:t xml:space="preserve"> </w:t>
      </w:r>
      <w:r>
        <w:t xml:space="preserve">recruitment and distinct cohorts of golden perch in the </w:t>
      </w:r>
      <w:r w:rsidR="00E37094">
        <w:t>LMR</w:t>
      </w:r>
      <w:r>
        <w:t xml:space="preserve"> population contingent. Nevertheless,</w:t>
      </w:r>
      <w:r w:rsidRPr="00AF32CB">
        <w:t xml:space="preserve"> </w:t>
      </w:r>
      <w:r>
        <w:t>in 2016-17, l</w:t>
      </w:r>
      <w:r w:rsidRPr="00AF32CB">
        <w:t xml:space="preserve">arval abundance was low and </w:t>
      </w:r>
      <w:r>
        <w:t xml:space="preserve">subsequent </w:t>
      </w:r>
      <w:r w:rsidRPr="00AF32CB">
        <w:t>recruitment</w:t>
      </w:r>
      <w:r>
        <w:t xml:space="preserve"> to YOY </w:t>
      </w:r>
      <w:r w:rsidRPr="00AF32CB">
        <w:t xml:space="preserve">was negligible. </w:t>
      </w:r>
      <w:r>
        <w:t>It is possible</w:t>
      </w:r>
      <w:r w:rsidRPr="007419D3">
        <w:t xml:space="preserve"> that </w:t>
      </w:r>
      <w:r>
        <w:t>a hypoxic blackwater event associated with overbank floods in 2016</w:t>
      </w:r>
      <w:r w:rsidRPr="007419D3">
        <w:t xml:space="preserve"> </w:t>
      </w:r>
      <w:r w:rsidRPr="00AF32CB">
        <w:t>(</w:t>
      </w:r>
      <w:r w:rsidR="00684A45">
        <w:t xml:space="preserve">Ye </w:t>
      </w:r>
      <w:r w:rsidR="00684A45" w:rsidRPr="00684A45">
        <w:rPr>
          <w:i/>
        </w:rPr>
        <w:t xml:space="preserve">et al. </w:t>
      </w:r>
      <w:r w:rsidR="00684A45">
        <w:t>2018</w:t>
      </w:r>
      <w:r w:rsidRPr="00AF32CB">
        <w:t>)</w:t>
      </w:r>
      <w:r w:rsidRPr="007419D3">
        <w:t xml:space="preserve">, </w:t>
      </w:r>
      <w:r>
        <w:t xml:space="preserve">compromised </w:t>
      </w:r>
      <w:r w:rsidRPr="007419D3">
        <w:t>the survival of eggs and larvae</w:t>
      </w:r>
      <w:r>
        <w:t>, thus leading to recruitment failure.</w:t>
      </w:r>
    </w:p>
    <w:p w14:paraId="3CBADA62" w14:textId="4419FC10" w:rsidR="00F905E9" w:rsidRPr="00E960E7" w:rsidRDefault="00F905E9" w:rsidP="00F905E9">
      <w:pPr>
        <w:rPr>
          <w:bCs/>
        </w:rPr>
      </w:pPr>
      <w:r>
        <w:t xml:space="preserve">In 2015, the sampled population of golden perch ranged in age from 2+ to 18+ years, with </w:t>
      </w:r>
      <w:r w:rsidRPr="0097212A">
        <w:t>dominant</w:t>
      </w:r>
      <w:r>
        <w:t xml:space="preserve"> year classes from 2010-11, </w:t>
      </w:r>
      <w:r w:rsidRPr="0097212A">
        <w:t>2009</w:t>
      </w:r>
      <w:r w:rsidRPr="00E656B0">
        <w:rPr>
          <w:rFonts w:cstheme="minorHAnsi"/>
        </w:rPr>
        <w:t>-</w:t>
      </w:r>
      <w:r w:rsidRPr="00E656B0">
        <w:t xml:space="preserve">10, 2000-01 and 1996-97. These cohorts persisted in the population to 2019, but the </w:t>
      </w:r>
      <w:r w:rsidRPr="00E656B0">
        <w:rPr>
          <w:bCs/>
        </w:rPr>
        <w:t>relative proportions of older age cohorts (e.g. 2009-10, 2000-01 and 1996-97) declined. Recruitment from 2015–2019, through either localised spawning or immigration, was poor and did not promote any strong year classes. In association with an ageing population</w:t>
      </w:r>
      <w:r>
        <w:rPr>
          <w:bCs/>
        </w:rPr>
        <w:t>,</w:t>
      </w:r>
      <w:r w:rsidRPr="005D7449">
        <w:rPr>
          <w:bCs/>
        </w:rPr>
        <w:t xml:space="preserve"> </w:t>
      </w:r>
      <w:r>
        <w:rPr>
          <w:bCs/>
        </w:rPr>
        <w:t>a</w:t>
      </w:r>
      <w:r w:rsidRPr="005D7449">
        <w:rPr>
          <w:bCs/>
        </w:rPr>
        <w:t xml:space="preserve">bundance of golden perch in the </w:t>
      </w:r>
      <w:r w:rsidR="00E37094">
        <w:rPr>
          <w:bCs/>
        </w:rPr>
        <w:t>LMR</w:t>
      </w:r>
      <w:r w:rsidRPr="005D7449">
        <w:rPr>
          <w:bCs/>
        </w:rPr>
        <w:t xml:space="preserve"> steadily declined. </w:t>
      </w:r>
      <w:r>
        <w:rPr>
          <w:bCs/>
        </w:rPr>
        <w:t xml:space="preserve">Over the same period, declines in golden perch abundance were also observed in other monitoring programs in the region, for example, in </w:t>
      </w:r>
      <w:r w:rsidRPr="006B6207">
        <w:rPr>
          <w:bCs/>
          <w:i/>
        </w:rPr>
        <w:t>condition</w:t>
      </w:r>
      <w:r>
        <w:rPr>
          <w:bCs/>
        </w:rPr>
        <w:t xml:space="preserve"> monitoring at the Chowilla icon site (Fredberg </w:t>
      </w:r>
      <w:r w:rsidRPr="006B6207">
        <w:rPr>
          <w:bCs/>
          <w:i/>
        </w:rPr>
        <w:t>et al</w:t>
      </w:r>
      <w:r>
        <w:rPr>
          <w:bCs/>
        </w:rPr>
        <w:t xml:space="preserve">. 2019). </w:t>
      </w:r>
      <w:r w:rsidRPr="005D7449">
        <w:rPr>
          <w:bCs/>
        </w:rPr>
        <w:t xml:space="preserve">Potential </w:t>
      </w:r>
      <w:r>
        <w:rPr>
          <w:bCs/>
        </w:rPr>
        <w:t>factors contributing to decline are a lack of recruitment</w:t>
      </w:r>
      <w:r w:rsidRPr="005D7449">
        <w:rPr>
          <w:bCs/>
        </w:rPr>
        <w:t>, mortality (fishing or natural) and upstream emigration</w:t>
      </w:r>
      <w:r w:rsidRPr="006D32A2">
        <w:rPr>
          <w:bCs/>
        </w:rPr>
        <w:t xml:space="preserve"> of adults (</w:t>
      </w:r>
      <w:r>
        <w:rPr>
          <w:bCs/>
        </w:rPr>
        <w:t xml:space="preserve">Zampatti </w:t>
      </w:r>
      <w:r w:rsidRPr="006B6207">
        <w:rPr>
          <w:bCs/>
          <w:i/>
        </w:rPr>
        <w:t>et al</w:t>
      </w:r>
      <w:r>
        <w:rPr>
          <w:bCs/>
        </w:rPr>
        <w:t>. 2018</w:t>
      </w:r>
      <w:r w:rsidRPr="006D32A2">
        <w:rPr>
          <w:bCs/>
        </w:rPr>
        <w:t xml:space="preserve">). Whilst </w:t>
      </w:r>
      <w:r>
        <w:rPr>
          <w:bCs/>
        </w:rPr>
        <w:t xml:space="preserve">in 2019, </w:t>
      </w:r>
      <w:r w:rsidRPr="006D32A2">
        <w:rPr>
          <w:bCs/>
        </w:rPr>
        <w:t xml:space="preserve">the </w:t>
      </w:r>
      <w:r>
        <w:rPr>
          <w:bCs/>
        </w:rPr>
        <w:t xml:space="preserve">golden perch population </w:t>
      </w:r>
      <w:r w:rsidRPr="006D32A2">
        <w:rPr>
          <w:bCs/>
        </w:rPr>
        <w:t>i</w:t>
      </w:r>
      <w:r>
        <w:rPr>
          <w:bCs/>
        </w:rPr>
        <w:t>n the LMR is primarily comprised of mature adults (i.e. age 5+–9+ years)</w:t>
      </w:r>
      <w:r w:rsidRPr="006D32A2">
        <w:rPr>
          <w:bCs/>
        </w:rPr>
        <w:t xml:space="preserve">, </w:t>
      </w:r>
      <w:r>
        <w:rPr>
          <w:bCs/>
        </w:rPr>
        <w:t>a</w:t>
      </w:r>
      <w:r w:rsidRPr="006D32A2">
        <w:rPr>
          <w:bCs/>
        </w:rPr>
        <w:t xml:space="preserve"> lack of </w:t>
      </w:r>
      <w:r w:rsidRPr="00E960E7">
        <w:rPr>
          <w:bCs/>
        </w:rPr>
        <w:t xml:space="preserve">younger cohorts and </w:t>
      </w:r>
      <w:r>
        <w:rPr>
          <w:bCs/>
        </w:rPr>
        <w:t>low age structure diversity</w:t>
      </w:r>
      <w:r w:rsidRPr="00E960E7">
        <w:rPr>
          <w:bCs/>
        </w:rPr>
        <w:t xml:space="preserve"> lead</w:t>
      </w:r>
      <w:r w:rsidRPr="000D76F8">
        <w:rPr>
          <w:bCs/>
        </w:rPr>
        <w:t xml:space="preserve"> to a population that lacks </w:t>
      </w:r>
      <w:r w:rsidRPr="00E960E7">
        <w:rPr>
          <w:bCs/>
        </w:rPr>
        <w:t>resilience to environmental perturbations.</w:t>
      </w:r>
    </w:p>
    <w:p w14:paraId="29121DC1" w14:textId="2573E152" w:rsidR="00B76721" w:rsidRPr="00B76721" w:rsidRDefault="00F905E9" w:rsidP="00F905E9">
      <w:r w:rsidRPr="005D7449">
        <w:rPr>
          <w:bCs/>
        </w:rPr>
        <w:lastRenderedPageBreak/>
        <w:t xml:space="preserve">Recruitment and the establishment of </w:t>
      </w:r>
      <w:r>
        <w:rPr>
          <w:bCs/>
        </w:rPr>
        <w:t>distinct cohorts</w:t>
      </w:r>
      <w:r w:rsidRPr="005D7449">
        <w:rPr>
          <w:bCs/>
        </w:rPr>
        <w:t xml:space="preserve"> of golden perch in the </w:t>
      </w:r>
      <w:r w:rsidR="004036A3">
        <w:rPr>
          <w:bCs/>
        </w:rPr>
        <w:t>LMR</w:t>
      </w:r>
      <w:r w:rsidRPr="005D7449">
        <w:rPr>
          <w:bCs/>
        </w:rPr>
        <w:t xml:space="preserve"> is influenced by local spawning</w:t>
      </w:r>
      <w:r>
        <w:rPr>
          <w:bCs/>
        </w:rPr>
        <w:t xml:space="preserve"> and</w:t>
      </w:r>
      <w:r w:rsidRPr="005D7449">
        <w:rPr>
          <w:bCs/>
        </w:rPr>
        <w:t xml:space="preserve"> the downstream transport and migration of larvae/YOY (</w:t>
      </w:r>
      <w:r w:rsidRPr="00930E63">
        <w:rPr>
          <w:bCs/>
        </w:rPr>
        <w:t xml:space="preserve">age 0+) and juveniles (predominantly age 1+) from spatially distinct spawning areas (Zampatti 2019). Fish originating from years of high flow (i.e. 2009-10, 2010-11 and 2011-12) in the Darling River contributed substantially to prominent age cohorts in the </w:t>
      </w:r>
      <w:r w:rsidR="00B956D1">
        <w:rPr>
          <w:bCs/>
        </w:rPr>
        <w:t>LMR</w:t>
      </w:r>
      <w:r w:rsidRPr="00930E63">
        <w:rPr>
          <w:bCs/>
        </w:rPr>
        <w:t>. Thus,</w:t>
      </w:r>
      <w:r>
        <w:rPr>
          <w:bCs/>
        </w:rPr>
        <w:t xml:space="preserve"> spawning and recruitment in the Darling River, and physical and hydrological connectivity between the Darling and Murray </w:t>
      </w:r>
      <w:r w:rsidR="00CC745D">
        <w:rPr>
          <w:bCs/>
        </w:rPr>
        <w:t>r</w:t>
      </w:r>
      <w:r>
        <w:rPr>
          <w:bCs/>
        </w:rPr>
        <w:t xml:space="preserve">ivers, are substantial drivers of </w:t>
      </w:r>
      <w:r w:rsidRPr="005D7449">
        <w:rPr>
          <w:bCs/>
        </w:rPr>
        <w:t>golden pe</w:t>
      </w:r>
      <w:r w:rsidR="00C751D3">
        <w:rPr>
          <w:bCs/>
        </w:rPr>
        <w:t>rch population dynamics of the l</w:t>
      </w:r>
      <w:r w:rsidRPr="005D7449">
        <w:rPr>
          <w:bCs/>
        </w:rPr>
        <w:t xml:space="preserve">ower </w:t>
      </w:r>
      <w:r w:rsidR="00C751D3">
        <w:rPr>
          <w:bCs/>
        </w:rPr>
        <w:t xml:space="preserve">River </w:t>
      </w:r>
      <w:r w:rsidRPr="005D7449">
        <w:rPr>
          <w:bCs/>
        </w:rPr>
        <w:t xml:space="preserve">Murray. </w:t>
      </w:r>
      <w:r>
        <w:rPr>
          <w:bCs/>
        </w:rPr>
        <w:t>Whilst some d</w:t>
      </w:r>
      <w:r w:rsidRPr="005D7449">
        <w:rPr>
          <w:bCs/>
        </w:rPr>
        <w:t xml:space="preserve">ownstream transport of </w:t>
      </w:r>
      <w:r>
        <w:rPr>
          <w:bCs/>
        </w:rPr>
        <w:t xml:space="preserve">eggs, larvae and early-stage juveniles from the Darling River to the lower </w:t>
      </w:r>
      <w:r w:rsidR="00CC745D">
        <w:rPr>
          <w:bCs/>
        </w:rPr>
        <w:t xml:space="preserve">River </w:t>
      </w:r>
      <w:r>
        <w:rPr>
          <w:bCs/>
        </w:rPr>
        <w:t>Murray</w:t>
      </w:r>
      <w:r w:rsidRPr="005D7449">
        <w:rPr>
          <w:bCs/>
        </w:rPr>
        <w:t xml:space="preserve"> </w:t>
      </w:r>
      <w:r>
        <w:rPr>
          <w:bCs/>
        </w:rPr>
        <w:t>may occur during low-intermediate flows, it appears that bank-full–overbank flows in both the</w:t>
      </w:r>
      <w:r w:rsidRPr="005D7449">
        <w:rPr>
          <w:bCs/>
        </w:rPr>
        <w:t xml:space="preserve"> Darling and Murray </w:t>
      </w:r>
      <w:r w:rsidR="00CC745D">
        <w:rPr>
          <w:bCs/>
        </w:rPr>
        <w:t>r</w:t>
      </w:r>
      <w:r w:rsidRPr="005D7449">
        <w:rPr>
          <w:bCs/>
        </w:rPr>
        <w:t>ivers</w:t>
      </w:r>
      <w:r>
        <w:rPr>
          <w:bCs/>
        </w:rPr>
        <w:t xml:space="preserve"> are associated with significant downstream dispersal of juvenile golden perch from recruitment sources in the Darling River</w:t>
      </w:r>
      <w:r w:rsidRPr="005D7449">
        <w:rPr>
          <w:bCs/>
        </w:rPr>
        <w:t xml:space="preserve"> (</w:t>
      </w:r>
      <w:r>
        <w:rPr>
          <w:bCs/>
        </w:rPr>
        <w:t>Zampatti and Leigh 2013</w:t>
      </w:r>
      <w:r w:rsidR="009A008E">
        <w:rPr>
          <w:bCs/>
        </w:rPr>
        <w:t>a</w:t>
      </w:r>
      <w:r>
        <w:rPr>
          <w:bCs/>
        </w:rPr>
        <w:t xml:space="preserve">; </w:t>
      </w:r>
      <w:r w:rsidRPr="005D7449">
        <w:rPr>
          <w:bCs/>
        </w:rPr>
        <w:t>Zampatti 2019)</w:t>
      </w:r>
      <w:r>
        <w:rPr>
          <w:bCs/>
        </w:rPr>
        <w:t>.</w:t>
      </w:r>
    </w:p>
    <w:p w14:paraId="10F45882" w14:textId="77777777" w:rsidR="00F905E9" w:rsidRDefault="00F905E9" w:rsidP="00F905E9">
      <w:pPr>
        <w:pStyle w:val="Heading3"/>
      </w:pPr>
      <w:r>
        <w:t>Management implications</w:t>
      </w:r>
    </w:p>
    <w:p w14:paraId="08F434CB" w14:textId="29351155" w:rsidR="00F905E9" w:rsidRPr="005D7449" w:rsidRDefault="00F905E9" w:rsidP="00F905E9">
      <w:pPr>
        <w:rPr>
          <w:bCs/>
        </w:rPr>
      </w:pPr>
      <w:r>
        <w:rPr>
          <w:bCs/>
        </w:rPr>
        <w:t>From 2014-19</w:t>
      </w:r>
      <w:r w:rsidRPr="000D76F8">
        <w:rPr>
          <w:bCs/>
        </w:rPr>
        <w:t xml:space="preserve">, </w:t>
      </w:r>
      <w:r w:rsidRPr="0059319F">
        <w:rPr>
          <w:bCs/>
        </w:rPr>
        <w:t xml:space="preserve">&gt;500 GL/year of Commonwealth environmental water </w:t>
      </w:r>
      <w:r w:rsidRPr="00903A5F">
        <w:rPr>
          <w:bCs/>
        </w:rPr>
        <w:t>were delivered to the L</w:t>
      </w:r>
      <w:r w:rsidR="00CC745D">
        <w:rPr>
          <w:bCs/>
        </w:rPr>
        <w:t xml:space="preserve">MR </w:t>
      </w:r>
      <w:r>
        <w:rPr>
          <w:bCs/>
        </w:rPr>
        <w:t>for a range of ecological objectives, including</w:t>
      </w:r>
      <w:r w:rsidRPr="00903A5F">
        <w:rPr>
          <w:bCs/>
        </w:rPr>
        <w:t xml:space="preserve"> </w:t>
      </w:r>
      <w:r>
        <w:rPr>
          <w:bCs/>
        </w:rPr>
        <w:t>increased</w:t>
      </w:r>
      <w:r w:rsidRPr="00903A5F">
        <w:rPr>
          <w:bCs/>
        </w:rPr>
        <w:t xml:space="preserve"> spawning</w:t>
      </w:r>
      <w:r>
        <w:rPr>
          <w:bCs/>
        </w:rPr>
        <w:t xml:space="preserve"> and recruitment of flow-dependent species</w:t>
      </w:r>
      <w:r w:rsidRPr="00903A5F">
        <w:rPr>
          <w:bCs/>
        </w:rPr>
        <w:t xml:space="preserve">. These </w:t>
      </w:r>
      <w:r>
        <w:rPr>
          <w:bCs/>
        </w:rPr>
        <w:t>allocations</w:t>
      </w:r>
      <w:r w:rsidRPr="00903A5F">
        <w:rPr>
          <w:bCs/>
        </w:rPr>
        <w:t xml:space="preserve"> generally increased </w:t>
      </w:r>
      <w:r w:rsidRPr="007F454F">
        <w:rPr>
          <w:bCs/>
        </w:rPr>
        <w:t>discharge at the South Australian border from base</w:t>
      </w:r>
      <w:r>
        <w:rPr>
          <w:bCs/>
        </w:rPr>
        <w:t xml:space="preserve"> (entitlement)</w:t>
      </w:r>
      <w:r w:rsidRPr="007F454F">
        <w:rPr>
          <w:bCs/>
        </w:rPr>
        <w:t xml:space="preserve"> flows </w:t>
      </w:r>
      <w:r w:rsidRPr="0085562B">
        <w:rPr>
          <w:bCs/>
        </w:rPr>
        <w:t xml:space="preserve">(~3,000–7,000 </w:t>
      </w:r>
      <w:r w:rsidRPr="00F50DCF">
        <w:rPr>
          <w:bCs/>
        </w:rPr>
        <w:t xml:space="preserve">ML/d) </w:t>
      </w:r>
      <w:r w:rsidR="001801CB" w:rsidRPr="00F50DCF">
        <w:rPr>
          <w:bCs/>
        </w:rPr>
        <w:t>to small freshes (</w:t>
      </w:r>
      <w:r w:rsidR="001801CB" w:rsidRPr="00491E56">
        <w:rPr>
          <w:bCs/>
        </w:rPr>
        <w:t>~12,000–</w:t>
      </w:r>
      <w:r w:rsidR="001801CB" w:rsidRPr="006F2745">
        <w:rPr>
          <w:bCs/>
        </w:rPr>
        <w:t>17,</w:t>
      </w:r>
      <w:r w:rsidR="001801CB" w:rsidRPr="000E5EDC">
        <w:rPr>
          <w:bCs/>
        </w:rPr>
        <w:t xml:space="preserve">800 ML/d) during spring/summer. </w:t>
      </w:r>
      <w:r w:rsidR="001801CB">
        <w:rPr>
          <w:bCs/>
        </w:rPr>
        <w:t xml:space="preserve">For </w:t>
      </w:r>
      <w:r>
        <w:rPr>
          <w:bCs/>
        </w:rPr>
        <w:t>golden perch, some</w:t>
      </w:r>
      <w:r w:rsidRPr="007315E1">
        <w:rPr>
          <w:bCs/>
        </w:rPr>
        <w:t xml:space="preserve"> spawning coincided with </w:t>
      </w:r>
      <w:r w:rsidRPr="002D7965">
        <w:rPr>
          <w:bCs/>
        </w:rPr>
        <w:t xml:space="preserve">periods when environmental water was used to promote flow pulses in the </w:t>
      </w:r>
      <w:r>
        <w:rPr>
          <w:bCs/>
        </w:rPr>
        <w:t>LMR</w:t>
      </w:r>
      <w:r w:rsidRPr="006B6207">
        <w:rPr>
          <w:bCs/>
        </w:rPr>
        <w:t xml:space="preserve">. Nevertheless, </w:t>
      </w:r>
      <w:r>
        <w:rPr>
          <w:bCs/>
        </w:rPr>
        <w:t>recruitment was negligible. Evidence from this and allied investigations</w:t>
      </w:r>
      <w:r w:rsidRPr="006B6207">
        <w:rPr>
          <w:bCs/>
        </w:rPr>
        <w:t xml:space="preserve"> suggest </w:t>
      </w:r>
      <w:r w:rsidR="001A0E7A" w:rsidRPr="006B6207">
        <w:rPr>
          <w:bCs/>
        </w:rPr>
        <w:t>that greater flow rates (&gt;20,000 ML/d) are likely</w:t>
      </w:r>
      <w:r w:rsidRPr="006B6207">
        <w:rPr>
          <w:bCs/>
        </w:rPr>
        <w:t xml:space="preserve"> required to </w:t>
      </w:r>
      <w:r w:rsidRPr="00585A39">
        <w:rPr>
          <w:bCs/>
        </w:rPr>
        <w:t xml:space="preserve">significantly influence golden perch spawning and recruitment in the </w:t>
      </w:r>
      <w:r>
        <w:rPr>
          <w:bCs/>
        </w:rPr>
        <w:t>LMR</w:t>
      </w:r>
      <w:r w:rsidRPr="00585A39">
        <w:rPr>
          <w:bCs/>
        </w:rPr>
        <w:t>.</w:t>
      </w:r>
      <w:r w:rsidRPr="008B1604">
        <w:rPr>
          <w:bCs/>
        </w:rPr>
        <w:t xml:space="preserve"> </w:t>
      </w:r>
      <w:r>
        <w:rPr>
          <w:bCs/>
        </w:rPr>
        <w:t>Perennial spring–summer</w:t>
      </w:r>
      <w:r w:rsidRPr="008B1604">
        <w:rPr>
          <w:bCs/>
        </w:rPr>
        <w:t xml:space="preserve"> in-channel flow pulses of this magnitude were a key feature of the hydrograph of the </w:t>
      </w:r>
      <w:r w:rsidR="00C751D3">
        <w:rPr>
          <w:bCs/>
        </w:rPr>
        <w:t>LMR</w:t>
      </w:r>
      <w:r w:rsidRPr="008B1604">
        <w:rPr>
          <w:bCs/>
        </w:rPr>
        <w:t xml:space="preserve"> </w:t>
      </w:r>
      <w:r w:rsidRPr="00C0302F">
        <w:rPr>
          <w:bCs/>
        </w:rPr>
        <w:t>prior to regulation</w:t>
      </w:r>
      <w:r>
        <w:rPr>
          <w:bCs/>
        </w:rPr>
        <w:t xml:space="preserve"> (Mallen-Cooper and Zampatti 2018)</w:t>
      </w:r>
      <w:r w:rsidRPr="00C0302F">
        <w:rPr>
          <w:bCs/>
        </w:rPr>
        <w:t>, and would have occurred in recent years under n</w:t>
      </w:r>
      <w:r w:rsidR="00C25C1A">
        <w:rPr>
          <w:bCs/>
        </w:rPr>
        <w:t>atural, unregulated conditions (</w:t>
      </w:r>
      <w:r w:rsidR="00C25C1A">
        <w:rPr>
          <w:bCs/>
        </w:rPr>
        <w:fldChar w:fldCharType="begin"/>
      </w:r>
      <w:r w:rsidR="00C25C1A">
        <w:rPr>
          <w:bCs/>
        </w:rPr>
        <w:instrText xml:space="preserve"> REF _Ref416335496 \h </w:instrText>
      </w:r>
      <w:r w:rsidR="00C25C1A">
        <w:rPr>
          <w:bCs/>
        </w:rPr>
      </w:r>
      <w:r w:rsidR="00C25C1A">
        <w:rPr>
          <w:bCs/>
        </w:rPr>
        <w:fldChar w:fldCharType="separate"/>
      </w:r>
      <w:r w:rsidR="00A20F12" w:rsidRPr="00E56F42">
        <w:t xml:space="preserve">Figure </w:t>
      </w:r>
      <w:r w:rsidR="00A20F12">
        <w:rPr>
          <w:noProof/>
        </w:rPr>
        <w:t>5</w:t>
      </w:r>
      <w:r w:rsidR="00C25C1A">
        <w:rPr>
          <w:bCs/>
        </w:rPr>
        <w:fldChar w:fldCharType="end"/>
      </w:r>
      <w:r w:rsidR="00C25C1A">
        <w:rPr>
          <w:bCs/>
        </w:rPr>
        <w:t>)</w:t>
      </w:r>
      <w:r w:rsidRPr="005D7449">
        <w:rPr>
          <w:bCs/>
        </w:rPr>
        <w:t>.</w:t>
      </w:r>
    </w:p>
    <w:p w14:paraId="1B9A00C0" w14:textId="4F99E39A" w:rsidR="00F905E9" w:rsidRPr="00E93809" w:rsidRDefault="00F905E9" w:rsidP="00F905E9">
      <w:pPr>
        <w:rPr>
          <w:bCs/>
        </w:rPr>
      </w:pPr>
      <w:r>
        <w:rPr>
          <w:bCs/>
        </w:rPr>
        <w:t xml:space="preserve">Ultimately, </w:t>
      </w:r>
      <w:r w:rsidRPr="005D7449">
        <w:rPr>
          <w:bCs/>
        </w:rPr>
        <w:t xml:space="preserve">fish </w:t>
      </w:r>
      <w:r>
        <w:rPr>
          <w:bCs/>
        </w:rPr>
        <w:t xml:space="preserve">behaviour and life history processes </w:t>
      </w:r>
      <w:r w:rsidRPr="005D7449">
        <w:rPr>
          <w:bCs/>
        </w:rPr>
        <w:t xml:space="preserve">are </w:t>
      </w:r>
      <w:r>
        <w:rPr>
          <w:bCs/>
        </w:rPr>
        <w:t>influenced by the</w:t>
      </w:r>
      <w:r w:rsidRPr="005D7449">
        <w:rPr>
          <w:bCs/>
        </w:rPr>
        <w:t xml:space="preserve"> hydraulic</w:t>
      </w:r>
      <w:r>
        <w:rPr>
          <w:bCs/>
        </w:rPr>
        <w:t xml:space="preserve"> characteristics of flow</w:t>
      </w:r>
      <w:r w:rsidRPr="005D7449">
        <w:rPr>
          <w:bCs/>
        </w:rPr>
        <w:t xml:space="preserve"> (</w:t>
      </w:r>
      <w:r>
        <w:rPr>
          <w:bCs/>
        </w:rPr>
        <w:t>i.e. hydrodynamics),</w:t>
      </w:r>
      <w:r w:rsidRPr="00DA268E">
        <w:rPr>
          <w:bCs/>
        </w:rPr>
        <w:t xml:space="preserve"> </w:t>
      </w:r>
      <w:r>
        <w:rPr>
          <w:bCs/>
        </w:rPr>
        <w:t>r</w:t>
      </w:r>
      <w:r w:rsidRPr="005D7449">
        <w:rPr>
          <w:bCs/>
        </w:rPr>
        <w:t xml:space="preserve">ather </w:t>
      </w:r>
      <w:r w:rsidR="00353986">
        <w:rPr>
          <w:bCs/>
        </w:rPr>
        <w:t xml:space="preserve">than </w:t>
      </w:r>
      <w:r w:rsidRPr="005D7449">
        <w:rPr>
          <w:bCs/>
        </w:rPr>
        <w:t xml:space="preserve">volumes of water </w:t>
      </w:r>
      <w:r>
        <w:rPr>
          <w:bCs/>
        </w:rPr>
        <w:t xml:space="preserve">and rates of flow </w:t>
      </w:r>
      <w:r w:rsidRPr="005D7449">
        <w:rPr>
          <w:bCs/>
        </w:rPr>
        <w:t>(hydrology)</w:t>
      </w:r>
      <w:r>
        <w:rPr>
          <w:bCs/>
        </w:rPr>
        <w:t xml:space="preserve">. Riverine hydrodynamics likely provide cues for movement and spawning, and facilitate the downstream dispersal of early life </w:t>
      </w:r>
      <w:r w:rsidR="001A0E7A">
        <w:rPr>
          <w:bCs/>
        </w:rPr>
        <w:t xml:space="preserve">stages. Contemporary flow management in the MDB mainly focuses on volume and discharge, whereas a hydraulic perspective is more </w:t>
      </w:r>
      <w:r>
        <w:rPr>
          <w:bCs/>
        </w:rPr>
        <w:t xml:space="preserve">relevant to understanding ecological processes and eliciting ecological outcomes (Bice </w:t>
      </w:r>
      <w:r w:rsidRPr="00581D98">
        <w:rPr>
          <w:bCs/>
          <w:i/>
        </w:rPr>
        <w:t>et al</w:t>
      </w:r>
      <w:r>
        <w:rPr>
          <w:bCs/>
        </w:rPr>
        <w:t xml:space="preserve">. 2017; Mallen-Cooper and Zampatti 2018). This is particularly relevant in the LMR, where contiguous weir pools result in a highly modified hydraulic environment. Indeed, the river only begins to substantially regain its lotic character at flows &gt;20,000 ML/d (Bice </w:t>
      </w:r>
      <w:r w:rsidRPr="00324235">
        <w:rPr>
          <w:bCs/>
          <w:i/>
        </w:rPr>
        <w:t>et al</w:t>
      </w:r>
      <w:r>
        <w:rPr>
          <w:bCs/>
        </w:rPr>
        <w:t xml:space="preserve">. 2017). Decreasing weir height reinstates lotic characteristics at lower discharges and, in conjunction with restoration of spring pulses, may improve the recruitment and population structure of riverine fishes such as golden perch. </w:t>
      </w:r>
      <w:r w:rsidR="001A0E7A">
        <w:rPr>
          <w:bCs/>
        </w:rPr>
        <w:t xml:space="preserve">A key knowledge gap, however, remains the role that water velocity and turbulence plays in the suspension, transport and retention of golden perch eggs and larvae. </w:t>
      </w:r>
    </w:p>
    <w:p w14:paraId="7E1B97A5" w14:textId="77777777" w:rsidR="00F905E9" w:rsidRPr="002A4BD4" w:rsidRDefault="00F905E9" w:rsidP="00F905E9">
      <w:pPr>
        <w:pStyle w:val="Heading3"/>
      </w:pPr>
      <w:r w:rsidRPr="002A4BD4">
        <w:t>Conclusion</w:t>
      </w:r>
    </w:p>
    <w:p w14:paraId="23607CB6" w14:textId="5043DC68" w:rsidR="002573E0" w:rsidRDefault="00F905E9" w:rsidP="00F905E9">
      <w:pPr>
        <w:rPr>
          <w:rFonts w:eastAsiaTheme="majorEastAsia" w:cstheme="majorBidi"/>
          <w:b/>
          <w:i/>
          <w:color w:val="44546A" w:themeColor="text2"/>
          <w:sz w:val="26"/>
          <w:szCs w:val="24"/>
        </w:rPr>
      </w:pPr>
      <w:r w:rsidRPr="002A4BD4">
        <w:rPr>
          <w:bCs/>
        </w:rPr>
        <w:t xml:space="preserve">There has been no substantial recruitment of golden perch in the </w:t>
      </w:r>
      <w:r w:rsidR="00C751D3">
        <w:rPr>
          <w:bCs/>
        </w:rPr>
        <w:t>LMR</w:t>
      </w:r>
      <w:r w:rsidRPr="002A4BD4">
        <w:rPr>
          <w:bCs/>
        </w:rPr>
        <w:t xml:space="preserve"> since 2012-13, leading to a population dominated by a few distinct and ageing cohorts. To improve the </w:t>
      </w:r>
      <w:r w:rsidRPr="002A4BD4">
        <w:rPr>
          <w:bCs/>
        </w:rPr>
        <w:lastRenderedPageBreak/>
        <w:t xml:space="preserve">resilience of golden perch populations in the </w:t>
      </w:r>
      <w:r w:rsidR="00C751D3">
        <w:rPr>
          <w:bCs/>
        </w:rPr>
        <w:t>LMR</w:t>
      </w:r>
      <w:r w:rsidRPr="002A4BD4">
        <w:rPr>
          <w:bCs/>
        </w:rPr>
        <w:t xml:space="preserve">, it would be pertinent in the coming years to provide flows in the LMR that may facilitate golden perch spawning and recruitment. Specifically, </w:t>
      </w:r>
      <w:r w:rsidR="001A0E7A" w:rsidRPr="002A4BD4">
        <w:rPr>
          <w:bCs/>
        </w:rPr>
        <w:t>Commonwealth environmental water could contribute to spring/early summer in-channel flow</w:t>
      </w:r>
      <w:r w:rsidR="001A0E7A">
        <w:rPr>
          <w:bCs/>
        </w:rPr>
        <w:t xml:space="preserve"> </w:t>
      </w:r>
      <w:r w:rsidR="001A0E7A">
        <w:t>&gt;20,000 ML/d</w:t>
      </w:r>
      <w:r w:rsidR="0085466B">
        <w:t>.</w:t>
      </w:r>
      <w:r w:rsidR="002573E0">
        <w:br w:type="page"/>
      </w:r>
    </w:p>
    <w:p w14:paraId="0D62E495" w14:textId="7BCEA706" w:rsidR="00846CBB" w:rsidRDefault="00846CBB" w:rsidP="00846CBB">
      <w:pPr>
        <w:pStyle w:val="Heading2"/>
      </w:pPr>
      <w:bookmarkStart w:id="222" w:name="_Ref50027079"/>
      <w:bookmarkStart w:id="223" w:name="_Ref876511"/>
      <w:bookmarkStart w:id="224" w:name="_Toc3558341"/>
      <w:bookmarkStart w:id="225" w:name="_Ref25334037"/>
      <w:bookmarkStart w:id="226" w:name="_Ref25334134"/>
      <w:bookmarkStart w:id="227" w:name="_Ref30588645"/>
      <w:bookmarkStart w:id="228" w:name="_Toc54612601"/>
      <w:r>
        <w:lastRenderedPageBreak/>
        <w:t>Murray Cod Recruitment</w:t>
      </w:r>
      <w:bookmarkEnd w:id="222"/>
      <w:bookmarkEnd w:id="228"/>
    </w:p>
    <w:p w14:paraId="25E7CF8B" w14:textId="77777777" w:rsidR="00846CBB" w:rsidRPr="00E35C12" w:rsidRDefault="00846CBB" w:rsidP="00846CBB">
      <w:pPr>
        <w:pStyle w:val="Heading3"/>
      </w:pPr>
      <w:r w:rsidRPr="00E35C12">
        <w:t>Background</w:t>
      </w:r>
    </w:p>
    <w:p w14:paraId="4911CFCD" w14:textId="77777777" w:rsidR="00846CBB" w:rsidRDefault="00846CBB" w:rsidP="00846CBB"/>
    <w:p w14:paraId="4B5DD02D" w14:textId="77777777" w:rsidR="00846CBB" w:rsidRPr="005708C8" w:rsidRDefault="00846CBB" w:rsidP="00846CBB">
      <w:pPr>
        <w:pStyle w:val="Heading3"/>
      </w:pPr>
      <w:r w:rsidRPr="005708C8">
        <w:t>Methods</w:t>
      </w:r>
    </w:p>
    <w:p w14:paraId="69082CFB" w14:textId="77777777" w:rsidR="00846CBB" w:rsidRDefault="00846CBB" w:rsidP="00846CBB"/>
    <w:p w14:paraId="6F564813" w14:textId="77777777" w:rsidR="00846CBB" w:rsidRPr="00E35C12" w:rsidRDefault="00846CBB" w:rsidP="00846CBB">
      <w:pPr>
        <w:pStyle w:val="Heading3"/>
        <w:rPr>
          <w:lang w:eastAsia="en-AU"/>
        </w:rPr>
      </w:pPr>
      <w:commentRangeStart w:id="229"/>
      <w:r w:rsidRPr="00E35C12">
        <w:rPr>
          <w:lang w:eastAsia="en-AU"/>
        </w:rPr>
        <w:lastRenderedPageBreak/>
        <w:t>Results</w:t>
      </w:r>
      <w:commentRangeEnd w:id="229"/>
      <w:r w:rsidR="00280C96">
        <w:rPr>
          <w:rStyle w:val="CommentReference"/>
          <w:rFonts w:eastAsia="Times New Roman" w:cs="Times New Roman"/>
          <w:b w:val="0"/>
          <w:i w:val="0"/>
          <w:color w:val="000000"/>
        </w:rPr>
        <w:commentReference w:id="229"/>
      </w:r>
    </w:p>
    <w:p w14:paraId="5C17FC88" w14:textId="49621D19" w:rsidR="00846CBB" w:rsidRDefault="00280C96" w:rsidP="00846CBB">
      <w:r>
        <w:pict w14:anchorId="540317A8">
          <v:shape id="_x0000_i1033" type="#_x0000_t75" style="width:425.1pt;height:623.25pt">
            <v:imagedata r:id="rId77" o:title="CodRecruitmentvelocities"/>
          </v:shape>
        </w:pict>
      </w:r>
    </w:p>
    <w:p w14:paraId="755F9196" w14:textId="77777777" w:rsidR="00846CBB" w:rsidRDefault="00846CBB" w:rsidP="00846CBB">
      <w:pPr>
        <w:pStyle w:val="Heading3"/>
      </w:pPr>
      <w:r>
        <w:lastRenderedPageBreak/>
        <w:t>Evaluation</w:t>
      </w:r>
    </w:p>
    <w:p w14:paraId="6E61255F" w14:textId="74D5BCD4" w:rsidR="00846CBB" w:rsidRDefault="00846CBB" w:rsidP="00846CBB">
      <w:r>
        <w:t>The evaluation approach, including assessment criteria, is described in the evaluation section for Murray cod recruitment (Section</w:t>
      </w:r>
      <w:r w:rsidR="00B847D6">
        <w:t xml:space="preserve"> </w:t>
      </w:r>
      <w:r w:rsidR="00B847D6">
        <w:fldChar w:fldCharType="begin"/>
      </w:r>
      <w:r w:rsidR="00B847D6">
        <w:instrText xml:space="preserve"> REF _Ref50027079 \r \h </w:instrText>
      </w:r>
      <w:r w:rsidR="00B847D6">
        <w:fldChar w:fldCharType="separate"/>
      </w:r>
      <w:r w:rsidR="00A20F12">
        <w:t>2.7</w:t>
      </w:r>
      <w:r w:rsidR="00B847D6">
        <w:fldChar w:fldCharType="end"/>
      </w:r>
      <w:r>
        <w:t>).</w:t>
      </w:r>
    </w:p>
    <w:p w14:paraId="1FE38D59" w14:textId="6E0370C6" w:rsidR="00846CBB" w:rsidRPr="001D41FE" w:rsidRDefault="00846CBB" w:rsidP="00846CBB">
      <w:pPr>
        <w:pStyle w:val="Caption"/>
        <w:rPr>
          <w:lang w:val="en-US"/>
        </w:rPr>
      </w:pPr>
      <w:bookmarkStart w:id="230" w:name="_Toc54612683"/>
      <w:r>
        <w:t xml:space="preserve">Table </w:t>
      </w:r>
      <w:r>
        <w:rPr>
          <w:noProof/>
        </w:rPr>
        <w:fldChar w:fldCharType="begin"/>
      </w:r>
      <w:r>
        <w:rPr>
          <w:noProof/>
        </w:rPr>
        <w:instrText xml:space="preserve"> SEQ Table \* ARABIC </w:instrText>
      </w:r>
      <w:r>
        <w:rPr>
          <w:noProof/>
        </w:rPr>
        <w:fldChar w:fldCharType="separate"/>
      </w:r>
      <w:r w:rsidR="00A20F12">
        <w:rPr>
          <w:noProof/>
        </w:rPr>
        <w:t>23</w:t>
      </w:r>
      <w:r>
        <w:rPr>
          <w:noProof/>
        </w:rPr>
        <w:fldChar w:fldCharType="end"/>
      </w:r>
      <w:r>
        <w:rPr>
          <w:noProof/>
        </w:rPr>
        <w:t>.</w:t>
      </w:r>
      <w:r>
        <w:t xml:space="preserve"> Murray Cod Recruitment evaluation questions and answers. CEW = Commonwealth environmental water, eWater = environmental water.</w:t>
      </w:r>
      <w:bookmarkEnd w:id="2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7182"/>
      </w:tblGrid>
      <w:tr w:rsidR="00846CBB" w:rsidRPr="0041543F" w14:paraId="74AAAA9E" w14:textId="77777777" w:rsidTr="00333722">
        <w:trPr>
          <w:cantSplit/>
          <w:trHeight w:val="415"/>
          <w:tblHeader/>
        </w:trPr>
        <w:tc>
          <w:tcPr>
            <w:tcW w:w="1017" w:type="pct"/>
            <w:tcBorders>
              <w:top w:val="single" w:sz="4" w:space="0" w:color="auto"/>
              <w:left w:val="single" w:sz="4" w:space="0" w:color="auto"/>
              <w:right w:val="single" w:sz="4" w:space="0" w:color="auto"/>
            </w:tcBorders>
          </w:tcPr>
          <w:p w14:paraId="77B24F18" w14:textId="77777777" w:rsidR="00846CBB" w:rsidRPr="0041543F" w:rsidRDefault="00846CBB" w:rsidP="00333722">
            <w:pPr>
              <w:pStyle w:val="TableHeading"/>
              <w:jc w:val="center"/>
              <w:rPr>
                <w:sz w:val="19"/>
                <w:szCs w:val="19"/>
              </w:rPr>
            </w:pPr>
            <w:r w:rsidRPr="0041543F">
              <w:rPr>
                <w:sz w:val="19"/>
                <w:szCs w:val="19"/>
              </w:rPr>
              <w:t xml:space="preserve">CEWO evaluation questions </w:t>
            </w:r>
          </w:p>
        </w:tc>
        <w:tc>
          <w:tcPr>
            <w:tcW w:w="3983" w:type="pct"/>
            <w:tcBorders>
              <w:top w:val="single" w:sz="4" w:space="0" w:color="auto"/>
              <w:left w:val="single" w:sz="4" w:space="0" w:color="auto"/>
              <w:right w:val="single" w:sz="4" w:space="0" w:color="auto"/>
            </w:tcBorders>
          </w:tcPr>
          <w:p w14:paraId="0E913BAA" w14:textId="77777777" w:rsidR="00846CBB" w:rsidRPr="0041543F" w:rsidRDefault="00846CBB" w:rsidP="00333722">
            <w:pPr>
              <w:pStyle w:val="TableHeading"/>
              <w:jc w:val="center"/>
              <w:rPr>
                <w:sz w:val="19"/>
                <w:szCs w:val="19"/>
              </w:rPr>
            </w:pPr>
            <w:r w:rsidRPr="0041543F">
              <w:rPr>
                <w:sz w:val="19"/>
                <w:szCs w:val="19"/>
              </w:rPr>
              <w:t>Outcomes of CEW</w:t>
            </w:r>
            <w:r>
              <w:rPr>
                <w:sz w:val="19"/>
                <w:szCs w:val="19"/>
              </w:rPr>
              <w:t xml:space="preserve"> delivery (2019-20)</w:t>
            </w:r>
          </w:p>
        </w:tc>
      </w:tr>
      <w:tr w:rsidR="00846CBB" w:rsidRPr="0041543F" w14:paraId="76470F71" w14:textId="77777777" w:rsidTr="00846CBB">
        <w:trPr>
          <w:cantSplit/>
          <w:trHeight w:val="1616"/>
        </w:trPr>
        <w:tc>
          <w:tcPr>
            <w:tcW w:w="1017" w:type="pct"/>
            <w:tcBorders>
              <w:top w:val="single" w:sz="4" w:space="0" w:color="auto"/>
              <w:left w:val="single" w:sz="4" w:space="0" w:color="auto"/>
              <w:bottom w:val="single" w:sz="4" w:space="0" w:color="auto"/>
              <w:right w:val="single" w:sz="4" w:space="0" w:color="auto"/>
            </w:tcBorders>
          </w:tcPr>
          <w:p w14:paraId="526062A3" w14:textId="155C1999" w:rsidR="00846CBB" w:rsidRPr="002B6ECA" w:rsidRDefault="00846CBB" w:rsidP="00846CBB">
            <w:pPr>
              <w:pStyle w:val="TableHeading"/>
              <w:jc w:val="left"/>
              <w:rPr>
                <w:b w:val="0"/>
                <w:sz w:val="19"/>
                <w:szCs w:val="19"/>
              </w:rPr>
            </w:pPr>
            <w:r w:rsidRPr="00846CBB">
              <w:rPr>
                <w:b w:val="0"/>
                <w:sz w:val="19"/>
                <w:szCs w:val="19"/>
              </w:rPr>
              <w:t xml:space="preserve">What did </w:t>
            </w:r>
            <w:r>
              <w:rPr>
                <w:b w:val="0"/>
                <w:sz w:val="19"/>
                <w:szCs w:val="19"/>
              </w:rPr>
              <w:t>CEW</w:t>
            </w:r>
            <w:r w:rsidRPr="00846CBB">
              <w:rPr>
                <w:b w:val="0"/>
                <w:sz w:val="19"/>
                <w:szCs w:val="19"/>
              </w:rPr>
              <w:t xml:space="preserve"> contribute to the growth and morphometric condition of Murray cod?</w:t>
            </w:r>
          </w:p>
        </w:tc>
        <w:tc>
          <w:tcPr>
            <w:tcW w:w="3983" w:type="pct"/>
            <w:tcBorders>
              <w:top w:val="single" w:sz="4" w:space="0" w:color="auto"/>
              <w:left w:val="single" w:sz="4" w:space="0" w:color="auto"/>
              <w:bottom w:val="single" w:sz="4" w:space="0" w:color="auto"/>
              <w:right w:val="single" w:sz="4" w:space="0" w:color="auto"/>
            </w:tcBorders>
            <w:shd w:val="clear" w:color="auto" w:fill="auto"/>
          </w:tcPr>
          <w:p w14:paraId="56B4EF24" w14:textId="77777777" w:rsidR="00846CBB" w:rsidRPr="007770BB" w:rsidRDefault="00846CBB" w:rsidP="00333722">
            <w:pPr>
              <w:pStyle w:val="TableHeading"/>
              <w:jc w:val="left"/>
              <w:rPr>
                <w:b w:val="0"/>
                <w:sz w:val="19"/>
                <w:szCs w:val="19"/>
              </w:rPr>
            </w:pPr>
          </w:p>
        </w:tc>
      </w:tr>
      <w:tr w:rsidR="00846CBB" w:rsidRPr="0041543F" w14:paraId="076DB660" w14:textId="77777777" w:rsidTr="00846CBB">
        <w:trPr>
          <w:cantSplit/>
          <w:trHeight w:val="1193"/>
        </w:trPr>
        <w:tc>
          <w:tcPr>
            <w:tcW w:w="1017" w:type="pct"/>
            <w:tcBorders>
              <w:top w:val="single" w:sz="4" w:space="0" w:color="auto"/>
              <w:left w:val="single" w:sz="4" w:space="0" w:color="auto"/>
              <w:bottom w:val="single" w:sz="4" w:space="0" w:color="auto"/>
              <w:right w:val="single" w:sz="4" w:space="0" w:color="auto"/>
            </w:tcBorders>
          </w:tcPr>
          <w:p w14:paraId="1F285A50" w14:textId="73CF19B8" w:rsidR="00846CBB" w:rsidRPr="00BE09D3" w:rsidRDefault="00846CBB" w:rsidP="00846CBB">
            <w:pPr>
              <w:pStyle w:val="TableHeading"/>
              <w:jc w:val="left"/>
              <w:rPr>
                <w:b w:val="0"/>
                <w:sz w:val="19"/>
                <w:szCs w:val="19"/>
              </w:rPr>
            </w:pPr>
            <w:r w:rsidRPr="00846CBB">
              <w:rPr>
                <w:b w:val="0"/>
                <w:sz w:val="19"/>
                <w:szCs w:val="19"/>
              </w:rPr>
              <w:t xml:space="preserve">What did </w:t>
            </w:r>
            <w:r>
              <w:rPr>
                <w:b w:val="0"/>
                <w:sz w:val="19"/>
                <w:szCs w:val="19"/>
              </w:rPr>
              <w:t>CEW</w:t>
            </w:r>
            <w:r w:rsidRPr="00846CBB">
              <w:rPr>
                <w:b w:val="0"/>
                <w:sz w:val="19"/>
                <w:szCs w:val="19"/>
              </w:rPr>
              <w:t xml:space="preserve"> contribute to recruitment of Murray cod?</w:t>
            </w:r>
          </w:p>
        </w:tc>
        <w:tc>
          <w:tcPr>
            <w:tcW w:w="3983" w:type="pct"/>
            <w:tcBorders>
              <w:top w:val="single" w:sz="4" w:space="0" w:color="auto"/>
              <w:left w:val="single" w:sz="4" w:space="0" w:color="auto"/>
              <w:bottom w:val="single" w:sz="4" w:space="0" w:color="auto"/>
              <w:right w:val="single" w:sz="4" w:space="0" w:color="auto"/>
            </w:tcBorders>
            <w:shd w:val="clear" w:color="auto" w:fill="auto"/>
          </w:tcPr>
          <w:p w14:paraId="6A1D7711" w14:textId="77777777" w:rsidR="00846CBB" w:rsidRDefault="00846CBB" w:rsidP="00333722">
            <w:pPr>
              <w:pStyle w:val="TableHeading"/>
              <w:jc w:val="left"/>
              <w:rPr>
                <w:b w:val="0"/>
                <w:sz w:val="19"/>
                <w:szCs w:val="19"/>
              </w:rPr>
            </w:pPr>
          </w:p>
        </w:tc>
      </w:tr>
      <w:tr w:rsidR="00846CBB" w:rsidRPr="0041543F" w14:paraId="5C9C6635" w14:textId="77777777" w:rsidTr="00974B10">
        <w:trPr>
          <w:cantSplit/>
          <w:trHeight w:val="1425"/>
        </w:trPr>
        <w:tc>
          <w:tcPr>
            <w:tcW w:w="1017" w:type="pct"/>
            <w:tcBorders>
              <w:top w:val="single" w:sz="4" w:space="0" w:color="auto"/>
              <w:left w:val="single" w:sz="4" w:space="0" w:color="auto"/>
              <w:right w:val="single" w:sz="4" w:space="0" w:color="auto"/>
            </w:tcBorders>
          </w:tcPr>
          <w:p w14:paraId="32FEBE1D" w14:textId="5F06EA22" w:rsidR="00846CBB" w:rsidRPr="00846CBB" w:rsidRDefault="00846CBB" w:rsidP="00846CBB">
            <w:pPr>
              <w:pStyle w:val="TableHeading"/>
              <w:jc w:val="left"/>
              <w:rPr>
                <w:b w:val="0"/>
                <w:sz w:val="19"/>
                <w:szCs w:val="19"/>
              </w:rPr>
            </w:pPr>
            <w:r w:rsidRPr="00846CBB">
              <w:rPr>
                <w:b w:val="0"/>
                <w:sz w:val="19"/>
                <w:szCs w:val="19"/>
              </w:rPr>
              <w:t xml:space="preserve">What did </w:t>
            </w:r>
            <w:r>
              <w:rPr>
                <w:b w:val="0"/>
                <w:sz w:val="19"/>
                <w:szCs w:val="19"/>
              </w:rPr>
              <w:t>CEW</w:t>
            </w:r>
            <w:r w:rsidRPr="00846CBB">
              <w:rPr>
                <w:b w:val="0"/>
                <w:sz w:val="19"/>
                <w:szCs w:val="19"/>
              </w:rPr>
              <w:t xml:space="preserve"> contribute to the resilience of Murray cod populations?</w:t>
            </w:r>
          </w:p>
        </w:tc>
        <w:tc>
          <w:tcPr>
            <w:tcW w:w="3983" w:type="pct"/>
            <w:tcBorders>
              <w:top w:val="single" w:sz="4" w:space="0" w:color="auto"/>
              <w:left w:val="single" w:sz="4" w:space="0" w:color="auto"/>
              <w:right w:val="single" w:sz="4" w:space="0" w:color="auto"/>
            </w:tcBorders>
            <w:shd w:val="clear" w:color="auto" w:fill="D9D9D9" w:themeFill="background1" w:themeFillShade="D9"/>
          </w:tcPr>
          <w:p w14:paraId="71D03C0B" w14:textId="674993EC" w:rsidR="00846CBB" w:rsidRDefault="00846CBB" w:rsidP="00333722">
            <w:pPr>
              <w:pStyle w:val="TableHeading"/>
              <w:jc w:val="left"/>
              <w:rPr>
                <w:b w:val="0"/>
                <w:sz w:val="19"/>
                <w:szCs w:val="19"/>
              </w:rPr>
            </w:pPr>
          </w:p>
        </w:tc>
      </w:tr>
    </w:tbl>
    <w:p w14:paraId="16FA2345" w14:textId="77777777" w:rsidR="00846CBB" w:rsidRDefault="00846CBB" w:rsidP="00846CBB">
      <w:pPr>
        <w:pStyle w:val="NoSpacing"/>
        <w:rPr>
          <w:rFonts w:ascii="Century Gothic" w:hAnsi="Century Gothic"/>
          <w:sz w:val="19"/>
          <w:szCs w:val="19"/>
        </w:rPr>
      </w:pPr>
    </w:p>
    <w:p w14:paraId="1527CFDB" w14:textId="77777777" w:rsidR="00846CBB" w:rsidRPr="00BF0490" w:rsidRDefault="00846CBB" w:rsidP="00846CBB">
      <w:pPr>
        <w:spacing w:before="0" w:after="0" w:line="240" w:lineRule="auto"/>
        <w:jc w:val="left"/>
        <w:rPr>
          <w:color w:val="auto"/>
          <w:kern w:val="0"/>
          <w:sz w:val="19"/>
          <w:szCs w:val="19"/>
          <w:lang w:val="en-US" w:bidi="en-US"/>
        </w:rPr>
      </w:pPr>
      <w:r w:rsidRPr="00BF0490">
        <w:rPr>
          <w:color w:val="auto"/>
          <w:kern w:val="0"/>
          <w:sz w:val="19"/>
          <w:szCs w:val="19"/>
          <w:lang w:val="en-US" w:bidi="en-US"/>
        </w:rPr>
        <w:t>Contribution (to what extent CEW contributed towards the outcome, with the significance of the outcome considered):</w:t>
      </w:r>
    </w:p>
    <w:tbl>
      <w:tblPr>
        <w:tblW w:w="7278" w:type="dxa"/>
        <w:tblLook w:val="04A0" w:firstRow="1" w:lastRow="0" w:firstColumn="1" w:lastColumn="0" w:noHBand="0" w:noVBand="1"/>
      </w:tblPr>
      <w:tblGrid>
        <w:gridCol w:w="222"/>
        <w:gridCol w:w="1066"/>
        <w:gridCol w:w="222"/>
        <w:gridCol w:w="1069"/>
        <w:gridCol w:w="222"/>
        <w:gridCol w:w="1704"/>
        <w:gridCol w:w="222"/>
        <w:gridCol w:w="727"/>
        <w:gridCol w:w="222"/>
        <w:gridCol w:w="1144"/>
        <w:gridCol w:w="222"/>
        <w:gridCol w:w="1210"/>
      </w:tblGrid>
      <w:tr w:rsidR="00846CBB" w:rsidRPr="00BF0490" w14:paraId="5A51C09C" w14:textId="77777777" w:rsidTr="00333722">
        <w:tc>
          <w:tcPr>
            <w:tcW w:w="222" w:type="dxa"/>
            <w:shd w:val="clear" w:color="auto" w:fill="D9D9D9" w:themeFill="background1" w:themeFillShade="D9"/>
          </w:tcPr>
          <w:p w14:paraId="335DCA78" w14:textId="77777777" w:rsidR="00846CBB" w:rsidRPr="00BF0490" w:rsidRDefault="00846CBB" w:rsidP="00333722">
            <w:pPr>
              <w:contextualSpacing/>
              <w:rPr>
                <w:sz w:val="19"/>
                <w:szCs w:val="19"/>
              </w:rPr>
            </w:pPr>
          </w:p>
        </w:tc>
        <w:tc>
          <w:tcPr>
            <w:tcW w:w="1066" w:type="dxa"/>
            <w:vAlign w:val="center"/>
          </w:tcPr>
          <w:p w14:paraId="302D2321" w14:textId="77777777" w:rsidR="00846CBB" w:rsidRPr="00BF0490" w:rsidRDefault="00846CBB" w:rsidP="00333722">
            <w:pPr>
              <w:contextualSpacing/>
              <w:rPr>
                <w:sz w:val="19"/>
                <w:szCs w:val="19"/>
              </w:rPr>
            </w:pPr>
            <w:r w:rsidRPr="00BF0490">
              <w:rPr>
                <w:sz w:val="19"/>
                <w:szCs w:val="19"/>
              </w:rPr>
              <w:t>Unknown</w:t>
            </w:r>
          </w:p>
        </w:tc>
        <w:tc>
          <w:tcPr>
            <w:tcW w:w="222" w:type="dxa"/>
            <w:shd w:val="clear" w:color="auto" w:fill="FF0000"/>
            <w:vAlign w:val="center"/>
          </w:tcPr>
          <w:p w14:paraId="4EA9720B" w14:textId="77777777" w:rsidR="00846CBB" w:rsidRPr="00BF0490" w:rsidRDefault="00846CBB" w:rsidP="00333722">
            <w:pPr>
              <w:contextualSpacing/>
              <w:rPr>
                <w:sz w:val="19"/>
                <w:szCs w:val="19"/>
              </w:rPr>
            </w:pPr>
          </w:p>
        </w:tc>
        <w:tc>
          <w:tcPr>
            <w:tcW w:w="1069" w:type="dxa"/>
            <w:vAlign w:val="center"/>
          </w:tcPr>
          <w:p w14:paraId="5588EDA8" w14:textId="77777777" w:rsidR="00846CBB" w:rsidRPr="00BF0490" w:rsidRDefault="00846CBB" w:rsidP="00333722">
            <w:pPr>
              <w:contextualSpacing/>
              <w:rPr>
                <w:sz w:val="19"/>
                <w:szCs w:val="19"/>
              </w:rPr>
            </w:pPr>
            <w:r w:rsidRPr="00BF0490">
              <w:rPr>
                <w:sz w:val="19"/>
                <w:szCs w:val="19"/>
              </w:rPr>
              <w:t>Negative</w:t>
            </w:r>
          </w:p>
        </w:tc>
        <w:tc>
          <w:tcPr>
            <w:tcW w:w="222" w:type="dxa"/>
            <w:shd w:val="clear" w:color="auto" w:fill="E2EFD9" w:themeFill="accent6" w:themeFillTint="33"/>
            <w:vAlign w:val="center"/>
          </w:tcPr>
          <w:p w14:paraId="011221D3" w14:textId="77777777" w:rsidR="00846CBB" w:rsidRPr="00BF0490" w:rsidRDefault="00846CBB" w:rsidP="00333722">
            <w:pPr>
              <w:contextualSpacing/>
              <w:rPr>
                <w:sz w:val="19"/>
                <w:szCs w:val="19"/>
              </w:rPr>
            </w:pPr>
          </w:p>
        </w:tc>
        <w:tc>
          <w:tcPr>
            <w:tcW w:w="1704" w:type="dxa"/>
            <w:vAlign w:val="center"/>
          </w:tcPr>
          <w:p w14:paraId="2FA83C53" w14:textId="77777777" w:rsidR="00846CBB" w:rsidRPr="00BF0490" w:rsidRDefault="00846CBB" w:rsidP="00333722">
            <w:pPr>
              <w:contextualSpacing/>
              <w:rPr>
                <w:sz w:val="19"/>
                <w:szCs w:val="19"/>
              </w:rPr>
            </w:pPr>
            <w:r w:rsidRPr="00BF0490">
              <w:rPr>
                <w:sz w:val="19"/>
                <w:szCs w:val="19"/>
              </w:rPr>
              <w:t>None/negligible</w:t>
            </w:r>
          </w:p>
        </w:tc>
        <w:tc>
          <w:tcPr>
            <w:tcW w:w="222" w:type="dxa"/>
            <w:shd w:val="clear" w:color="auto" w:fill="A8D08D" w:themeFill="accent6" w:themeFillTint="99"/>
            <w:vAlign w:val="center"/>
          </w:tcPr>
          <w:p w14:paraId="641EF71F" w14:textId="77777777" w:rsidR="00846CBB" w:rsidRPr="00BF0490" w:rsidRDefault="00846CBB" w:rsidP="00333722">
            <w:pPr>
              <w:contextualSpacing/>
              <w:rPr>
                <w:sz w:val="19"/>
                <w:szCs w:val="19"/>
              </w:rPr>
            </w:pPr>
          </w:p>
        </w:tc>
        <w:tc>
          <w:tcPr>
            <w:tcW w:w="727" w:type="dxa"/>
            <w:vAlign w:val="center"/>
          </w:tcPr>
          <w:p w14:paraId="12FB43BB" w14:textId="77777777" w:rsidR="00846CBB" w:rsidRPr="00BF0490" w:rsidRDefault="00846CBB" w:rsidP="00333722">
            <w:pPr>
              <w:contextualSpacing/>
              <w:rPr>
                <w:sz w:val="19"/>
                <w:szCs w:val="19"/>
              </w:rPr>
            </w:pPr>
            <w:r w:rsidRPr="00BF0490">
              <w:rPr>
                <w:sz w:val="19"/>
                <w:szCs w:val="19"/>
              </w:rPr>
              <w:t>Minor</w:t>
            </w:r>
          </w:p>
        </w:tc>
        <w:tc>
          <w:tcPr>
            <w:tcW w:w="222" w:type="dxa"/>
            <w:shd w:val="clear" w:color="auto" w:fill="70AD47" w:themeFill="accent6"/>
            <w:vAlign w:val="center"/>
          </w:tcPr>
          <w:p w14:paraId="4C622876" w14:textId="77777777" w:rsidR="00846CBB" w:rsidRPr="00BF0490" w:rsidRDefault="00846CBB" w:rsidP="00333722">
            <w:pPr>
              <w:contextualSpacing/>
              <w:rPr>
                <w:sz w:val="19"/>
                <w:szCs w:val="19"/>
              </w:rPr>
            </w:pPr>
          </w:p>
        </w:tc>
        <w:tc>
          <w:tcPr>
            <w:tcW w:w="1144" w:type="dxa"/>
            <w:vAlign w:val="center"/>
          </w:tcPr>
          <w:p w14:paraId="6CB7144D" w14:textId="77777777" w:rsidR="00846CBB" w:rsidRPr="00BF0490" w:rsidRDefault="00846CBB" w:rsidP="00333722">
            <w:pPr>
              <w:contextualSpacing/>
              <w:rPr>
                <w:sz w:val="19"/>
                <w:szCs w:val="19"/>
              </w:rPr>
            </w:pPr>
            <w:r w:rsidRPr="00BF0490">
              <w:rPr>
                <w:sz w:val="19"/>
                <w:szCs w:val="19"/>
              </w:rPr>
              <w:t>Moderate</w:t>
            </w:r>
          </w:p>
        </w:tc>
        <w:tc>
          <w:tcPr>
            <w:tcW w:w="222" w:type="dxa"/>
            <w:shd w:val="clear" w:color="auto" w:fill="5B9BD5" w:themeFill="accent1"/>
          </w:tcPr>
          <w:p w14:paraId="4692BB38" w14:textId="77777777" w:rsidR="00846CBB" w:rsidRPr="00BF0490" w:rsidRDefault="00846CBB" w:rsidP="00333722">
            <w:pPr>
              <w:contextualSpacing/>
              <w:rPr>
                <w:sz w:val="19"/>
                <w:szCs w:val="19"/>
              </w:rPr>
            </w:pPr>
          </w:p>
        </w:tc>
        <w:tc>
          <w:tcPr>
            <w:tcW w:w="236" w:type="dxa"/>
            <w:vAlign w:val="center"/>
          </w:tcPr>
          <w:p w14:paraId="062526E5" w14:textId="77777777" w:rsidR="00846CBB" w:rsidRPr="00BF0490" w:rsidRDefault="00846CBB" w:rsidP="00333722">
            <w:pPr>
              <w:contextualSpacing/>
              <w:jc w:val="left"/>
              <w:rPr>
                <w:sz w:val="19"/>
                <w:szCs w:val="19"/>
              </w:rPr>
            </w:pPr>
            <w:r w:rsidRPr="00BF0490">
              <w:rPr>
                <w:sz w:val="19"/>
                <w:szCs w:val="19"/>
              </w:rPr>
              <w:t>Substantial</w:t>
            </w:r>
          </w:p>
        </w:tc>
      </w:tr>
    </w:tbl>
    <w:p w14:paraId="5CE6847C" w14:textId="77777777" w:rsidR="00846CBB" w:rsidRDefault="00846CBB" w:rsidP="00846CBB">
      <w:pPr>
        <w:pStyle w:val="Heading3"/>
      </w:pPr>
      <w:r w:rsidRPr="00E35C12">
        <w:t>Discussion</w:t>
      </w:r>
    </w:p>
    <w:p w14:paraId="3E595960" w14:textId="77777777" w:rsidR="00846CBB" w:rsidRDefault="00846CBB" w:rsidP="00846CBB">
      <w:pPr>
        <w:pStyle w:val="Heading3"/>
      </w:pPr>
      <w:r>
        <w:t>Management implications</w:t>
      </w:r>
    </w:p>
    <w:p w14:paraId="5149A5B8" w14:textId="77777777" w:rsidR="00846CBB" w:rsidRDefault="00846CBB" w:rsidP="00846CBB">
      <w:pPr>
        <w:pStyle w:val="Heading3"/>
      </w:pPr>
      <w:r>
        <w:t>Conclusion</w:t>
      </w:r>
    </w:p>
    <w:p w14:paraId="4C53F5AA" w14:textId="77777777" w:rsidR="00846CBB" w:rsidRDefault="00846CBB" w:rsidP="00846CBB"/>
    <w:p w14:paraId="5B5C9834" w14:textId="77777777" w:rsidR="00846CBB" w:rsidRDefault="00846CBB">
      <w:pPr>
        <w:spacing w:before="0" w:after="160" w:line="259" w:lineRule="auto"/>
        <w:jc w:val="left"/>
        <w:rPr>
          <w:rFonts w:eastAsiaTheme="majorEastAsia" w:cstheme="majorBidi"/>
          <w:b/>
          <w:bCs/>
          <w:color w:val="44546A" w:themeColor="text2"/>
          <w:sz w:val="26"/>
          <w:szCs w:val="26"/>
        </w:rPr>
      </w:pPr>
      <w:r>
        <w:br w:type="page"/>
      </w:r>
    </w:p>
    <w:p w14:paraId="703A0BE6" w14:textId="4C044875" w:rsidR="00914280" w:rsidRDefault="00914280" w:rsidP="00914280">
      <w:pPr>
        <w:pStyle w:val="Heading2"/>
      </w:pPr>
      <w:bookmarkStart w:id="231" w:name="_Toc54612602"/>
      <w:r>
        <w:lastRenderedPageBreak/>
        <w:t xml:space="preserve">Fish </w:t>
      </w:r>
      <w:bookmarkEnd w:id="223"/>
      <w:bookmarkEnd w:id="224"/>
      <w:r w:rsidR="0058193C">
        <w:t>Assemblage</w:t>
      </w:r>
      <w:bookmarkEnd w:id="225"/>
      <w:bookmarkEnd w:id="226"/>
      <w:bookmarkEnd w:id="227"/>
      <w:bookmarkEnd w:id="231"/>
    </w:p>
    <w:p w14:paraId="7DE7660B" w14:textId="77777777" w:rsidR="00914280" w:rsidRPr="0000477E" w:rsidRDefault="00914280" w:rsidP="00914280">
      <w:pPr>
        <w:pStyle w:val="Heading3"/>
      </w:pPr>
      <w:r w:rsidRPr="0000477E">
        <w:t>Background</w:t>
      </w:r>
    </w:p>
    <w:p w14:paraId="22AFC3A3" w14:textId="77777777" w:rsidR="00474420" w:rsidRDefault="00FA168A" w:rsidP="00FB0F60">
      <w:pPr>
        <w:rPr>
          <w:lang w:val="en-US"/>
        </w:rPr>
      </w:pPr>
      <w:r>
        <w:rPr>
          <w:lang w:val="en-US"/>
        </w:rPr>
        <w:t>From 2015–2019,</w:t>
      </w:r>
      <w:r w:rsidRPr="00CD1C9C">
        <w:rPr>
          <w:lang w:val="en-US"/>
        </w:rPr>
        <w:t xml:space="preserve"> we collected fish assemblage data</w:t>
      </w:r>
      <w:r>
        <w:rPr>
          <w:lang w:val="en-US"/>
        </w:rPr>
        <w:t xml:space="preserve"> in the main channel</w:t>
      </w:r>
      <w:r w:rsidRPr="00CD1C9C">
        <w:rPr>
          <w:lang w:val="en-US"/>
        </w:rPr>
        <w:t xml:space="preserve"> </w:t>
      </w:r>
      <w:r>
        <w:rPr>
          <w:lang w:val="en-US"/>
        </w:rPr>
        <w:t xml:space="preserve">of the LMR </w:t>
      </w:r>
      <w:r w:rsidRPr="00CD1C9C">
        <w:rPr>
          <w:lang w:val="en-US"/>
        </w:rPr>
        <w:t>to inform Basin-scale evaluation of fish community responses to Commonwealth environmental water</w:t>
      </w:r>
      <w:r>
        <w:rPr>
          <w:lang w:val="en-US"/>
        </w:rPr>
        <w:t xml:space="preserve">. This evaluation is being undertaken by </w:t>
      </w:r>
      <w:r w:rsidRPr="00CD1C9C">
        <w:rPr>
          <w:lang w:val="en-US"/>
        </w:rPr>
        <w:t xml:space="preserve">the Centre for Freshwater Ecosystems at La Trobe University. </w:t>
      </w:r>
    </w:p>
    <w:p w14:paraId="546E96CD" w14:textId="27353BAF" w:rsidR="00474420" w:rsidRPr="00474420" w:rsidRDefault="00474420" w:rsidP="00FB0F60">
      <w:pPr>
        <w:rPr>
          <w:i/>
          <w:u w:val="single"/>
          <w:lang w:val="en-US"/>
        </w:rPr>
      </w:pPr>
      <w:r w:rsidRPr="00474420">
        <w:rPr>
          <w:i/>
          <w:u w:val="single"/>
          <w:lang w:val="en-US"/>
        </w:rPr>
        <w:t>Objectives</w:t>
      </w:r>
    </w:p>
    <w:p w14:paraId="67423D16" w14:textId="6C88BAAE" w:rsidR="007F7577" w:rsidRDefault="00FA168A" w:rsidP="00FB0F60">
      <w:r>
        <w:rPr>
          <w:lang w:val="en-US"/>
        </w:rPr>
        <w:t>In this report, o</w:t>
      </w:r>
      <w:r w:rsidRPr="00CD1C9C">
        <w:rPr>
          <w:lang w:val="en-US"/>
        </w:rPr>
        <w:t xml:space="preserve">ur objectives </w:t>
      </w:r>
      <w:r>
        <w:rPr>
          <w:lang w:val="en-US"/>
        </w:rPr>
        <w:t>are</w:t>
      </w:r>
      <w:r w:rsidRPr="00CD1C9C">
        <w:rPr>
          <w:lang w:val="en-US"/>
        </w:rPr>
        <w:t xml:space="preserve"> to: (1) </w:t>
      </w:r>
      <w:r>
        <w:rPr>
          <w:lang w:val="en-US"/>
        </w:rPr>
        <w:t>p</w:t>
      </w:r>
      <w:r w:rsidRPr="00CD1C9C">
        <w:rPr>
          <w:lang w:val="en-US"/>
        </w:rPr>
        <w:t xml:space="preserve">rovide summary statistics of the catch rates and population demographics for nominated species; (2) </w:t>
      </w:r>
      <w:r>
        <w:rPr>
          <w:lang w:val="en-US"/>
        </w:rPr>
        <w:t>d</w:t>
      </w:r>
      <w:r w:rsidRPr="00CD1C9C">
        <w:rPr>
          <w:lang w:val="en-US"/>
        </w:rPr>
        <w:t>escribe temporal variation in fish assemblage and population structure from 2015–201</w:t>
      </w:r>
      <w:r>
        <w:rPr>
          <w:lang w:val="en-US"/>
        </w:rPr>
        <w:t>9</w:t>
      </w:r>
      <w:r w:rsidRPr="00CD1C9C">
        <w:rPr>
          <w:lang w:val="en-US"/>
        </w:rPr>
        <w:t xml:space="preserve">; and (3) </w:t>
      </w:r>
      <w:r>
        <w:rPr>
          <w:lang w:val="en-US"/>
        </w:rPr>
        <w:t>d</w:t>
      </w:r>
      <w:r w:rsidRPr="00CD1C9C">
        <w:rPr>
          <w:lang w:val="en-US"/>
        </w:rPr>
        <w:t>iscuss key findings based on published research and our current understanding of fish life histories and population dynamics in the LMR.</w:t>
      </w:r>
      <w:r>
        <w:rPr>
          <w:lang w:val="en-US"/>
        </w:rPr>
        <w:t xml:space="preserve"> </w:t>
      </w:r>
      <w:r w:rsidRPr="004039D1">
        <w:rPr>
          <w:lang w:val="en-US"/>
        </w:rPr>
        <w:t>Our interpretations of the data for this indicator do not infer association with Commonwealth environmental water delivery.</w:t>
      </w:r>
    </w:p>
    <w:p w14:paraId="68A5C7A6" w14:textId="399D6BED" w:rsidR="00914280" w:rsidRPr="0000477E" w:rsidRDefault="00914280" w:rsidP="00914280">
      <w:pPr>
        <w:pStyle w:val="Heading3"/>
      </w:pPr>
      <w:r w:rsidRPr="0000477E">
        <w:t>Methods</w:t>
      </w:r>
    </w:p>
    <w:p w14:paraId="18FAA355" w14:textId="74AB2258" w:rsidR="00FA168A" w:rsidRDefault="00FA168A" w:rsidP="00FA168A">
      <w:pPr>
        <w:rPr>
          <w:lang w:val="en-US"/>
        </w:rPr>
      </w:pPr>
      <w:r w:rsidRPr="00CD1C9C">
        <w:rPr>
          <w:lang w:val="en-US"/>
        </w:rPr>
        <w:t xml:space="preserve">During </w:t>
      </w:r>
      <w:r>
        <w:rPr>
          <w:lang w:val="en-US"/>
        </w:rPr>
        <w:t>autumn 2015–2019</w:t>
      </w:r>
      <w:r w:rsidRPr="00CD1C9C">
        <w:rPr>
          <w:lang w:val="en-US"/>
        </w:rPr>
        <w:t xml:space="preserve">, small- and large-bodied fish assemblages were sampled from the gorge geomorphic zone of the </w:t>
      </w:r>
      <w:r w:rsidR="005C7926">
        <w:rPr>
          <w:lang w:val="en-US"/>
        </w:rPr>
        <w:t>LMR (</w:t>
      </w:r>
      <w:r w:rsidR="005C7926">
        <w:rPr>
          <w:lang w:val="en-US"/>
        </w:rPr>
        <w:fldChar w:fldCharType="begin"/>
      </w:r>
      <w:r w:rsidR="005C7926">
        <w:rPr>
          <w:lang w:val="en-US"/>
        </w:rPr>
        <w:instrText xml:space="preserve"> REF _Ref469926522 \h </w:instrText>
      </w:r>
      <w:r w:rsidR="005C7926">
        <w:rPr>
          <w:lang w:val="en-US"/>
        </w:rPr>
      </w:r>
      <w:r w:rsidR="005C7926">
        <w:rPr>
          <w:lang w:val="en-US"/>
        </w:rPr>
        <w:fldChar w:fldCharType="separate"/>
      </w:r>
      <w:r w:rsidR="00A20F12">
        <w:t xml:space="preserve">Figure </w:t>
      </w:r>
      <w:r w:rsidR="00A20F12">
        <w:rPr>
          <w:noProof/>
        </w:rPr>
        <w:t>1</w:t>
      </w:r>
      <w:r w:rsidR="005C7926">
        <w:rPr>
          <w:lang w:val="en-US"/>
        </w:rPr>
        <w:fldChar w:fldCharType="end"/>
      </w:r>
      <w:r>
        <w:rPr>
          <w:lang w:val="en-US"/>
        </w:rPr>
        <w:t>)</w:t>
      </w:r>
      <w:r w:rsidRPr="00CD1C9C">
        <w:rPr>
          <w:lang w:val="en-US"/>
        </w:rPr>
        <w:t xml:space="preserve"> using fyke nets and electrofishing, respectively. Prescribed methods </w:t>
      </w:r>
      <w:r>
        <w:rPr>
          <w:color w:val="auto"/>
          <w:lang w:val="en-US"/>
        </w:rPr>
        <w:t>(</w:t>
      </w:r>
      <w:r w:rsidRPr="00CD1C9C">
        <w:rPr>
          <w:color w:val="auto"/>
          <w:lang w:val="en-US"/>
        </w:rPr>
        <w:t xml:space="preserve">Hale </w:t>
      </w:r>
      <w:r w:rsidRPr="00CD1C9C">
        <w:rPr>
          <w:i/>
          <w:color w:val="auto"/>
          <w:lang w:val="en-US"/>
        </w:rPr>
        <w:t>et al.</w:t>
      </w:r>
      <w:r w:rsidRPr="00CD1C9C">
        <w:rPr>
          <w:color w:val="auto"/>
          <w:lang w:val="en-US"/>
        </w:rPr>
        <w:t xml:space="preserve"> 2014) were used </w:t>
      </w:r>
      <w:r>
        <w:rPr>
          <w:color w:val="auto"/>
          <w:lang w:val="en-US"/>
        </w:rPr>
        <w:t>to obtain</w:t>
      </w:r>
      <w:r w:rsidRPr="00CD1C9C">
        <w:rPr>
          <w:color w:val="auto"/>
          <w:lang w:val="en-US"/>
        </w:rPr>
        <w:t xml:space="preserve"> </w:t>
      </w:r>
      <w:r w:rsidRPr="00CD1C9C">
        <w:rPr>
          <w:lang w:val="en-US"/>
        </w:rPr>
        <w:t>population structure data for seven target species (</w:t>
      </w:r>
      <w:r>
        <w:rPr>
          <w:lang w:val="en-US"/>
        </w:rPr>
        <w:fldChar w:fldCharType="begin"/>
      </w:r>
      <w:r>
        <w:rPr>
          <w:lang w:val="en-US"/>
        </w:rPr>
        <w:instrText xml:space="preserve"> REF _Ref876789 \h </w:instrText>
      </w:r>
      <w:r>
        <w:rPr>
          <w:lang w:val="en-US"/>
        </w:rPr>
      </w:r>
      <w:r>
        <w:rPr>
          <w:lang w:val="en-US"/>
        </w:rPr>
        <w:fldChar w:fldCharType="separate"/>
      </w:r>
      <w:r w:rsidR="00A20F12">
        <w:t xml:space="preserve">Figure </w:t>
      </w:r>
      <w:r w:rsidR="00A20F12">
        <w:rPr>
          <w:noProof/>
        </w:rPr>
        <w:t>38</w:t>
      </w:r>
      <w:r>
        <w:rPr>
          <w:lang w:val="en-US"/>
        </w:rPr>
        <w:fldChar w:fldCharType="end"/>
      </w:r>
      <w:r w:rsidRPr="00CD1C9C">
        <w:rPr>
          <w:lang w:val="en-US"/>
        </w:rPr>
        <w:t xml:space="preserve">). Refer to </w:t>
      </w:r>
      <w:r w:rsidRPr="00B41819">
        <w:t xml:space="preserve">SARDI </w:t>
      </w:r>
      <w:r w:rsidRPr="00AC182A">
        <w:rPr>
          <w:i/>
        </w:rPr>
        <w:t>et al.</w:t>
      </w:r>
      <w:r w:rsidRPr="00B41819">
        <w:t xml:space="preserve"> (2018) </w:t>
      </w:r>
      <w:r w:rsidRPr="00CD1C9C">
        <w:rPr>
          <w:lang w:val="en-US"/>
        </w:rPr>
        <w:t>for detailed sampling design and methodology.</w:t>
      </w:r>
      <w:r>
        <w:rPr>
          <w:lang w:val="en-US"/>
        </w:rPr>
        <w:t xml:space="preserve"> In 2017, electrofishing at h</w:t>
      </w:r>
      <w:r w:rsidRPr="00C62E6B">
        <w:rPr>
          <w:lang w:val="en-US"/>
        </w:rPr>
        <w:t xml:space="preserve">alf of the sites (sites </w:t>
      </w:r>
      <w:r>
        <w:rPr>
          <w:lang w:val="en-US"/>
        </w:rPr>
        <w:t>1, 3, 4, 6, 7</w:t>
      </w:r>
      <w:r w:rsidRPr="00C62E6B">
        <w:rPr>
          <w:lang w:val="en-US"/>
        </w:rPr>
        <w:t xml:space="preserve">) </w:t>
      </w:r>
      <w:r>
        <w:rPr>
          <w:lang w:val="en-US"/>
        </w:rPr>
        <w:t>was</w:t>
      </w:r>
      <w:r w:rsidRPr="00C62E6B">
        <w:rPr>
          <w:lang w:val="en-US"/>
        </w:rPr>
        <w:t xml:space="preserve"> delayed to winter due to equipment failure/malfunction.</w:t>
      </w:r>
    </w:p>
    <w:p w14:paraId="3DFE3368" w14:textId="1CC4C1DE" w:rsidR="00FA168A" w:rsidRDefault="00074BE4" w:rsidP="00FA168A">
      <w:pPr>
        <w:rPr>
          <w:noProof/>
          <w:lang w:eastAsia="en-AU"/>
        </w:rPr>
      </w:pPr>
      <w:r w:rsidRPr="003C4AE8">
        <w:rPr>
          <w:noProof/>
          <w:lang w:eastAsia="en-AU"/>
        </w:rPr>
        <w:drawing>
          <wp:inline distT="0" distB="0" distL="0" distR="0" wp14:anchorId="69C4EA00" wp14:editId="434E30EC">
            <wp:extent cx="5727700" cy="225361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7700" cy="2253615"/>
                    </a:xfrm>
                    <a:prstGeom prst="rect">
                      <a:avLst/>
                    </a:prstGeom>
                    <a:noFill/>
                    <a:ln>
                      <a:noFill/>
                    </a:ln>
                  </pic:spPr>
                </pic:pic>
              </a:graphicData>
            </a:graphic>
          </wp:inline>
        </w:drawing>
      </w:r>
    </w:p>
    <w:p w14:paraId="5C06EC6E" w14:textId="650627F5" w:rsidR="00FA168A" w:rsidRPr="005A47ED" w:rsidRDefault="00FA168A" w:rsidP="00FA168A">
      <w:pPr>
        <w:pStyle w:val="Caption"/>
      </w:pPr>
      <w:bookmarkStart w:id="232" w:name="_Ref876789"/>
      <w:bookmarkStart w:id="233" w:name="_Toc3558383"/>
      <w:bookmarkStart w:id="234" w:name="_Toc54612653"/>
      <w:r>
        <w:t xml:space="preserve">Figure </w:t>
      </w:r>
      <w:r>
        <w:rPr>
          <w:noProof/>
        </w:rPr>
        <w:fldChar w:fldCharType="begin"/>
      </w:r>
      <w:r>
        <w:rPr>
          <w:noProof/>
        </w:rPr>
        <w:instrText xml:space="preserve"> SEQ Figure \* ARABIC </w:instrText>
      </w:r>
      <w:r>
        <w:rPr>
          <w:noProof/>
        </w:rPr>
        <w:fldChar w:fldCharType="separate"/>
      </w:r>
      <w:r w:rsidR="008A6C81">
        <w:rPr>
          <w:noProof/>
        </w:rPr>
        <w:t>39</w:t>
      </w:r>
      <w:r>
        <w:rPr>
          <w:noProof/>
        </w:rPr>
        <w:fldChar w:fldCharType="end"/>
      </w:r>
      <w:bookmarkEnd w:id="232"/>
      <w:r w:rsidRPr="005A47ED">
        <w:t>. Target species for the LMR: (a) Murray cod and (b) freshwater catfish (equilibrium life history); (c) golden perch and (d) silver perch (periodic life hi</w:t>
      </w:r>
      <w:r>
        <w:t xml:space="preserve">story); and </w:t>
      </w:r>
      <w:r w:rsidR="002F7BE7">
        <w:t xml:space="preserve">(e) </w:t>
      </w:r>
      <w:r>
        <w:t>carp gudgeon,</w:t>
      </w:r>
      <w:r w:rsidRPr="005A47ED">
        <w:t xml:space="preserve"> (f) Murray rainbowfish</w:t>
      </w:r>
      <w:r>
        <w:t xml:space="preserve"> and (g) bony herring</w:t>
      </w:r>
      <w:r w:rsidRPr="005A47ED">
        <w:t xml:space="preserve"> (opportunistic life history).</w:t>
      </w:r>
      <w:bookmarkEnd w:id="233"/>
      <w:bookmarkEnd w:id="234"/>
    </w:p>
    <w:p w14:paraId="10A91506" w14:textId="77777777" w:rsidR="00FA168A" w:rsidRDefault="00FA168A" w:rsidP="00FA168A">
      <w:pPr>
        <w:rPr>
          <w:b/>
          <w:color w:val="44546A" w:themeColor="text2"/>
          <w:sz w:val="26"/>
          <w:szCs w:val="26"/>
        </w:rPr>
      </w:pPr>
      <w:r>
        <w:rPr>
          <w:lang w:val="en-US"/>
        </w:rPr>
        <w:t xml:space="preserve">Temporal variation in fish assemblage structure (species composition and abundance), between sampling years, was investigated using </w:t>
      </w:r>
      <w:r w:rsidRPr="00E55399">
        <w:rPr>
          <w:lang w:val="en-US"/>
        </w:rPr>
        <w:t>Non-metric Multi-Dimensional Scaling (MDS)</w:t>
      </w:r>
      <w:r>
        <w:rPr>
          <w:lang w:val="en-US"/>
        </w:rPr>
        <w:t xml:space="preserve">, permutational multivariate analysis of variance (PERMANOVA) and Similarity Percentages (SIMPER) analysis in the software package PRIMER v. </w:t>
      </w:r>
      <w:r w:rsidRPr="00531040">
        <w:rPr>
          <w:lang w:val="en-US"/>
        </w:rPr>
        <w:t>6.1.12</w:t>
      </w:r>
      <w:r>
        <w:rPr>
          <w:lang w:val="en-US"/>
        </w:rPr>
        <w:t xml:space="preserve"> (Clarke and Gorley 2006) and PERMANOVA + v.1.02 (Anderson </w:t>
      </w:r>
      <w:r w:rsidRPr="00C673C6">
        <w:rPr>
          <w:i/>
          <w:lang w:val="en-US"/>
        </w:rPr>
        <w:t>et al.</w:t>
      </w:r>
      <w:r>
        <w:rPr>
          <w:lang w:val="en-US"/>
        </w:rPr>
        <w:t xml:space="preserve"> 2008).</w:t>
      </w:r>
      <w:r w:rsidRPr="00C673C6">
        <w:rPr>
          <w:lang w:val="en-US"/>
        </w:rPr>
        <w:t xml:space="preserve"> </w:t>
      </w:r>
      <w:r>
        <w:rPr>
          <w:lang w:val="en-US"/>
        </w:rPr>
        <w:t>To determine temporal variation in population structure, length frequency histograms were qualitatively compared between sampling years.</w:t>
      </w:r>
    </w:p>
    <w:p w14:paraId="53EF66AC" w14:textId="6ECBBC10" w:rsidR="00914280" w:rsidRPr="0000477E" w:rsidRDefault="00914280" w:rsidP="00914280">
      <w:pPr>
        <w:pStyle w:val="Heading3"/>
      </w:pPr>
      <w:r w:rsidRPr="0000477E">
        <w:lastRenderedPageBreak/>
        <w:t>Results</w:t>
      </w:r>
    </w:p>
    <w:p w14:paraId="2242B61E" w14:textId="477DE230" w:rsidR="00914280" w:rsidRPr="00DC60AE" w:rsidRDefault="00FA168A" w:rsidP="00914280">
      <w:pPr>
        <w:rPr>
          <w:i/>
          <w:u w:val="single"/>
        </w:rPr>
      </w:pPr>
      <w:r>
        <w:rPr>
          <w:i/>
          <w:u w:val="single"/>
        </w:rPr>
        <w:t>Catch summary</w:t>
      </w:r>
    </w:p>
    <w:p w14:paraId="495E72FC" w14:textId="1C9C2EF5" w:rsidR="00FA168A" w:rsidRPr="00AD5B88" w:rsidRDefault="00FA168A" w:rsidP="00FA168A">
      <w:pPr>
        <w:rPr>
          <w:lang w:val="en-US"/>
        </w:rPr>
      </w:pPr>
      <w:r>
        <w:rPr>
          <w:lang w:val="en-US"/>
        </w:rPr>
        <w:t>From 2015–2019, a</w:t>
      </w:r>
      <w:r w:rsidRPr="00641F42">
        <w:rPr>
          <w:lang w:val="en-US"/>
        </w:rPr>
        <w:t xml:space="preserve"> total of </w:t>
      </w:r>
      <w:r w:rsidR="00D47134">
        <w:rPr>
          <w:lang w:val="en-US"/>
        </w:rPr>
        <w:t>43,010</w:t>
      </w:r>
      <w:r w:rsidRPr="00641F42">
        <w:rPr>
          <w:lang w:val="en-US"/>
        </w:rPr>
        <w:t xml:space="preserve"> individuals</w:t>
      </w:r>
      <w:r>
        <w:rPr>
          <w:lang w:val="en-US"/>
        </w:rPr>
        <w:t xml:space="preserve"> (ind.)</w:t>
      </w:r>
      <w:r w:rsidRPr="00641F42">
        <w:rPr>
          <w:lang w:val="en-US"/>
        </w:rPr>
        <w:t xml:space="preserve"> from </w:t>
      </w:r>
      <w:r w:rsidRPr="00AC182A">
        <w:rPr>
          <w:lang w:val="en-US"/>
        </w:rPr>
        <w:t>eight</w:t>
      </w:r>
      <w:r w:rsidRPr="00641F42">
        <w:rPr>
          <w:lang w:val="en-US"/>
        </w:rPr>
        <w:t xml:space="preserve"> large-bodied </w:t>
      </w:r>
      <w:r>
        <w:rPr>
          <w:lang w:val="en-US"/>
        </w:rPr>
        <w:t xml:space="preserve">fish </w:t>
      </w:r>
      <w:r w:rsidRPr="00641F42">
        <w:rPr>
          <w:lang w:val="en-US"/>
        </w:rPr>
        <w:t xml:space="preserve">species were </w:t>
      </w:r>
      <w:r>
        <w:rPr>
          <w:lang w:val="en-US"/>
        </w:rPr>
        <w:t>collected by electrofishing</w:t>
      </w:r>
      <w:r w:rsidRPr="00641F42">
        <w:rPr>
          <w:lang w:val="en-US"/>
        </w:rPr>
        <w:t xml:space="preserve">. </w:t>
      </w:r>
      <w:r>
        <w:rPr>
          <w:lang w:val="en-US"/>
        </w:rPr>
        <w:t xml:space="preserve">Across all </w:t>
      </w:r>
      <w:r w:rsidRPr="00AD5B88">
        <w:rPr>
          <w:lang w:val="en-US"/>
        </w:rPr>
        <w:t>year</w:t>
      </w:r>
      <w:r>
        <w:rPr>
          <w:lang w:val="en-US"/>
        </w:rPr>
        <w:t>s,</w:t>
      </w:r>
      <w:r w:rsidRPr="00641F42">
        <w:rPr>
          <w:lang w:val="en-US"/>
        </w:rPr>
        <w:t xml:space="preserve"> </w:t>
      </w:r>
      <w:r>
        <w:rPr>
          <w:lang w:val="en-US"/>
        </w:rPr>
        <w:t>b</w:t>
      </w:r>
      <w:r w:rsidRPr="00641F42">
        <w:rPr>
          <w:lang w:val="en-US"/>
        </w:rPr>
        <w:t xml:space="preserve">ony herring </w:t>
      </w:r>
      <w:r w:rsidR="00645AFC">
        <w:rPr>
          <w:lang w:val="en-US"/>
        </w:rPr>
        <w:t>(</w:t>
      </w:r>
      <w:r w:rsidR="00645AFC" w:rsidRPr="00645AFC">
        <w:rPr>
          <w:i/>
          <w:lang w:val="en-US"/>
        </w:rPr>
        <w:t>Nemat</w:t>
      </w:r>
      <w:r w:rsidR="00645AFC">
        <w:rPr>
          <w:i/>
          <w:lang w:val="en-US"/>
        </w:rPr>
        <w:t>a</w:t>
      </w:r>
      <w:r w:rsidR="00645AFC" w:rsidRPr="00645AFC">
        <w:rPr>
          <w:i/>
          <w:lang w:val="en-US"/>
        </w:rPr>
        <w:t>losa erebi</w:t>
      </w:r>
      <w:r w:rsidR="00645AFC">
        <w:rPr>
          <w:lang w:val="en-US"/>
        </w:rPr>
        <w:t xml:space="preserve">) </w:t>
      </w:r>
      <w:r w:rsidRPr="00641F42">
        <w:rPr>
          <w:lang w:val="en-US"/>
        </w:rPr>
        <w:t>w</w:t>
      </w:r>
      <w:r>
        <w:rPr>
          <w:lang w:val="en-US"/>
        </w:rPr>
        <w:t>as</w:t>
      </w:r>
      <w:r w:rsidRPr="00641F42">
        <w:rPr>
          <w:lang w:val="en-US"/>
        </w:rPr>
        <w:t xml:space="preserve"> </w:t>
      </w:r>
      <w:r>
        <w:rPr>
          <w:lang w:val="en-US"/>
        </w:rPr>
        <w:t xml:space="preserve">consistently </w:t>
      </w:r>
      <w:r w:rsidRPr="00641F42">
        <w:rPr>
          <w:lang w:val="en-US"/>
        </w:rPr>
        <w:t xml:space="preserve">the most abundant </w:t>
      </w:r>
      <w:r w:rsidRPr="00AD5B88">
        <w:rPr>
          <w:lang w:val="en-US"/>
        </w:rPr>
        <w:t>species (75–97% of the catch</w:t>
      </w:r>
      <w:r>
        <w:rPr>
          <w:lang w:val="en-US"/>
        </w:rPr>
        <w:t>/annum</w:t>
      </w:r>
      <w:r w:rsidRPr="00AD5B88">
        <w:rPr>
          <w:lang w:val="en-US"/>
        </w:rPr>
        <w:t>), followed by common carp (</w:t>
      </w:r>
      <w:r w:rsidRPr="00AD5B88">
        <w:rPr>
          <w:i/>
          <w:lang w:val="en-US"/>
        </w:rPr>
        <w:t>Cyprinus carpio</w:t>
      </w:r>
      <w:r w:rsidRPr="00AD5B88">
        <w:rPr>
          <w:lang w:val="en-US"/>
        </w:rPr>
        <w:t>), whose proportional abundance</w:t>
      </w:r>
      <w:r>
        <w:rPr>
          <w:lang w:val="en-US"/>
        </w:rPr>
        <w:t xml:space="preserve"> of the total catch</w:t>
      </w:r>
      <w:r w:rsidRPr="00AD5B88">
        <w:rPr>
          <w:lang w:val="en-US"/>
        </w:rPr>
        <w:t xml:space="preserve"> varied across sampling years (1% in 2015 to 20% in 2017) (</w:t>
      </w:r>
      <w:r w:rsidRPr="00AD5B88">
        <w:rPr>
          <w:lang w:val="en-US"/>
        </w:rPr>
        <w:fldChar w:fldCharType="begin"/>
      </w:r>
      <w:r w:rsidRPr="00AD5B88">
        <w:rPr>
          <w:lang w:val="en-US"/>
        </w:rPr>
        <w:instrText xml:space="preserve"> REF _Ref876802 \h </w:instrText>
      </w:r>
      <w:r>
        <w:rPr>
          <w:lang w:val="en-US"/>
        </w:rPr>
        <w:instrText xml:space="preserve"> \* MERGEFORMAT </w:instrText>
      </w:r>
      <w:r w:rsidRPr="00AD5B88">
        <w:rPr>
          <w:lang w:val="en-US"/>
        </w:rPr>
      </w:r>
      <w:r w:rsidRPr="00AD5B88">
        <w:rPr>
          <w:lang w:val="en-US"/>
        </w:rPr>
        <w:fldChar w:fldCharType="separate"/>
      </w:r>
      <w:r w:rsidR="00A20F12">
        <w:t xml:space="preserve">Figure </w:t>
      </w:r>
      <w:r w:rsidR="00A20F12">
        <w:rPr>
          <w:noProof/>
        </w:rPr>
        <w:t>39</w:t>
      </w:r>
      <w:r w:rsidRPr="00AD5B88">
        <w:rPr>
          <w:lang w:val="en-US"/>
        </w:rPr>
        <w:fldChar w:fldCharType="end"/>
      </w:r>
      <w:r w:rsidRPr="00AD5B88">
        <w:rPr>
          <w:lang w:val="en-US"/>
        </w:rPr>
        <w:t>a).</w:t>
      </w:r>
    </w:p>
    <w:p w14:paraId="25439B08" w14:textId="670B3788" w:rsidR="00FA168A" w:rsidRDefault="00FA168A" w:rsidP="00FA168A">
      <w:pPr>
        <w:rPr>
          <w:lang w:val="en-US"/>
        </w:rPr>
      </w:pPr>
      <w:r w:rsidRPr="00AD5B88">
        <w:rPr>
          <w:lang w:val="en-US"/>
        </w:rPr>
        <w:t xml:space="preserve">A total of 112,028 individuals from seven small-bodied species were collected by fyke nets. </w:t>
      </w:r>
      <w:r>
        <w:rPr>
          <w:lang w:val="en-US"/>
        </w:rPr>
        <w:t>The t</w:t>
      </w:r>
      <w:r w:rsidRPr="00AD5B88">
        <w:rPr>
          <w:lang w:val="en-US"/>
        </w:rPr>
        <w:t xml:space="preserve">otal abundance </w:t>
      </w:r>
      <w:r>
        <w:rPr>
          <w:lang w:val="en-US"/>
        </w:rPr>
        <w:t xml:space="preserve">of small-bodied species </w:t>
      </w:r>
      <w:r w:rsidRPr="00AD5B88">
        <w:rPr>
          <w:lang w:val="en-US"/>
        </w:rPr>
        <w:t xml:space="preserve">varied </w:t>
      </w:r>
      <w:r>
        <w:rPr>
          <w:lang w:val="en-US"/>
        </w:rPr>
        <w:t xml:space="preserve">considerably </w:t>
      </w:r>
      <w:r w:rsidRPr="00AD5B88">
        <w:rPr>
          <w:lang w:val="en-US"/>
        </w:rPr>
        <w:t>across sampling years (9,661 ind</w:t>
      </w:r>
      <w:r>
        <w:rPr>
          <w:lang w:val="en-US"/>
        </w:rPr>
        <w:t>.</w:t>
      </w:r>
      <w:r w:rsidRPr="00AD5B88">
        <w:rPr>
          <w:lang w:val="en-US"/>
        </w:rPr>
        <w:t xml:space="preserve"> in 2017 to 37,678 ind. in 2018), but the proportional abundance of </w:t>
      </w:r>
      <w:r>
        <w:rPr>
          <w:lang w:val="en-US"/>
        </w:rPr>
        <w:t xml:space="preserve">individual </w:t>
      </w:r>
      <w:r w:rsidRPr="00AD5B88">
        <w:rPr>
          <w:lang w:val="en-US"/>
        </w:rPr>
        <w:t>species remained similar.</w:t>
      </w:r>
      <w:r>
        <w:rPr>
          <w:lang w:val="en-US"/>
        </w:rPr>
        <w:t xml:space="preserve"> </w:t>
      </w:r>
      <w:r w:rsidRPr="00AD5B88">
        <w:rPr>
          <w:lang w:val="en-US"/>
        </w:rPr>
        <w:t>Carp gudgeon (</w:t>
      </w:r>
      <w:r w:rsidRPr="00AD5B88">
        <w:rPr>
          <w:i/>
          <w:lang w:val="en-US"/>
        </w:rPr>
        <w:t>Hypseleotris</w:t>
      </w:r>
      <w:r w:rsidRPr="00AD5B88">
        <w:rPr>
          <w:lang w:val="en-US"/>
        </w:rPr>
        <w:t xml:space="preserve"> spp.) was the most abundant species (86–92% of catch</w:t>
      </w:r>
      <w:r>
        <w:rPr>
          <w:lang w:val="en-US"/>
        </w:rPr>
        <w:t>/annum</w:t>
      </w:r>
      <w:r w:rsidRPr="00AD5B88">
        <w:rPr>
          <w:lang w:val="en-US"/>
        </w:rPr>
        <w:t>), followed by Gambusia (</w:t>
      </w:r>
      <w:r w:rsidRPr="00AD5B88">
        <w:rPr>
          <w:i/>
          <w:lang w:val="en-US"/>
        </w:rPr>
        <w:t>Gambusia holbrooki</w:t>
      </w:r>
      <w:r w:rsidRPr="00AD5B88">
        <w:rPr>
          <w:lang w:val="en-US"/>
        </w:rPr>
        <w:t>) (6–9</w:t>
      </w:r>
      <w:r>
        <w:rPr>
          <w:lang w:val="en-US"/>
        </w:rPr>
        <w:t>%/annum)</w:t>
      </w:r>
      <w:r w:rsidRPr="00AD5B88">
        <w:rPr>
          <w:lang w:val="en-US"/>
        </w:rPr>
        <w:t xml:space="preserve"> (</w:t>
      </w:r>
      <w:r w:rsidRPr="00AD5B88">
        <w:rPr>
          <w:lang w:val="en-US"/>
        </w:rPr>
        <w:fldChar w:fldCharType="begin"/>
      </w:r>
      <w:r w:rsidRPr="00AD5B88">
        <w:rPr>
          <w:lang w:val="en-US"/>
        </w:rPr>
        <w:instrText xml:space="preserve"> REF _Ref876802 \h </w:instrText>
      </w:r>
      <w:r>
        <w:rPr>
          <w:lang w:val="en-US"/>
        </w:rPr>
        <w:instrText xml:space="preserve"> \* MERGEFORMAT </w:instrText>
      </w:r>
      <w:r w:rsidRPr="00AD5B88">
        <w:rPr>
          <w:lang w:val="en-US"/>
        </w:rPr>
      </w:r>
      <w:r w:rsidRPr="00AD5B88">
        <w:rPr>
          <w:lang w:val="en-US"/>
        </w:rPr>
        <w:fldChar w:fldCharType="separate"/>
      </w:r>
      <w:r w:rsidR="00A20F12">
        <w:t xml:space="preserve">Figure </w:t>
      </w:r>
      <w:r w:rsidR="00A20F12">
        <w:rPr>
          <w:noProof/>
        </w:rPr>
        <w:t>39</w:t>
      </w:r>
      <w:r w:rsidRPr="00AD5B88">
        <w:rPr>
          <w:lang w:val="en-US"/>
        </w:rPr>
        <w:fldChar w:fldCharType="end"/>
      </w:r>
      <w:r w:rsidRPr="00AD5B88">
        <w:rPr>
          <w:lang w:val="en-US"/>
        </w:rPr>
        <w:t xml:space="preserve">b). </w:t>
      </w:r>
    </w:p>
    <w:p w14:paraId="3AD965F7" w14:textId="7C92D81B" w:rsidR="00FA168A" w:rsidRDefault="00783690" w:rsidP="00FA168A">
      <w:pPr>
        <w:jc w:val="center"/>
        <w:rPr>
          <w:lang w:val="en-US"/>
        </w:rPr>
      </w:pPr>
      <w:r w:rsidRPr="00783690">
        <w:rPr>
          <w:noProof/>
          <w:lang w:eastAsia="en-AU"/>
        </w:rPr>
        <w:lastRenderedPageBreak/>
        <w:drawing>
          <wp:inline distT="0" distB="0" distL="0" distR="0" wp14:anchorId="33DEC659" wp14:editId="3578D119">
            <wp:extent cx="4786630" cy="73549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4919" r="2429" b="2207"/>
                    <a:stretch/>
                  </pic:blipFill>
                  <pic:spPr bwMode="auto">
                    <a:xfrm>
                      <a:off x="0" y="0"/>
                      <a:ext cx="4786860" cy="7355310"/>
                    </a:xfrm>
                    <a:prstGeom prst="rect">
                      <a:avLst/>
                    </a:prstGeom>
                    <a:noFill/>
                    <a:ln>
                      <a:noFill/>
                    </a:ln>
                    <a:extLst>
                      <a:ext uri="{53640926-AAD7-44D8-BBD7-CCE9431645EC}">
                        <a14:shadowObscured xmlns:a14="http://schemas.microsoft.com/office/drawing/2010/main"/>
                      </a:ext>
                    </a:extLst>
                  </pic:spPr>
                </pic:pic>
              </a:graphicData>
            </a:graphic>
          </wp:inline>
        </w:drawing>
      </w:r>
    </w:p>
    <w:p w14:paraId="41299337" w14:textId="65085DEF" w:rsidR="00FA168A" w:rsidRDefault="00FA168A" w:rsidP="00FA168A">
      <w:pPr>
        <w:pStyle w:val="Caption"/>
      </w:pPr>
      <w:bookmarkStart w:id="235" w:name="_Ref876802"/>
      <w:bookmarkStart w:id="236" w:name="_Toc442173730"/>
      <w:bookmarkStart w:id="237" w:name="_Toc3558384"/>
      <w:bookmarkStart w:id="238" w:name="_Toc54612654"/>
      <w:r>
        <w:t xml:space="preserve">Figure </w:t>
      </w:r>
      <w:r>
        <w:rPr>
          <w:noProof/>
        </w:rPr>
        <w:fldChar w:fldCharType="begin"/>
      </w:r>
      <w:r>
        <w:rPr>
          <w:noProof/>
        </w:rPr>
        <w:instrText xml:space="preserve"> SEQ Figure \* ARABIC </w:instrText>
      </w:r>
      <w:r>
        <w:rPr>
          <w:noProof/>
        </w:rPr>
        <w:fldChar w:fldCharType="separate"/>
      </w:r>
      <w:r w:rsidR="008A6C81">
        <w:rPr>
          <w:noProof/>
        </w:rPr>
        <w:t>40</w:t>
      </w:r>
      <w:r>
        <w:rPr>
          <w:noProof/>
        </w:rPr>
        <w:fldChar w:fldCharType="end"/>
      </w:r>
      <w:bookmarkEnd w:id="235"/>
      <w:r>
        <w:t xml:space="preserve">. </w:t>
      </w:r>
      <w:bookmarkEnd w:id="236"/>
      <w:r w:rsidRPr="00641F42">
        <w:t xml:space="preserve">Mean catch-per-unit-effort (CPUE) </w:t>
      </w:r>
      <w:r w:rsidRPr="00641F42">
        <w:rPr>
          <w:rFonts w:cstheme="minorHAnsi"/>
        </w:rPr>
        <w:t>±</w:t>
      </w:r>
      <w:r w:rsidRPr="00641F42">
        <w:t xml:space="preserve"> standard error of </w:t>
      </w:r>
      <w:r>
        <w:t>(</w:t>
      </w:r>
      <w:r w:rsidRPr="00641F42">
        <w:t xml:space="preserve">a) large-bodied fish species captured using electrofishing (individuals per 90 second shot) and </w:t>
      </w:r>
      <w:r>
        <w:t>(</w:t>
      </w:r>
      <w:r w:rsidRPr="00641F42">
        <w:t xml:space="preserve">b) small-bodied fish species captured using fine-mesh fyke nets (individuals per net per hour) in the gorge geomorphic zone (10 sites) of the LMR </w:t>
      </w:r>
      <w:r>
        <w:t>in autumn from 2015–2019. Electrofishing CPUE data from five sites are presented for 2017 as other sites were sampled during winter 2017.</w:t>
      </w:r>
      <w:bookmarkEnd w:id="237"/>
      <w:bookmarkEnd w:id="238"/>
    </w:p>
    <w:p w14:paraId="37F7E3D1" w14:textId="77777777" w:rsidR="00FB6261" w:rsidRDefault="00FB6261">
      <w:pPr>
        <w:spacing w:before="0" w:after="160" w:line="259" w:lineRule="auto"/>
        <w:jc w:val="left"/>
        <w:rPr>
          <w:i/>
          <w:u w:val="single"/>
        </w:rPr>
      </w:pPr>
      <w:r>
        <w:rPr>
          <w:i/>
          <w:u w:val="single"/>
        </w:rPr>
        <w:br w:type="page"/>
      </w:r>
    </w:p>
    <w:p w14:paraId="726AB7AB" w14:textId="4845C734" w:rsidR="00914280" w:rsidRDefault="00914280" w:rsidP="00914280">
      <w:pPr>
        <w:rPr>
          <w:i/>
          <w:u w:val="single"/>
        </w:rPr>
      </w:pPr>
      <w:r w:rsidRPr="00DC60AE">
        <w:rPr>
          <w:i/>
          <w:u w:val="single"/>
        </w:rPr>
        <w:lastRenderedPageBreak/>
        <w:t>Temporal variability in fish assemblage structure</w:t>
      </w:r>
    </w:p>
    <w:p w14:paraId="58D1F78D" w14:textId="29892BD4" w:rsidR="00FA168A" w:rsidRDefault="00FA168A" w:rsidP="00FA168A">
      <w:pPr>
        <w:rPr>
          <w:lang w:val="en-US"/>
        </w:rPr>
      </w:pPr>
      <w:r>
        <w:rPr>
          <w:lang w:val="en-US"/>
        </w:rPr>
        <w:t>MDS ordination of electrofishing data demonstrated separation of 2017</w:t>
      </w:r>
      <w:r w:rsidR="00844D1C">
        <w:rPr>
          <w:lang w:val="en-US"/>
        </w:rPr>
        <w:t xml:space="preserve"> samples </w:t>
      </w:r>
      <w:r>
        <w:rPr>
          <w:lang w:val="en-US"/>
        </w:rPr>
        <w:t>from</w:t>
      </w:r>
      <w:r w:rsidR="00844D1C">
        <w:rPr>
          <w:lang w:val="en-US"/>
        </w:rPr>
        <w:t xml:space="preserve"> all</w:t>
      </w:r>
      <w:r>
        <w:rPr>
          <w:lang w:val="en-US"/>
        </w:rPr>
        <w:t xml:space="preserve"> other years (</w:t>
      </w:r>
      <w:r>
        <w:rPr>
          <w:lang w:val="en-US"/>
        </w:rPr>
        <w:fldChar w:fldCharType="begin"/>
      </w:r>
      <w:r>
        <w:rPr>
          <w:lang w:val="en-US"/>
        </w:rPr>
        <w:instrText xml:space="preserve"> REF _Ref876821 \h </w:instrText>
      </w:r>
      <w:r>
        <w:rPr>
          <w:lang w:val="en-US"/>
        </w:rPr>
      </w:r>
      <w:r>
        <w:rPr>
          <w:lang w:val="en-US"/>
        </w:rPr>
        <w:fldChar w:fldCharType="separate"/>
      </w:r>
      <w:r w:rsidR="00A20F12">
        <w:t xml:space="preserve">Figure </w:t>
      </w:r>
      <w:r w:rsidR="00A20F12">
        <w:rPr>
          <w:noProof/>
        </w:rPr>
        <w:t>40</w:t>
      </w:r>
      <w:r>
        <w:rPr>
          <w:lang w:val="en-US"/>
        </w:rPr>
        <w:fldChar w:fldCharType="end"/>
      </w:r>
      <w:r>
        <w:rPr>
          <w:lang w:val="en-US"/>
        </w:rPr>
        <w:t xml:space="preserve">a). </w:t>
      </w:r>
      <w:r w:rsidRPr="002D3F67">
        <w:rPr>
          <w:lang w:val="en-US"/>
        </w:rPr>
        <w:t>PERMANOVA indicated that large-bodied fish assemblages were significantly different between years (</w:t>
      </w:r>
      <w:r w:rsidRPr="002D3F67">
        <w:rPr>
          <w:i/>
          <w:lang w:val="en-US"/>
        </w:rPr>
        <w:t>Pseudo</w:t>
      </w:r>
      <w:r w:rsidRPr="002D3F67">
        <w:rPr>
          <w:i/>
          <w:lang w:val="en-US"/>
        </w:rPr>
        <w:noBreakHyphen/>
        <w:t>F</w:t>
      </w:r>
      <w:r>
        <w:rPr>
          <w:vertAlign w:val="subscript"/>
          <w:lang w:val="en-US"/>
        </w:rPr>
        <w:t>4</w:t>
      </w:r>
      <w:r w:rsidRPr="002D3F67">
        <w:rPr>
          <w:vertAlign w:val="subscript"/>
          <w:lang w:val="en-US"/>
        </w:rPr>
        <w:t>,</w:t>
      </w:r>
      <w:r>
        <w:rPr>
          <w:vertAlign w:val="subscript"/>
          <w:lang w:val="en-US"/>
        </w:rPr>
        <w:t>44</w:t>
      </w:r>
      <w:r w:rsidRPr="002D3F67">
        <w:rPr>
          <w:lang w:val="en-US"/>
        </w:rPr>
        <w:t xml:space="preserve"> =</w:t>
      </w:r>
      <w:r>
        <w:rPr>
          <w:lang w:val="en-US"/>
        </w:rPr>
        <w:t>5.0917</w:t>
      </w:r>
      <w:r w:rsidRPr="002D3F67">
        <w:rPr>
          <w:lang w:val="en-US"/>
        </w:rPr>
        <w:t xml:space="preserve">, </w:t>
      </w:r>
      <w:r w:rsidR="00AB425D">
        <w:rPr>
          <w:i/>
          <w:lang w:val="en-US"/>
        </w:rPr>
        <w:t>P</w:t>
      </w:r>
      <w:r w:rsidRPr="002D3F67">
        <w:rPr>
          <w:lang w:val="en-US"/>
        </w:rPr>
        <w:t xml:space="preserve"> </w:t>
      </w:r>
      <w:r w:rsidR="00AB425D">
        <w:t>≤0.001</w:t>
      </w:r>
      <w:r w:rsidRPr="002D3F67">
        <w:rPr>
          <w:lang w:val="en-US"/>
        </w:rPr>
        <w:t xml:space="preserve">). </w:t>
      </w:r>
      <w:r>
        <w:rPr>
          <w:lang w:val="en-US"/>
        </w:rPr>
        <w:t xml:space="preserve">Pairwise comparisons revealed significant differences between </w:t>
      </w:r>
      <w:r w:rsidR="00B8120D">
        <w:rPr>
          <w:lang w:val="en-US"/>
        </w:rPr>
        <w:t xml:space="preserve">2017 and </w:t>
      </w:r>
      <w:r>
        <w:rPr>
          <w:lang w:val="en-US"/>
        </w:rPr>
        <w:t xml:space="preserve">all </w:t>
      </w:r>
      <w:r w:rsidR="00B8120D">
        <w:rPr>
          <w:lang w:val="en-US"/>
        </w:rPr>
        <w:t xml:space="preserve">other </w:t>
      </w:r>
      <w:r>
        <w:rPr>
          <w:lang w:val="en-US"/>
        </w:rPr>
        <w:t xml:space="preserve">years, </w:t>
      </w:r>
      <w:r w:rsidR="00B8120D">
        <w:rPr>
          <w:lang w:val="en-US"/>
        </w:rPr>
        <w:t>but no</w:t>
      </w:r>
      <w:r w:rsidR="000D3BE9">
        <w:rPr>
          <w:lang w:val="en-US"/>
        </w:rPr>
        <w:t>t</w:t>
      </w:r>
      <w:r w:rsidR="00B8120D">
        <w:rPr>
          <w:lang w:val="en-US"/>
        </w:rPr>
        <w:t xml:space="preserve"> between any other </w:t>
      </w:r>
      <w:r w:rsidR="000D3BE9">
        <w:rPr>
          <w:lang w:val="en-US"/>
        </w:rPr>
        <w:t xml:space="preserve">year </w:t>
      </w:r>
      <w:r w:rsidR="00B8120D">
        <w:rPr>
          <w:lang w:val="en-US"/>
        </w:rPr>
        <w:t>comparisons</w:t>
      </w:r>
      <w:r>
        <w:rPr>
          <w:lang w:val="en-US"/>
        </w:rPr>
        <w:t xml:space="preserve"> (</w:t>
      </w:r>
      <w:r>
        <w:rPr>
          <w:lang w:val="en-US"/>
        </w:rPr>
        <w:fldChar w:fldCharType="begin"/>
      </w:r>
      <w:r>
        <w:rPr>
          <w:lang w:val="en-US"/>
        </w:rPr>
        <w:instrText xml:space="preserve"> REF _Ref876903 \h </w:instrText>
      </w:r>
      <w:r>
        <w:rPr>
          <w:lang w:val="en-US"/>
        </w:rPr>
      </w:r>
      <w:r>
        <w:rPr>
          <w:lang w:val="en-US"/>
        </w:rPr>
        <w:fldChar w:fldCharType="separate"/>
      </w:r>
      <w:r w:rsidR="00A20F12">
        <w:t xml:space="preserve">Table </w:t>
      </w:r>
      <w:r w:rsidR="00A20F12">
        <w:rPr>
          <w:noProof/>
        </w:rPr>
        <w:t>24</w:t>
      </w:r>
      <w:r>
        <w:rPr>
          <w:lang w:val="en-US"/>
        </w:rPr>
        <w:fldChar w:fldCharType="end"/>
      </w:r>
      <w:r>
        <w:rPr>
          <w:lang w:val="en-US"/>
        </w:rPr>
        <w:t>).</w:t>
      </w:r>
    </w:p>
    <w:p w14:paraId="0A12C7F9" w14:textId="4C828406" w:rsidR="00FA168A" w:rsidRDefault="00FA168A" w:rsidP="00FA168A">
      <w:pPr>
        <w:pStyle w:val="Caption"/>
      </w:pPr>
      <w:bookmarkStart w:id="239" w:name="_Ref876903"/>
      <w:bookmarkStart w:id="240" w:name="_Toc3558398"/>
      <w:bookmarkStart w:id="241" w:name="_Toc54612684"/>
      <w:r>
        <w:t xml:space="preserve">Table </w:t>
      </w:r>
      <w:r>
        <w:rPr>
          <w:noProof/>
        </w:rPr>
        <w:fldChar w:fldCharType="begin"/>
      </w:r>
      <w:r>
        <w:rPr>
          <w:noProof/>
        </w:rPr>
        <w:instrText xml:space="preserve"> SEQ Table \* ARABIC </w:instrText>
      </w:r>
      <w:r>
        <w:rPr>
          <w:noProof/>
        </w:rPr>
        <w:fldChar w:fldCharType="separate"/>
      </w:r>
      <w:r w:rsidR="00A20F12">
        <w:rPr>
          <w:noProof/>
        </w:rPr>
        <w:t>24</w:t>
      </w:r>
      <w:r>
        <w:rPr>
          <w:noProof/>
        </w:rPr>
        <w:fldChar w:fldCharType="end"/>
      </w:r>
      <w:bookmarkEnd w:id="239"/>
      <w:r>
        <w:t>.</w:t>
      </w:r>
      <w:r w:rsidRPr="00641F42">
        <w:t xml:space="preserve"> </w:t>
      </w:r>
      <w:r>
        <w:t xml:space="preserve">PERMANOVA pairwise comparison test results </w:t>
      </w:r>
      <w:r w:rsidRPr="00641F42">
        <w:t xml:space="preserve">for </w:t>
      </w:r>
      <w:r>
        <w:t>large</w:t>
      </w:r>
      <w:r w:rsidRPr="00641F42">
        <w:t>-</w:t>
      </w:r>
      <w:r>
        <w:t xml:space="preserve"> and small-</w:t>
      </w:r>
      <w:r w:rsidRPr="00641F42">
        <w:t xml:space="preserve">bodied fish </w:t>
      </w:r>
      <w:r>
        <w:t>assemblages</w:t>
      </w:r>
      <w:r w:rsidRPr="00641F42">
        <w:t xml:space="preserve"> in the gorge geomorphic zone of the LMR </w:t>
      </w:r>
      <w:r>
        <w:t>from autumn 2015–2019</w:t>
      </w:r>
      <w:r w:rsidRPr="00641F42">
        <w:t>.</w:t>
      </w:r>
      <w:bookmarkEnd w:id="240"/>
      <w:r w:rsidR="00AF6C27">
        <w:t xml:space="preserve"> </w:t>
      </w:r>
      <w:r w:rsidR="00204E58">
        <w:rPr>
          <w:i/>
        </w:rPr>
        <w:t>P</w:t>
      </w:r>
      <w:r w:rsidR="00AF6C27">
        <w:t>-values presented in bold are significant comparisons, using</w:t>
      </w:r>
      <w:r w:rsidR="00CE12CF">
        <w:t xml:space="preserve"> </w:t>
      </w:r>
      <w:r w:rsidR="00AA186F">
        <w:t>Bonferroni corrected α = 0.0</w:t>
      </w:r>
      <w:r w:rsidR="00AF6C27">
        <w:t>0</w:t>
      </w:r>
      <w:r w:rsidR="00AA186F">
        <w:t xml:space="preserve">50 </w:t>
      </w:r>
      <w:r w:rsidR="00AF6C27">
        <w:t xml:space="preserve">(Narum 2006) </w:t>
      </w:r>
      <w:r w:rsidR="00AA186F">
        <w:t>for comparisons between years (</w:t>
      </w:r>
      <w:r w:rsidR="00AF6C27">
        <w:t>ten</w:t>
      </w:r>
      <w:r w:rsidR="00AA186F">
        <w:t xml:space="preserve"> comparisons)</w:t>
      </w:r>
      <w:r w:rsidR="00AF6C27">
        <w:t>.</w:t>
      </w:r>
      <w:bookmarkEnd w:id="241"/>
      <w:r w:rsidR="00AA186F">
        <w:t xml:space="preserve">  </w:t>
      </w:r>
    </w:p>
    <w:tbl>
      <w:tblPr>
        <w:tblW w:w="0" w:type="auto"/>
        <w:jc w:val="center"/>
        <w:tblLook w:val="04A0" w:firstRow="1" w:lastRow="0" w:firstColumn="1" w:lastColumn="0" w:noHBand="0" w:noVBand="1"/>
      </w:tblPr>
      <w:tblGrid>
        <w:gridCol w:w="2252"/>
        <w:gridCol w:w="887"/>
        <w:gridCol w:w="1073"/>
        <w:gridCol w:w="1073"/>
        <w:gridCol w:w="1073"/>
      </w:tblGrid>
      <w:tr w:rsidR="00FA168A" w:rsidRPr="000F65A4" w14:paraId="5B0472F3" w14:textId="77777777" w:rsidTr="00546BA1">
        <w:trPr>
          <w:trHeight w:val="340"/>
          <w:jc w:val="center"/>
        </w:trPr>
        <w:tc>
          <w:tcPr>
            <w:tcW w:w="2252" w:type="dxa"/>
            <w:vMerge w:val="restart"/>
            <w:tcBorders>
              <w:top w:val="single" w:sz="4" w:space="0" w:color="auto"/>
              <w:bottom w:val="single" w:sz="4" w:space="0" w:color="auto"/>
            </w:tcBorders>
            <w:vAlign w:val="center"/>
          </w:tcPr>
          <w:p w14:paraId="0D8E5694" w14:textId="77777777" w:rsidR="00FA168A" w:rsidRPr="000A3829" w:rsidRDefault="00FA168A" w:rsidP="00FA168A">
            <w:pPr>
              <w:spacing w:before="0" w:after="0"/>
              <w:jc w:val="left"/>
              <w:rPr>
                <w:b/>
                <w:sz w:val="18"/>
                <w:szCs w:val="18"/>
              </w:rPr>
            </w:pPr>
            <w:r w:rsidRPr="000A3829">
              <w:rPr>
                <w:b/>
                <w:sz w:val="18"/>
                <w:szCs w:val="18"/>
              </w:rPr>
              <w:t>Comparison</w:t>
            </w:r>
          </w:p>
        </w:tc>
        <w:tc>
          <w:tcPr>
            <w:tcW w:w="1960" w:type="dxa"/>
            <w:gridSpan w:val="2"/>
            <w:tcBorders>
              <w:top w:val="single" w:sz="4" w:space="0" w:color="auto"/>
            </w:tcBorders>
          </w:tcPr>
          <w:p w14:paraId="289C2B4E" w14:textId="77777777" w:rsidR="00FA168A" w:rsidRPr="000A3829" w:rsidRDefault="00FA168A" w:rsidP="00FA168A">
            <w:pPr>
              <w:spacing w:before="0" w:after="0"/>
              <w:jc w:val="center"/>
              <w:rPr>
                <w:b/>
                <w:sz w:val="18"/>
                <w:szCs w:val="18"/>
              </w:rPr>
            </w:pPr>
            <w:r w:rsidRPr="000A3829">
              <w:rPr>
                <w:b/>
                <w:sz w:val="18"/>
                <w:szCs w:val="18"/>
              </w:rPr>
              <w:t>Large-bodied</w:t>
            </w:r>
          </w:p>
        </w:tc>
        <w:tc>
          <w:tcPr>
            <w:tcW w:w="2146" w:type="dxa"/>
            <w:gridSpan w:val="2"/>
            <w:tcBorders>
              <w:top w:val="single" w:sz="4" w:space="0" w:color="auto"/>
            </w:tcBorders>
          </w:tcPr>
          <w:p w14:paraId="0A362A61" w14:textId="77777777" w:rsidR="00FA168A" w:rsidRPr="000A3829" w:rsidRDefault="00FA168A" w:rsidP="00FA168A">
            <w:pPr>
              <w:spacing w:before="0" w:after="0"/>
              <w:jc w:val="center"/>
              <w:rPr>
                <w:b/>
                <w:sz w:val="18"/>
                <w:szCs w:val="18"/>
              </w:rPr>
            </w:pPr>
            <w:r w:rsidRPr="000A3829">
              <w:rPr>
                <w:b/>
                <w:sz w:val="18"/>
                <w:szCs w:val="18"/>
              </w:rPr>
              <w:t>Small-bodied</w:t>
            </w:r>
          </w:p>
        </w:tc>
      </w:tr>
      <w:tr w:rsidR="00FA168A" w:rsidRPr="000F65A4" w14:paraId="63913FDD" w14:textId="77777777" w:rsidTr="00546BA1">
        <w:trPr>
          <w:trHeight w:val="340"/>
          <w:jc w:val="center"/>
        </w:trPr>
        <w:tc>
          <w:tcPr>
            <w:tcW w:w="2252" w:type="dxa"/>
            <w:vMerge/>
            <w:tcBorders>
              <w:bottom w:val="single" w:sz="4" w:space="0" w:color="auto"/>
            </w:tcBorders>
          </w:tcPr>
          <w:p w14:paraId="54BAB875" w14:textId="77777777" w:rsidR="00FA168A" w:rsidRPr="000F65A4" w:rsidRDefault="00FA168A" w:rsidP="00FA168A">
            <w:pPr>
              <w:spacing w:before="0" w:after="0"/>
              <w:rPr>
                <w:sz w:val="18"/>
                <w:szCs w:val="18"/>
              </w:rPr>
            </w:pPr>
          </w:p>
        </w:tc>
        <w:tc>
          <w:tcPr>
            <w:tcW w:w="887" w:type="dxa"/>
            <w:tcBorders>
              <w:bottom w:val="single" w:sz="4" w:space="0" w:color="auto"/>
            </w:tcBorders>
          </w:tcPr>
          <w:p w14:paraId="1A4334BA" w14:textId="77777777" w:rsidR="00FA168A" w:rsidRPr="000F65A4" w:rsidRDefault="00FA168A" w:rsidP="00FA168A">
            <w:pPr>
              <w:spacing w:before="0" w:after="0"/>
              <w:rPr>
                <w:i/>
                <w:sz w:val="18"/>
                <w:szCs w:val="18"/>
              </w:rPr>
            </w:pPr>
            <w:r w:rsidRPr="000F65A4">
              <w:rPr>
                <w:i/>
                <w:sz w:val="18"/>
                <w:szCs w:val="18"/>
              </w:rPr>
              <w:t>t</w:t>
            </w:r>
          </w:p>
        </w:tc>
        <w:tc>
          <w:tcPr>
            <w:tcW w:w="1073" w:type="dxa"/>
            <w:tcBorders>
              <w:bottom w:val="single" w:sz="4" w:space="0" w:color="auto"/>
            </w:tcBorders>
          </w:tcPr>
          <w:p w14:paraId="1F4A7D58" w14:textId="77777777" w:rsidR="00FA168A" w:rsidRPr="000F65A4" w:rsidRDefault="00FA168A" w:rsidP="00FA168A">
            <w:pPr>
              <w:spacing w:before="0" w:after="0"/>
              <w:rPr>
                <w:i/>
                <w:sz w:val="18"/>
                <w:szCs w:val="18"/>
              </w:rPr>
            </w:pPr>
            <w:r w:rsidRPr="000F65A4">
              <w:rPr>
                <w:i/>
                <w:sz w:val="18"/>
                <w:szCs w:val="18"/>
              </w:rPr>
              <w:t>P (perm)</w:t>
            </w:r>
          </w:p>
        </w:tc>
        <w:tc>
          <w:tcPr>
            <w:tcW w:w="1073" w:type="dxa"/>
            <w:tcBorders>
              <w:bottom w:val="single" w:sz="4" w:space="0" w:color="auto"/>
            </w:tcBorders>
          </w:tcPr>
          <w:p w14:paraId="07B74E2C" w14:textId="77777777" w:rsidR="00FA168A" w:rsidRPr="000F65A4" w:rsidRDefault="00FA168A" w:rsidP="00FA168A">
            <w:pPr>
              <w:spacing w:before="0" w:after="0"/>
              <w:rPr>
                <w:i/>
                <w:sz w:val="18"/>
                <w:szCs w:val="18"/>
              </w:rPr>
            </w:pPr>
            <w:r w:rsidRPr="000F65A4">
              <w:rPr>
                <w:i/>
                <w:sz w:val="18"/>
                <w:szCs w:val="18"/>
              </w:rPr>
              <w:t>t</w:t>
            </w:r>
          </w:p>
        </w:tc>
        <w:tc>
          <w:tcPr>
            <w:tcW w:w="1073" w:type="dxa"/>
            <w:tcBorders>
              <w:bottom w:val="single" w:sz="4" w:space="0" w:color="auto"/>
            </w:tcBorders>
          </w:tcPr>
          <w:p w14:paraId="1E3EA01D" w14:textId="77777777" w:rsidR="00FA168A" w:rsidRPr="000F65A4" w:rsidRDefault="00FA168A" w:rsidP="00FA168A">
            <w:pPr>
              <w:spacing w:before="0" w:after="0"/>
              <w:rPr>
                <w:i/>
                <w:sz w:val="18"/>
                <w:szCs w:val="18"/>
              </w:rPr>
            </w:pPr>
            <w:r w:rsidRPr="000F65A4">
              <w:rPr>
                <w:i/>
                <w:sz w:val="18"/>
                <w:szCs w:val="18"/>
              </w:rPr>
              <w:t>P (perm)</w:t>
            </w:r>
          </w:p>
        </w:tc>
      </w:tr>
      <w:tr w:rsidR="00FA168A" w:rsidRPr="000F65A4" w14:paraId="02CCAD8C" w14:textId="77777777" w:rsidTr="00546BA1">
        <w:trPr>
          <w:trHeight w:val="340"/>
          <w:jc w:val="center"/>
        </w:trPr>
        <w:tc>
          <w:tcPr>
            <w:tcW w:w="2252" w:type="dxa"/>
            <w:tcBorders>
              <w:top w:val="single" w:sz="4" w:space="0" w:color="auto"/>
            </w:tcBorders>
          </w:tcPr>
          <w:p w14:paraId="564BFE7D" w14:textId="77777777" w:rsidR="00FA168A" w:rsidRPr="000F65A4" w:rsidRDefault="00FA168A" w:rsidP="00FA168A">
            <w:pPr>
              <w:spacing w:before="0" w:after="0"/>
              <w:rPr>
                <w:sz w:val="18"/>
                <w:szCs w:val="18"/>
              </w:rPr>
            </w:pPr>
            <w:r w:rsidRPr="000F65A4">
              <w:rPr>
                <w:sz w:val="18"/>
                <w:szCs w:val="18"/>
              </w:rPr>
              <w:t>2015 vs. 2016</w:t>
            </w:r>
          </w:p>
        </w:tc>
        <w:tc>
          <w:tcPr>
            <w:tcW w:w="887" w:type="dxa"/>
            <w:tcBorders>
              <w:top w:val="single" w:sz="4" w:space="0" w:color="auto"/>
            </w:tcBorders>
          </w:tcPr>
          <w:p w14:paraId="3C6EEF41" w14:textId="77777777" w:rsidR="00FA168A" w:rsidRPr="00E25DA0" w:rsidRDefault="00FA168A" w:rsidP="00FA168A">
            <w:pPr>
              <w:spacing w:before="0" w:after="0"/>
              <w:rPr>
                <w:sz w:val="18"/>
                <w:szCs w:val="18"/>
              </w:rPr>
            </w:pPr>
            <w:r w:rsidRPr="00E25DA0">
              <w:rPr>
                <w:sz w:val="18"/>
              </w:rPr>
              <w:t>2.0305</w:t>
            </w:r>
          </w:p>
        </w:tc>
        <w:tc>
          <w:tcPr>
            <w:tcW w:w="1073" w:type="dxa"/>
            <w:tcBorders>
              <w:top w:val="single" w:sz="4" w:space="0" w:color="auto"/>
            </w:tcBorders>
          </w:tcPr>
          <w:p w14:paraId="06DD7565" w14:textId="77777777" w:rsidR="00FA168A" w:rsidRPr="00E25DA0" w:rsidRDefault="00FA168A" w:rsidP="00FA168A">
            <w:pPr>
              <w:spacing w:before="0" w:after="0"/>
              <w:rPr>
                <w:sz w:val="18"/>
                <w:szCs w:val="18"/>
              </w:rPr>
            </w:pPr>
            <w:r w:rsidRPr="00E25DA0">
              <w:rPr>
                <w:sz w:val="18"/>
              </w:rPr>
              <w:t>0.0068</w:t>
            </w:r>
          </w:p>
        </w:tc>
        <w:tc>
          <w:tcPr>
            <w:tcW w:w="1073" w:type="dxa"/>
            <w:tcBorders>
              <w:top w:val="single" w:sz="4" w:space="0" w:color="auto"/>
            </w:tcBorders>
          </w:tcPr>
          <w:p w14:paraId="78ED62EE" w14:textId="77777777" w:rsidR="00FA168A" w:rsidRPr="004B2927" w:rsidRDefault="00FA168A" w:rsidP="00FA168A">
            <w:pPr>
              <w:spacing w:before="0" w:after="0"/>
              <w:rPr>
                <w:sz w:val="18"/>
                <w:szCs w:val="18"/>
              </w:rPr>
            </w:pPr>
            <w:r w:rsidRPr="004B2927">
              <w:rPr>
                <w:sz w:val="18"/>
                <w:szCs w:val="18"/>
              </w:rPr>
              <w:t>1.1526</w:t>
            </w:r>
          </w:p>
        </w:tc>
        <w:tc>
          <w:tcPr>
            <w:tcW w:w="1073" w:type="dxa"/>
            <w:tcBorders>
              <w:top w:val="single" w:sz="4" w:space="0" w:color="auto"/>
            </w:tcBorders>
          </w:tcPr>
          <w:p w14:paraId="45F929FD" w14:textId="77777777" w:rsidR="00FA168A" w:rsidRPr="004B2927" w:rsidRDefault="00FA168A" w:rsidP="00FA168A">
            <w:pPr>
              <w:spacing w:before="0" w:after="0"/>
              <w:rPr>
                <w:sz w:val="18"/>
                <w:szCs w:val="18"/>
              </w:rPr>
            </w:pPr>
            <w:r w:rsidRPr="004B2927">
              <w:rPr>
                <w:sz w:val="18"/>
                <w:szCs w:val="18"/>
              </w:rPr>
              <w:t>0.2412</w:t>
            </w:r>
          </w:p>
        </w:tc>
      </w:tr>
      <w:tr w:rsidR="00FA168A" w:rsidRPr="000F65A4" w14:paraId="3B6878FE" w14:textId="77777777" w:rsidTr="00546BA1">
        <w:trPr>
          <w:trHeight w:val="340"/>
          <w:jc w:val="center"/>
        </w:trPr>
        <w:tc>
          <w:tcPr>
            <w:tcW w:w="2252" w:type="dxa"/>
          </w:tcPr>
          <w:p w14:paraId="012A9726" w14:textId="77777777" w:rsidR="00FA168A" w:rsidRPr="000F65A4" w:rsidRDefault="00FA168A" w:rsidP="00FA168A">
            <w:pPr>
              <w:spacing w:before="0" w:after="0"/>
              <w:rPr>
                <w:sz w:val="18"/>
                <w:szCs w:val="18"/>
              </w:rPr>
            </w:pPr>
            <w:r w:rsidRPr="000F65A4">
              <w:rPr>
                <w:sz w:val="18"/>
                <w:szCs w:val="18"/>
              </w:rPr>
              <w:t>2015 vs. 2017</w:t>
            </w:r>
          </w:p>
        </w:tc>
        <w:tc>
          <w:tcPr>
            <w:tcW w:w="887" w:type="dxa"/>
          </w:tcPr>
          <w:p w14:paraId="59F544A1" w14:textId="77777777" w:rsidR="00FA168A" w:rsidRPr="00E25DA0" w:rsidRDefault="00FA168A" w:rsidP="00FA168A">
            <w:pPr>
              <w:spacing w:before="0" w:after="0"/>
              <w:rPr>
                <w:sz w:val="18"/>
                <w:szCs w:val="18"/>
              </w:rPr>
            </w:pPr>
            <w:r w:rsidRPr="00E25DA0">
              <w:rPr>
                <w:sz w:val="18"/>
              </w:rPr>
              <w:t>3.5839</w:t>
            </w:r>
          </w:p>
        </w:tc>
        <w:tc>
          <w:tcPr>
            <w:tcW w:w="1073" w:type="dxa"/>
          </w:tcPr>
          <w:p w14:paraId="3156AB53" w14:textId="77777777" w:rsidR="00FA168A" w:rsidRPr="00204E58" w:rsidRDefault="00FA168A" w:rsidP="00FA168A">
            <w:pPr>
              <w:spacing w:before="0" w:after="0"/>
              <w:rPr>
                <w:b/>
                <w:sz w:val="18"/>
                <w:szCs w:val="18"/>
              </w:rPr>
            </w:pPr>
            <w:r w:rsidRPr="00204E58">
              <w:rPr>
                <w:b/>
                <w:sz w:val="18"/>
              </w:rPr>
              <w:t>0.0008</w:t>
            </w:r>
          </w:p>
        </w:tc>
        <w:tc>
          <w:tcPr>
            <w:tcW w:w="1073" w:type="dxa"/>
          </w:tcPr>
          <w:p w14:paraId="64F769E3" w14:textId="77777777" w:rsidR="00FA168A" w:rsidRPr="004B2927" w:rsidRDefault="00FA168A" w:rsidP="00FA168A">
            <w:pPr>
              <w:spacing w:before="0" w:after="0"/>
              <w:rPr>
                <w:sz w:val="18"/>
                <w:szCs w:val="18"/>
              </w:rPr>
            </w:pPr>
            <w:r w:rsidRPr="004B2927">
              <w:rPr>
                <w:sz w:val="18"/>
                <w:szCs w:val="18"/>
              </w:rPr>
              <w:t>2.0765</w:t>
            </w:r>
          </w:p>
        </w:tc>
        <w:tc>
          <w:tcPr>
            <w:tcW w:w="1073" w:type="dxa"/>
          </w:tcPr>
          <w:p w14:paraId="02A62866" w14:textId="77777777" w:rsidR="00FA168A" w:rsidRPr="004B2927" w:rsidRDefault="00FA168A" w:rsidP="00FA168A">
            <w:pPr>
              <w:spacing w:before="0" w:after="0"/>
              <w:rPr>
                <w:sz w:val="18"/>
                <w:szCs w:val="18"/>
              </w:rPr>
            </w:pPr>
            <w:r w:rsidRPr="004B2927">
              <w:rPr>
                <w:sz w:val="18"/>
                <w:szCs w:val="18"/>
              </w:rPr>
              <w:t>0.0131</w:t>
            </w:r>
          </w:p>
        </w:tc>
      </w:tr>
      <w:tr w:rsidR="00FA168A" w:rsidRPr="000F65A4" w14:paraId="07C52807" w14:textId="77777777" w:rsidTr="00546BA1">
        <w:trPr>
          <w:trHeight w:val="340"/>
          <w:jc w:val="center"/>
        </w:trPr>
        <w:tc>
          <w:tcPr>
            <w:tcW w:w="2252" w:type="dxa"/>
          </w:tcPr>
          <w:p w14:paraId="31F67AFF" w14:textId="77777777" w:rsidR="00FA168A" w:rsidRPr="000F65A4" w:rsidRDefault="00FA168A" w:rsidP="00FA168A">
            <w:pPr>
              <w:spacing w:before="0" w:after="0"/>
              <w:rPr>
                <w:sz w:val="18"/>
                <w:szCs w:val="18"/>
              </w:rPr>
            </w:pPr>
            <w:r>
              <w:rPr>
                <w:sz w:val="18"/>
                <w:szCs w:val="18"/>
              </w:rPr>
              <w:t>2015 vs. 2018</w:t>
            </w:r>
          </w:p>
        </w:tc>
        <w:tc>
          <w:tcPr>
            <w:tcW w:w="887" w:type="dxa"/>
          </w:tcPr>
          <w:p w14:paraId="57D9677F" w14:textId="77777777" w:rsidR="00FA168A" w:rsidRPr="00E25DA0" w:rsidRDefault="00FA168A" w:rsidP="00FA168A">
            <w:pPr>
              <w:spacing w:before="0" w:after="0"/>
              <w:rPr>
                <w:sz w:val="18"/>
                <w:szCs w:val="18"/>
              </w:rPr>
            </w:pPr>
            <w:r w:rsidRPr="00E25DA0">
              <w:rPr>
                <w:sz w:val="18"/>
              </w:rPr>
              <w:t>1.7638</w:t>
            </w:r>
          </w:p>
        </w:tc>
        <w:tc>
          <w:tcPr>
            <w:tcW w:w="1073" w:type="dxa"/>
          </w:tcPr>
          <w:p w14:paraId="4A644B54" w14:textId="77777777" w:rsidR="00FA168A" w:rsidRPr="00E25DA0" w:rsidRDefault="00FA168A" w:rsidP="00FA168A">
            <w:pPr>
              <w:spacing w:before="0" w:after="0"/>
              <w:rPr>
                <w:sz w:val="18"/>
                <w:szCs w:val="18"/>
              </w:rPr>
            </w:pPr>
            <w:r w:rsidRPr="00E25DA0">
              <w:rPr>
                <w:sz w:val="18"/>
              </w:rPr>
              <w:t>0.0382</w:t>
            </w:r>
          </w:p>
        </w:tc>
        <w:tc>
          <w:tcPr>
            <w:tcW w:w="1073" w:type="dxa"/>
          </w:tcPr>
          <w:p w14:paraId="04AAA757" w14:textId="77777777" w:rsidR="00FA168A" w:rsidRPr="004B2927" w:rsidRDefault="00FA168A" w:rsidP="00FA168A">
            <w:pPr>
              <w:spacing w:before="0" w:after="0"/>
              <w:rPr>
                <w:sz w:val="18"/>
                <w:szCs w:val="18"/>
              </w:rPr>
            </w:pPr>
            <w:r w:rsidRPr="004B2927">
              <w:rPr>
                <w:sz w:val="18"/>
                <w:szCs w:val="18"/>
              </w:rPr>
              <w:t>1.207</w:t>
            </w:r>
          </w:p>
        </w:tc>
        <w:tc>
          <w:tcPr>
            <w:tcW w:w="1073" w:type="dxa"/>
          </w:tcPr>
          <w:p w14:paraId="21E27592" w14:textId="77777777" w:rsidR="00FA168A" w:rsidRPr="004B2927" w:rsidRDefault="00FA168A" w:rsidP="00FA168A">
            <w:pPr>
              <w:spacing w:before="0" w:after="0"/>
              <w:rPr>
                <w:sz w:val="18"/>
                <w:szCs w:val="18"/>
              </w:rPr>
            </w:pPr>
            <w:r w:rsidRPr="004B2927">
              <w:rPr>
                <w:sz w:val="18"/>
                <w:szCs w:val="18"/>
              </w:rPr>
              <w:t>0.2167</w:t>
            </w:r>
          </w:p>
        </w:tc>
      </w:tr>
      <w:tr w:rsidR="00FA168A" w:rsidRPr="000F65A4" w14:paraId="1C6D3255" w14:textId="77777777" w:rsidTr="00546BA1">
        <w:trPr>
          <w:trHeight w:val="340"/>
          <w:jc w:val="center"/>
        </w:trPr>
        <w:tc>
          <w:tcPr>
            <w:tcW w:w="2252" w:type="dxa"/>
          </w:tcPr>
          <w:p w14:paraId="319D3AAF" w14:textId="77777777" w:rsidR="00FA168A" w:rsidRDefault="00FA168A" w:rsidP="00FA168A">
            <w:pPr>
              <w:spacing w:before="0" w:after="0"/>
              <w:rPr>
                <w:sz w:val="18"/>
                <w:szCs w:val="18"/>
              </w:rPr>
            </w:pPr>
            <w:r>
              <w:rPr>
                <w:sz w:val="18"/>
                <w:szCs w:val="18"/>
              </w:rPr>
              <w:t>2015 vs. 2019</w:t>
            </w:r>
          </w:p>
        </w:tc>
        <w:tc>
          <w:tcPr>
            <w:tcW w:w="887" w:type="dxa"/>
          </w:tcPr>
          <w:p w14:paraId="77E11081" w14:textId="77777777" w:rsidR="00FA168A" w:rsidRPr="00E25DA0" w:rsidRDefault="00FA168A" w:rsidP="00FA168A">
            <w:pPr>
              <w:spacing w:before="0" w:after="0"/>
              <w:rPr>
                <w:sz w:val="18"/>
                <w:szCs w:val="18"/>
              </w:rPr>
            </w:pPr>
            <w:r w:rsidRPr="00E25DA0">
              <w:rPr>
                <w:sz w:val="18"/>
              </w:rPr>
              <w:t>1.2874</w:t>
            </w:r>
          </w:p>
        </w:tc>
        <w:tc>
          <w:tcPr>
            <w:tcW w:w="1073" w:type="dxa"/>
          </w:tcPr>
          <w:p w14:paraId="10432944" w14:textId="77777777" w:rsidR="00FA168A" w:rsidRPr="00E25DA0" w:rsidRDefault="00FA168A" w:rsidP="00FA168A">
            <w:pPr>
              <w:spacing w:before="0" w:after="0"/>
              <w:rPr>
                <w:sz w:val="18"/>
                <w:szCs w:val="18"/>
              </w:rPr>
            </w:pPr>
            <w:r w:rsidRPr="00E25DA0">
              <w:rPr>
                <w:sz w:val="18"/>
              </w:rPr>
              <w:t>0.1733</w:t>
            </w:r>
          </w:p>
        </w:tc>
        <w:tc>
          <w:tcPr>
            <w:tcW w:w="1073" w:type="dxa"/>
          </w:tcPr>
          <w:p w14:paraId="7B92C7AD" w14:textId="77777777" w:rsidR="00FA168A" w:rsidRPr="004B2927" w:rsidRDefault="00FA168A" w:rsidP="00FA168A">
            <w:pPr>
              <w:spacing w:before="0" w:after="0"/>
              <w:rPr>
                <w:sz w:val="18"/>
                <w:szCs w:val="18"/>
              </w:rPr>
            </w:pPr>
            <w:r w:rsidRPr="004B2927">
              <w:rPr>
                <w:sz w:val="18"/>
                <w:szCs w:val="18"/>
              </w:rPr>
              <w:t>1.0302</w:t>
            </w:r>
          </w:p>
        </w:tc>
        <w:tc>
          <w:tcPr>
            <w:tcW w:w="1073" w:type="dxa"/>
          </w:tcPr>
          <w:p w14:paraId="49033DF8" w14:textId="77777777" w:rsidR="00FA168A" w:rsidRPr="004B2927" w:rsidRDefault="00FA168A" w:rsidP="00FA168A">
            <w:pPr>
              <w:spacing w:before="0" w:after="0"/>
              <w:rPr>
                <w:sz w:val="18"/>
                <w:szCs w:val="18"/>
              </w:rPr>
            </w:pPr>
            <w:r w:rsidRPr="004B2927">
              <w:rPr>
                <w:sz w:val="18"/>
                <w:szCs w:val="18"/>
              </w:rPr>
              <w:t>0.3327</w:t>
            </w:r>
          </w:p>
        </w:tc>
      </w:tr>
      <w:tr w:rsidR="00FA168A" w:rsidRPr="000F65A4" w14:paraId="10FFA6B6" w14:textId="77777777" w:rsidTr="00546BA1">
        <w:trPr>
          <w:trHeight w:val="340"/>
          <w:jc w:val="center"/>
        </w:trPr>
        <w:tc>
          <w:tcPr>
            <w:tcW w:w="2252" w:type="dxa"/>
          </w:tcPr>
          <w:p w14:paraId="24309530" w14:textId="77777777" w:rsidR="00FA168A" w:rsidRPr="000F65A4" w:rsidRDefault="00FA168A" w:rsidP="00FA168A">
            <w:pPr>
              <w:spacing w:before="0" w:after="0"/>
              <w:rPr>
                <w:sz w:val="18"/>
                <w:szCs w:val="18"/>
              </w:rPr>
            </w:pPr>
            <w:r w:rsidRPr="000F65A4">
              <w:rPr>
                <w:sz w:val="18"/>
                <w:szCs w:val="18"/>
              </w:rPr>
              <w:t>2016 vs. 2017</w:t>
            </w:r>
          </w:p>
        </w:tc>
        <w:tc>
          <w:tcPr>
            <w:tcW w:w="887" w:type="dxa"/>
          </w:tcPr>
          <w:p w14:paraId="76D80FA7" w14:textId="77777777" w:rsidR="00FA168A" w:rsidRPr="00E25DA0" w:rsidRDefault="00FA168A" w:rsidP="00FA168A">
            <w:pPr>
              <w:spacing w:before="0" w:after="0"/>
              <w:rPr>
                <w:sz w:val="18"/>
                <w:szCs w:val="18"/>
              </w:rPr>
            </w:pPr>
            <w:r w:rsidRPr="00E25DA0">
              <w:rPr>
                <w:sz w:val="18"/>
              </w:rPr>
              <w:t>2.2942</w:t>
            </w:r>
          </w:p>
        </w:tc>
        <w:tc>
          <w:tcPr>
            <w:tcW w:w="1073" w:type="dxa"/>
          </w:tcPr>
          <w:p w14:paraId="59DD62DE" w14:textId="77777777" w:rsidR="00FA168A" w:rsidRPr="00204E58" w:rsidRDefault="00FA168A" w:rsidP="00FA168A">
            <w:pPr>
              <w:spacing w:before="0" w:after="0"/>
              <w:rPr>
                <w:b/>
                <w:sz w:val="18"/>
                <w:szCs w:val="18"/>
              </w:rPr>
            </w:pPr>
            <w:r w:rsidRPr="00204E58">
              <w:rPr>
                <w:b/>
                <w:sz w:val="18"/>
              </w:rPr>
              <w:t>0.0035</w:t>
            </w:r>
          </w:p>
        </w:tc>
        <w:tc>
          <w:tcPr>
            <w:tcW w:w="1073" w:type="dxa"/>
          </w:tcPr>
          <w:p w14:paraId="1D26B964" w14:textId="77777777" w:rsidR="00FA168A" w:rsidRPr="004B2927" w:rsidRDefault="00FA168A" w:rsidP="00FA168A">
            <w:pPr>
              <w:spacing w:before="0" w:after="0"/>
              <w:rPr>
                <w:sz w:val="18"/>
                <w:szCs w:val="18"/>
              </w:rPr>
            </w:pPr>
            <w:r w:rsidRPr="004B2927">
              <w:rPr>
                <w:sz w:val="18"/>
                <w:szCs w:val="18"/>
              </w:rPr>
              <w:t>3.7883</w:t>
            </w:r>
          </w:p>
        </w:tc>
        <w:tc>
          <w:tcPr>
            <w:tcW w:w="1073" w:type="dxa"/>
          </w:tcPr>
          <w:p w14:paraId="71A2E387" w14:textId="77777777" w:rsidR="00FA168A" w:rsidRPr="00204E58" w:rsidRDefault="00FA168A" w:rsidP="00FA168A">
            <w:pPr>
              <w:spacing w:before="0" w:after="0"/>
              <w:rPr>
                <w:b/>
                <w:sz w:val="18"/>
                <w:szCs w:val="18"/>
              </w:rPr>
            </w:pPr>
            <w:r w:rsidRPr="00204E58">
              <w:rPr>
                <w:b/>
                <w:sz w:val="18"/>
                <w:szCs w:val="18"/>
              </w:rPr>
              <w:t>0.0001</w:t>
            </w:r>
          </w:p>
        </w:tc>
      </w:tr>
      <w:tr w:rsidR="00FA168A" w:rsidRPr="000F65A4" w14:paraId="22444B85" w14:textId="77777777" w:rsidTr="00546BA1">
        <w:trPr>
          <w:trHeight w:val="340"/>
          <w:jc w:val="center"/>
        </w:trPr>
        <w:tc>
          <w:tcPr>
            <w:tcW w:w="2252" w:type="dxa"/>
          </w:tcPr>
          <w:p w14:paraId="3AAB408D" w14:textId="77777777" w:rsidR="00FA168A" w:rsidRPr="000F65A4" w:rsidRDefault="00FA168A" w:rsidP="00FA168A">
            <w:pPr>
              <w:spacing w:before="0" w:after="0"/>
              <w:rPr>
                <w:sz w:val="18"/>
                <w:szCs w:val="18"/>
              </w:rPr>
            </w:pPr>
            <w:r>
              <w:rPr>
                <w:sz w:val="18"/>
                <w:szCs w:val="18"/>
              </w:rPr>
              <w:t>2016 vs. 2018</w:t>
            </w:r>
          </w:p>
        </w:tc>
        <w:tc>
          <w:tcPr>
            <w:tcW w:w="887" w:type="dxa"/>
          </w:tcPr>
          <w:p w14:paraId="56D8300C" w14:textId="77777777" w:rsidR="00FA168A" w:rsidRPr="00E25DA0" w:rsidRDefault="00FA168A" w:rsidP="00FA168A">
            <w:pPr>
              <w:spacing w:before="0" w:after="0"/>
              <w:rPr>
                <w:sz w:val="18"/>
                <w:szCs w:val="18"/>
              </w:rPr>
            </w:pPr>
            <w:r w:rsidRPr="00E25DA0">
              <w:rPr>
                <w:sz w:val="18"/>
              </w:rPr>
              <w:t>1.7945</w:t>
            </w:r>
          </w:p>
        </w:tc>
        <w:tc>
          <w:tcPr>
            <w:tcW w:w="1073" w:type="dxa"/>
          </w:tcPr>
          <w:p w14:paraId="3EB8197F" w14:textId="77777777" w:rsidR="00FA168A" w:rsidRPr="00E25DA0" w:rsidRDefault="00FA168A" w:rsidP="00FA168A">
            <w:pPr>
              <w:spacing w:before="0" w:after="0"/>
              <w:rPr>
                <w:sz w:val="18"/>
                <w:szCs w:val="18"/>
              </w:rPr>
            </w:pPr>
            <w:r w:rsidRPr="00E25DA0">
              <w:rPr>
                <w:sz w:val="18"/>
              </w:rPr>
              <w:t>0.0276</w:t>
            </w:r>
          </w:p>
        </w:tc>
        <w:tc>
          <w:tcPr>
            <w:tcW w:w="1073" w:type="dxa"/>
          </w:tcPr>
          <w:p w14:paraId="37B6EE82" w14:textId="77777777" w:rsidR="00FA168A" w:rsidRPr="004B2927" w:rsidRDefault="00FA168A" w:rsidP="00FA168A">
            <w:pPr>
              <w:spacing w:before="0" w:after="0"/>
              <w:rPr>
                <w:sz w:val="18"/>
                <w:szCs w:val="18"/>
              </w:rPr>
            </w:pPr>
            <w:r w:rsidRPr="004B2927">
              <w:rPr>
                <w:sz w:val="18"/>
                <w:szCs w:val="18"/>
              </w:rPr>
              <w:t>0.81273</w:t>
            </w:r>
          </w:p>
        </w:tc>
        <w:tc>
          <w:tcPr>
            <w:tcW w:w="1073" w:type="dxa"/>
          </w:tcPr>
          <w:p w14:paraId="7FE8D51A" w14:textId="77777777" w:rsidR="00FA168A" w:rsidRPr="004B2927" w:rsidRDefault="00FA168A" w:rsidP="00FA168A">
            <w:pPr>
              <w:spacing w:before="0" w:after="0"/>
              <w:rPr>
                <w:sz w:val="18"/>
                <w:szCs w:val="18"/>
              </w:rPr>
            </w:pPr>
            <w:r w:rsidRPr="004B2927">
              <w:rPr>
                <w:sz w:val="18"/>
                <w:szCs w:val="18"/>
              </w:rPr>
              <w:t>0.5858</w:t>
            </w:r>
          </w:p>
        </w:tc>
      </w:tr>
      <w:tr w:rsidR="00FA168A" w:rsidRPr="000F65A4" w14:paraId="3A679892" w14:textId="77777777" w:rsidTr="00546BA1">
        <w:trPr>
          <w:trHeight w:val="340"/>
          <w:jc w:val="center"/>
        </w:trPr>
        <w:tc>
          <w:tcPr>
            <w:tcW w:w="2252" w:type="dxa"/>
          </w:tcPr>
          <w:p w14:paraId="3111F792" w14:textId="77777777" w:rsidR="00FA168A" w:rsidRDefault="00FA168A" w:rsidP="00FA168A">
            <w:pPr>
              <w:spacing w:before="0" w:after="0"/>
              <w:rPr>
                <w:sz w:val="18"/>
                <w:szCs w:val="18"/>
              </w:rPr>
            </w:pPr>
            <w:r>
              <w:rPr>
                <w:sz w:val="18"/>
                <w:szCs w:val="18"/>
              </w:rPr>
              <w:t>2016 vs. 2019</w:t>
            </w:r>
          </w:p>
        </w:tc>
        <w:tc>
          <w:tcPr>
            <w:tcW w:w="887" w:type="dxa"/>
          </w:tcPr>
          <w:p w14:paraId="1953761B" w14:textId="77777777" w:rsidR="00FA168A" w:rsidRPr="00E25DA0" w:rsidRDefault="00FA168A" w:rsidP="00FA168A">
            <w:pPr>
              <w:spacing w:before="0" w:after="0"/>
              <w:rPr>
                <w:sz w:val="18"/>
                <w:szCs w:val="18"/>
              </w:rPr>
            </w:pPr>
            <w:r w:rsidRPr="00E25DA0">
              <w:rPr>
                <w:sz w:val="18"/>
              </w:rPr>
              <w:t>1.6992</w:t>
            </w:r>
          </w:p>
        </w:tc>
        <w:tc>
          <w:tcPr>
            <w:tcW w:w="1073" w:type="dxa"/>
          </w:tcPr>
          <w:p w14:paraId="31E6AA06" w14:textId="77777777" w:rsidR="00FA168A" w:rsidRPr="00E25DA0" w:rsidRDefault="00FA168A" w:rsidP="00FA168A">
            <w:pPr>
              <w:spacing w:before="0" w:after="0"/>
              <w:rPr>
                <w:sz w:val="18"/>
                <w:szCs w:val="18"/>
              </w:rPr>
            </w:pPr>
            <w:r w:rsidRPr="00E25DA0">
              <w:rPr>
                <w:sz w:val="18"/>
              </w:rPr>
              <w:t>0.0441</w:t>
            </w:r>
          </w:p>
        </w:tc>
        <w:tc>
          <w:tcPr>
            <w:tcW w:w="1073" w:type="dxa"/>
          </w:tcPr>
          <w:p w14:paraId="79157534" w14:textId="77777777" w:rsidR="00FA168A" w:rsidRPr="004B2927" w:rsidRDefault="00FA168A" w:rsidP="00FA168A">
            <w:pPr>
              <w:spacing w:before="0" w:after="0"/>
              <w:rPr>
                <w:sz w:val="18"/>
                <w:szCs w:val="18"/>
              </w:rPr>
            </w:pPr>
            <w:r w:rsidRPr="004B2927">
              <w:rPr>
                <w:sz w:val="18"/>
                <w:szCs w:val="18"/>
              </w:rPr>
              <w:t>1.7025</w:t>
            </w:r>
          </w:p>
        </w:tc>
        <w:tc>
          <w:tcPr>
            <w:tcW w:w="1073" w:type="dxa"/>
          </w:tcPr>
          <w:p w14:paraId="473E419A" w14:textId="77777777" w:rsidR="00FA168A" w:rsidRPr="004B2927" w:rsidRDefault="00FA168A" w:rsidP="00FA168A">
            <w:pPr>
              <w:spacing w:before="0" w:after="0"/>
              <w:rPr>
                <w:sz w:val="18"/>
                <w:szCs w:val="18"/>
              </w:rPr>
            </w:pPr>
            <w:r w:rsidRPr="004B2927">
              <w:rPr>
                <w:sz w:val="18"/>
                <w:szCs w:val="18"/>
              </w:rPr>
              <w:t>0.0461</w:t>
            </w:r>
          </w:p>
        </w:tc>
      </w:tr>
      <w:tr w:rsidR="00FA168A" w:rsidRPr="000F65A4" w14:paraId="3E0A024C" w14:textId="77777777" w:rsidTr="00546BA1">
        <w:trPr>
          <w:trHeight w:val="340"/>
          <w:jc w:val="center"/>
        </w:trPr>
        <w:tc>
          <w:tcPr>
            <w:tcW w:w="2252" w:type="dxa"/>
          </w:tcPr>
          <w:p w14:paraId="3354FAE6" w14:textId="77777777" w:rsidR="00FA168A" w:rsidRDefault="00FA168A" w:rsidP="00FA168A">
            <w:pPr>
              <w:spacing w:before="0" w:after="0"/>
              <w:rPr>
                <w:sz w:val="18"/>
                <w:szCs w:val="18"/>
              </w:rPr>
            </w:pPr>
            <w:r>
              <w:rPr>
                <w:sz w:val="18"/>
                <w:szCs w:val="18"/>
              </w:rPr>
              <w:t>2017 vs. 2018</w:t>
            </w:r>
          </w:p>
        </w:tc>
        <w:tc>
          <w:tcPr>
            <w:tcW w:w="887" w:type="dxa"/>
          </w:tcPr>
          <w:p w14:paraId="5E2A0592" w14:textId="77777777" w:rsidR="00FA168A" w:rsidRPr="00E25DA0" w:rsidRDefault="00FA168A" w:rsidP="00FA168A">
            <w:pPr>
              <w:spacing w:before="0" w:after="0"/>
              <w:rPr>
                <w:sz w:val="18"/>
                <w:szCs w:val="18"/>
              </w:rPr>
            </w:pPr>
            <w:r w:rsidRPr="00E25DA0">
              <w:rPr>
                <w:sz w:val="18"/>
              </w:rPr>
              <w:t>2.6821</w:t>
            </w:r>
          </w:p>
        </w:tc>
        <w:tc>
          <w:tcPr>
            <w:tcW w:w="1073" w:type="dxa"/>
          </w:tcPr>
          <w:p w14:paraId="0D249ED7" w14:textId="77777777" w:rsidR="00FA168A" w:rsidRPr="00204E58" w:rsidRDefault="00FA168A" w:rsidP="00FA168A">
            <w:pPr>
              <w:spacing w:before="0" w:after="0"/>
              <w:rPr>
                <w:b/>
                <w:sz w:val="18"/>
                <w:szCs w:val="18"/>
              </w:rPr>
            </w:pPr>
            <w:r w:rsidRPr="00204E58">
              <w:rPr>
                <w:b/>
                <w:sz w:val="18"/>
              </w:rPr>
              <w:t>0.0013</w:t>
            </w:r>
          </w:p>
        </w:tc>
        <w:tc>
          <w:tcPr>
            <w:tcW w:w="1073" w:type="dxa"/>
          </w:tcPr>
          <w:p w14:paraId="50EE47B1" w14:textId="77777777" w:rsidR="00FA168A" w:rsidRPr="004B2927" w:rsidRDefault="00FA168A" w:rsidP="00FA168A">
            <w:pPr>
              <w:spacing w:before="0" w:after="0"/>
              <w:rPr>
                <w:sz w:val="18"/>
                <w:szCs w:val="18"/>
              </w:rPr>
            </w:pPr>
            <w:r w:rsidRPr="004B2927">
              <w:rPr>
                <w:sz w:val="18"/>
                <w:szCs w:val="18"/>
              </w:rPr>
              <w:t>3.1583</w:t>
            </w:r>
          </w:p>
        </w:tc>
        <w:tc>
          <w:tcPr>
            <w:tcW w:w="1073" w:type="dxa"/>
          </w:tcPr>
          <w:p w14:paraId="604123DF" w14:textId="77777777" w:rsidR="00FA168A" w:rsidRPr="00204E58" w:rsidRDefault="00FA168A" w:rsidP="00FA168A">
            <w:pPr>
              <w:spacing w:before="0" w:after="0"/>
              <w:rPr>
                <w:b/>
                <w:sz w:val="18"/>
                <w:szCs w:val="18"/>
              </w:rPr>
            </w:pPr>
            <w:r w:rsidRPr="00204E58">
              <w:rPr>
                <w:b/>
                <w:sz w:val="18"/>
                <w:szCs w:val="18"/>
              </w:rPr>
              <w:t>0.001</w:t>
            </w:r>
          </w:p>
        </w:tc>
      </w:tr>
      <w:tr w:rsidR="00FA168A" w:rsidRPr="000F65A4" w14:paraId="40A84DD1" w14:textId="77777777" w:rsidTr="00546BA1">
        <w:trPr>
          <w:trHeight w:val="340"/>
          <w:jc w:val="center"/>
        </w:trPr>
        <w:tc>
          <w:tcPr>
            <w:tcW w:w="2252" w:type="dxa"/>
          </w:tcPr>
          <w:p w14:paraId="2106E0BF" w14:textId="77777777" w:rsidR="00FA168A" w:rsidRDefault="00FA168A" w:rsidP="00FA168A">
            <w:pPr>
              <w:spacing w:before="0" w:after="0"/>
              <w:rPr>
                <w:sz w:val="18"/>
                <w:szCs w:val="18"/>
              </w:rPr>
            </w:pPr>
            <w:r>
              <w:rPr>
                <w:sz w:val="18"/>
                <w:szCs w:val="18"/>
              </w:rPr>
              <w:t>2017 vs. 2019</w:t>
            </w:r>
          </w:p>
        </w:tc>
        <w:tc>
          <w:tcPr>
            <w:tcW w:w="887" w:type="dxa"/>
          </w:tcPr>
          <w:p w14:paraId="1FE8CFA3" w14:textId="77777777" w:rsidR="00FA168A" w:rsidRPr="00E25DA0" w:rsidRDefault="00FA168A" w:rsidP="00FA168A">
            <w:pPr>
              <w:spacing w:before="0" w:after="0"/>
              <w:rPr>
                <w:sz w:val="18"/>
                <w:szCs w:val="18"/>
              </w:rPr>
            </w:pPr>
            <w:r w:rsidRPr="00E25DA0">
              <w:rPr>
                <w:sz w:val="18"/>
              </w:rPr>
              <w:t>3.1843</w:t>
            </w:r>
          </w:p>
        </w:tc>
        <w:tc>
          <w:tcPr>
            <w:tcW w:w="1073" w:type="dxa"/>
          </w:tcPr>
          <w:p w14:paraId="4172684C" w14:textId="77777777" w:rsidR="00FA168A" w:rsidRPr="00204E58" w:rsidRDefault="00FA168A" w:rsidP="00FA168A">
            <w:pPr>
              <w:spacing w:before="0" w:after="0"/>
              <w:rPr>
                <w:b/>
                <w:sz w:val="18"/>
                <w:szCs w:val="18"/>
              </w:rPr>
            </w:pPr>
            <w:r w:rsidRPr="00204E58">
              <w:rPr>
                <w:b/>
                <w:sz w:val="18"/>
              </w:rPr>
              <w:t>0.0004</w:t>
            </w:r>
          </w:p>
        </w:tc>
        <w:tc>
          <w:tcPr>
            <w:tcW w:w="1073" w:type="dxa"/>
          </w:tcPr>
          <w:p w14:paraId="5D17FB68" w14:textId="77777777" w:rsidR="00FA168A" w:rsidRPr="004B2927" w:rsidRDefault="00FA168A" w:rsidP="00FA168A">
            <w:pPr>
              <w:spacing w:before="0" w:after="0"/>
              <w:rPr>
                <w:sz w:val="18"/>
                <w:szCs w:val="18"/>
              </w:rPr>
            </w:pPr>
            <w:r w:rsidRPr="004B2927">
              <w:rPr>
                <w:sz w:val="18"/>
                <w:szCs w:val="18"/>
              </w:rPr>
              <w:t>1.9555</w:t>
            </w:r>
          </w:p>
        </w:tc>
        <w:tc>
          <w:tcPr>
            <w:tcW w:w="1073" w:type="dxa"/>
          </w:tcPr>
          <w:p w14:paraId="7C14AFC7" w14:textId="77777777" w:rsidR="00FA168A" w:rsidRPr="004B2927" w:rsidRDefault="00FA168A" w:rsidP="00FA168A">
            <w:pPr>
              <w:spacing w:before="0" w:after="0"/>
              <w:rPr>
                <w:sz w:val="18"/>
                <w:szCs w:val="18"/>
              </w:rPr>
            </w:pPr>
            <w:r w:rsidRPr="004B2927">
              <w:rPr>
                <w:sz w:val="18"/>
                <w:szCs w:val="18"/>
              </w:rPr>
              <w:t>0.02</w:t>
            </w:r>
          </w:p>
        </w:tc>
      </w:tr>
      <w:tr w:rsidR="00FA168A" w:rsidRPr="000F65A4" w14:paraId="1BF2AC0C" w14:textId="77777777" w:rsidTr="00546BA1">
        <w:trPr>
          <w:trHeight w:val="340"/>
          <w:jc w:val="center"/>
        </w:trPr>
        <w:tc>
          <w:tcPr>
            <w:tcW w:w="2252" w:type="dxa"/>
            <w:tcBorders>
              <w:bottom w:val="single" w:sz="4" w:space="0" w:color="auto"/>
            </w:tcBorders>
          </w:tcPr>
          <w:p w14:paraId="13BE33C1" w14:textId="77777777" w:rsidR="00FA168A" w:rsidRDefault="00FA168A" w:rsidP="00FA168A">
            <w:pPr>
              <w:spacing w:before="0" w:after="0"/>
              <w:rPr>
                <w:sz w:val="18"/>
                <w:szCs w:val="18"/>
              </w:rPr>
            </w:pPr>
            <w:r>
              <w:rPr>
                <w:sz w:val="18"/>
                <w:szCs w:val="18"/>
              </w:rPr>
              <w:t>2018 vs. 2019</w:t>
            </w:r>
          </w:p>
        </w:tc>
        <w:tc>
          <w:tcPr>
            <w:tcW w:w="887" w:type="dxa"/>
            <w:tcBorders>
              <w:bottom w:val="single" w:sz="4" w:space="0" w:color="auto"/>
            </w:tcBorders>
          </w:tcPr>
          <w:p w14:paraId="02D42B04" w14:textId="77777777" w:rsidR="00FA168A" w:rsidRPr="00E25DA0" w:rsidRDefault="00FA168A" w:rsidP="00FA168A">
            <w:pPr>
              <w:spacing w:before="0" w:after="0"/>
              <w:rPr>
                <w:sz w:val="18"/>
                <w:szCs w:val="18"/>
              </w:rPr>
            </w:pPr>
            <w:r w:rsidRPr="00E25DA0">
              <w:rPr>
                <w:sz w:val="18"/>
              </w:rPr>
              <w:t>1.7619</w:t>
            </w:r>
          </w:p>
        </w:tc>
        <w:tc>
          <w:tcPr>
            <w:tcW w:w="1073" w:type="dxa"/>
            <w:tcBorders>
              <w:bottom w:val="single" w:sz="4" w:space="0" w:color="auto"/>
            </w:tcBorders>
          </w:tcPr>
          <w:p w14:paraId="2082D8E6" w14:textId="77777777" w:rsidR="00FA168A" w:rsidRPr="00E25DA0" w:rsidRDefault="00FA168A" w:rsidP="00FA168A">
            <w:pPr>
              <w:spacing w:before="0" w:after="0"/>
              <w:rPr>
                <w:sz w:val="18"/>
                <w:szCs w:val="18"/>
              </w:rPr>
            </w:pPr>
            <w:r w:rsidRPr="00E25DA0">
              <w:rPr>
                <w:sz w:val="18"/>
              </w:rPr>
              <w:t>0.0417</w:t>
            </w:r>
          </w:p>
        </w:tc>
        <w:tc>
          <w:tcPr>
            <w:tcW w:w="1073" w:type="dxa"/>
            <w:tcBorders>
              <w:bottom w:val="single" w:sz="4" w:space="0" w:color="auto"/>
            </w:tcBorders>
          </w:tcPr>
          <w:p w14:paraId="56C7BBFC" w14:textId="77777777" w:rsidR="00FA168A" w:rsidRPr="004B2927" w:rsidRDefault="00FA168A" w:rsidP="00FA168A">
            <w:pPr>
              <w:spacing w:before="0" w:after="0"/>
              <w:rPr>
                <w:sz w:val="18"/>
                <w:szCs w:val="18"/>
              </w:rPr>
            </w:pPr>
            <w:r w:rsidRPr="004B2927">
              <w:rPr>
                <w:sz w:val="18"/>
                <w:szCs w:val="18"/>
              </w:rPr>
              <w:t>1.4932</w:t>
            </w:r>
          </w:p>
        </w:tc>
        <w:tc>
          <w:tcPr>
            <w:tcW w:w="1073" w:type="dxa"/>
            <w:tcBorders>
              <w:bottom w:val="single" w:sz="4" w:space="0" w:color="auto"/>
            </w:tcBorders>
          </w:tcPr>
          <w:p w14:paraId="47838784" w14:textId="77777777" w:rsidR="00FA168A" w:rsidRPr="004B2927" w:rsidRDefault="00FA168A" w:rsidP="00FA168A">
            <w:pPr>
              <w:spacing w:before="0" w:after="0"/>
              <w:rPr>
                <w:sz w:val="18"/>
                <w:szCs w:val="18"/>
              </w:rPr>
            </w:pPr>
            <w:r w:rsidRPr="004B2927">
              <w:rPr>
                <w:sz w:val="18"/>
                <w:szCs w:val="18"/>
              </w:rPr>
              <w:t>0.0955</w:t>
            </w:r>
          </w:p>
        </w:tc>
      </w:tr>
    </w:tbl>
    <w:p w14:paraId="47BEFAB6" w14:textId="77777777" w:rsidR="00FA168A" w:rsidRDefault="00FA168A" w:rsidP="00FA168A">
      <w:pPr>
        <w:rPr>
          <w:lang w:val="en-US"/>
        </w:rPr>
      </w:pPr>
    </w:p>
    <w:p w14:paraId="2111EF03" w14:textId="0D55CFC7" w:rsidR="00FA168A" w:rsidRDefault="00FA168A" w:rsidP="00FA168A">
      <w:pPr>
        <w:rPr>
          <w:lang w:val="en-US"/>
        </w:rPr>
      </w:pPr>
      <w:r>
        <w:rPr>
          <w:lang w:val="en-US"/>
        </w:rPr>
        <w:t xml:space="preserve">For </w:t>
      </w:r>
      <w:r w:rsidRPr="00157A32">
        <w:rPr>
          <w:lang w:val="en-US"/>
        </w:rPr>
        <w:t>small-bodied fish assemblages</w:t>
      </w:r>
      <w:r>
        <w:rPr>
          <w:lang w:val="en-US"/>
        </w:rPr>
        <w:t>,</w:t>
      </w:r>
      <w:r w:rsidRPr="00157A32">
        <w:rPr>
          <w:lang w:val="en-US"/>
        </w:rPr>
        <w:t xml:space="preserve"> </w:t>
      </w:r>
      <w:r>
        <w:rPr>
          <w:lang w:val="en-US"/>
        </w:rPr>
        <w:t>t</w:t>
      </w:r>
      <w:r w:rsidRPr="00157A32">
        <w:rPr>
          <w:lang w:val="en-US"/>
        </w:rPr>
        <w:t>here were significant differences</w:t>
      </w:r>
      <w:r w:rsidRPr="00E62FAB">
        <w:rPr>
          <w:lang w:val="en-US"/>
        </w:rPr>
        <w:t xml:space="preserve"> </w:t>
      </w:r>
      <w:r w:rsidRPr="00157A32">
        <w:rPr>
          <w:lang w:val="en-US"/>
        </w:rPr>
        <w:t>between years (</w:t>
      </w:r>
      <w:r w:rsidRPr="00157A32">
        <w:rPr>
          <w:i/>
          <w:lang w:val="en-US"/>
        </w:rPr>
        <w:t>Pseudo</w:t>
      </w:r>
      <w:r w:rsidRPr="00157A32">
        <w:rPr>
          <w:i/>
          <w:lang w:val="en-US"/>
        </w:rPr>
        <w:noBreakHyphen/>
        <w:t>F</w:t>
      </w:r>
      <w:r>
        <w:rPr>
          <w:vertAlign w:val="subscript"/>
          <w:lang w:val="en-US"/>
        </w:rPr>
        <w:t>4</w:t>
      </w:r>
      <w:r w:rsidRPr="00157A32">
        <w:rPr>
          <w:vertAlign w:val="subscript"/>
          <w:lang w:val="en-US"/>
        </w:rPr>
        <w:t>,</w:t>
      </w:r>
      <w:r>
        <w:rPr>
          <w:vertAlign w:val="subscript"/>
          <w:lang w:val="en-US"/>
        </w:rPr>
        <w:t>49</w:t>
      </w:r>
      <w:r w:rsidRPr="00157A32">
        <w:rPr>
          <w:lang w:val="en-US"/>
        </w:rPr>
        <w:t xml:space="preserve"> =</w:t>
      </w:r>
      <w:r>
        <w:rPr>
          <w:lang w:val="en-US"/>
        </w:rPr>
        <w:t>3.8453</w:t>
      </w:r>
      <w:r w:rsidRPr="00157A32">
        <w:rPr>
          <w:lang w:val="en-US"/>
        </w:rPr>
        <w:t xml:space="preserve">, </w:t>
      </w:r>
      <w:r w:rsidR="00AB425D">
        <w:rPr>
          <w:i/>
          <w:lang w:val="en-US"/>
        </w:rPr>
        <w:t>P</w:t>
      </w:r>
      <w:r w:rsidR="00AB425D">
        <w:t>≤0.001</w:t>
      </w:r>
      <w:r w:rsidRPr="00157A32">
        <w:rPr>
          <w:lang w:val="en-US"/>
        </w:rPr>
        <w:t>). PERMANOVA pair-</w:t>
      </w:r>
      <w:r>
        <w:rPr>
          <w:lang w:val="en-US"/>
        </w:rPr>
        <w:t xml:space="preserve">wise comparisons revealed significant differences in small-bodied fish assemblages between 2017 and </w:t>
      </w:r>
      <w:r w:rsidR="000D3BE9">
        <w:rPr>
          <w:lang w:val="en-US"/>
        </w:rPr>
        <w:t>2016</w:t>
      </w:r>
      <w:r w:rsidR="000801ED">
        <w:rPr>
          <w:lang w:val="en-US"/>
        </w:rPr>
        <w:t>, and 2017</w:t>
      </w:r>
      <w:r w:rsidR="000D3BE9">
        <w:rPr>
          <w:lang w:val="en-US"/>
        </w:rPr>
        <w:t xml:space="preserve"> and 2018</w:t>
      </w:r>
      <w:r>
        <w:rPr>
          <w:lang w:val="en-US"/>
        </w:rPr>
        <w:t xml:space="preserve">, but not between </w:t>
      </w:r>
      <w:r w:rsidR="000D3BE9">
        <w:rPr>
          <w:lang w:val="en-US"/>
        </w:rPr>
        <w:t>any other year comparison</w:t>
      </w:r>
      <w:r w:rsidR="00204E58">
        <w:rPr>
          <w:lang w:val="en-US"/>
        </w:rPr>
        <w:t>s</w:t>
      </w:r>
      <w:r>
        <w:rPr>
          <w:lang w:val="en-US"/>
        </w:rPr>
        <w:t xml:space="preserve"> (</w:t>
      </w:r>
      <w:r>
        <w:rPr>
          <w:lang w:val="en-US"/>
        </w:rPr>
        <w:fldChar w:fldCharType="begin"/>
      </w:r>
      <w:r>
        <w:rPr>
          <w:lang w:val="en-US"/>
        </w:rPr>
        <w:instrText xml:space="preserve"> REF _Ref876903 \h </w:instrText>
      </w:r>
      <w:r>
        <w:rPr>
          <w:lang w:val="en-US"/>
        </w:rPr>
      </w:r>
      <w:r>
        <w:rPr>
          <w:lang w:val="en-US"/>
        </w:rPr>
        <w:fldChar w:fldCharType="separate"/>
      </w:r>
      <w:r w:rsidR="00A20F12">
        <w:t xml:space="preserve">Table </w:t>
      </w:r>
      <w:r w:rsidR="00A20F12">
        <w:rPr>
          <w:noProof/>
        </w:rPr>
        <w:t>24</w:t>
      </w:r>
      <w:r>
        <w:rPr>
          <w:lang w:val="en-US"/>
        </w:rPr>
        <w:fldChar w:fldCharType="end"/>
      </w:r>
      <w:r>
        <w:rPr>
          <w:lang w:val="en-US"/>
        </w:rPr>
        <w:t>).</w:t>
      </w:r>
    </w:p>
    <w:p w14:paraId="3C3E555A" w14:textId="77777777" w:rsidR="00FA168A" w:rsidRDefault="00FA168A" w:rsidP="00FA168A">
      <w:pPr>
        <w:jc w:val="center"/>
      </w:pPr>
      <w:r w:rsidRPr="0039527A">
        <w:rPr>
          <w:noProof/>
          <w:lang w:eastAsia="en-AU"/>
        </w:rPr>
        <w:lastRenderedPageBreak/>
        <w:drawing>
          <wp:inline distT="0" distB="0" distL="0" distR="0" wp14:anchorId="78811373" wp14:editId="58677BAA">
            <wp:extent cx="4163971" cy="50292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81531" cy="5050409"/>
                    </a:xfrm>
                    <a:prstGeom prst="rect">
                      <a:avLst/>
                    </a:prstGeom>
                    <a:noFill/>
                    <a:ln>
                      <a:noFill/>
                    </a:ln>
                  </pic:spPr>
                </pic:pic>
              </a:graphicData>
            </a:graphic>
          </wp:inline>
        </w:drawing>
      </w:r>
    </w:p>
    <w:p w14:paraId="3E5D2E9E" w14:textId="1A753F5C" w:rsidR="00FA168A" w:rsidRDefault="00FA168A" w:rsidP="00FA168A">
      <w:pPr>
        <w:pStyle w:val="Caption"/>
      </w:pPr>
      <w:bookmarkStart w:id="242" w:name="_Ref876821"/>
      <w:bookmarkStart w:id="243" w:name="_Toc3558385"/>
      <w:bookmarkStart w:id="244" w:name="_Toc54612655"/>
      <w:r>
        <w:t xml:space="preserve">Figure </w:t>
      </w:r>
      <w:r>
        <w:rPr>
          <w:noProof/>
        </w:rPr>
        <w:fldChar w:fldCharType="begin"/>
      </w:r>
      <w:r>
        <w:rPr>
          <w:noProof/>
        </w:rPr>
        <w:instrText xml:space="preserve"> SEQ Figure \* ARABIC </w:instrText>
      </w:r>
      <w:r>
        <w:rPr>
          <w:noProof/>
        </w:rPr>
        <w:fldChar w:fldCharType="separate"/>
      </w:r>
      <w:r w:rsidR="008A6C81">
        <w:rPr>
          <w:noProof/>
        </w:rPr>
        <w:t>41</w:t>
      </w:r>
      <w:r>
        <w:rPr>
          <w:noProof/>
        </w:rPr>
        <w:fldChar w:fldCharType="end"/>
      </w:r>
      <w:bookmarkEnd w:id="242"/>
      <w:r>
        <w:t>. Non-metric multi-dimensional scaling (MDS)</w:t>
      </w:r>
      <w:r w:rsidRPr="00962FA5">
        <w:t xml:space="preserve"> </w:t>
      </w:r>
      <w:r>
        <w:t>plot of (a) large-bodied fish assemblages sampled by electrofishing and (b) small-bodied fish assemblages sampled by fyke netting in the gorge geomorphic zone of the LMR from 2015–2018. Sites (</w:t>
      </w:r>
      <w:r w:rsidRPr="00F531CD">
        <w:rPr>
          <w:i/>
        </w:rPr>
        <w:t>n</w:t>
      </w:r>
      <w:r>
        <w:t xml:space="preserve"> = 5) sampled in winter 2017 were removed from the ordination.</w:t>
      </w:r>
      <w:bookmarkEnd w:id="243"/>
      <w:bookmarkEnd w:id="244"/>
    </w:p>
    <w:p w14:paraId="675DBEEB" w14:textId="2A6D9FA6" w:rsidR="00FA168A" w:rsidRPr="00FA168A" w:rsidRDefault="00FA168A" w:rsidP="00FA168A">
      <w:pPr>
        <w:rPr>
          <w:lang w:val="en-US"/>
        </w:rPr>
      </w:pPr>
      <w:r>
        <w:rPr>
          <w:lang w:val="en-US"/>
        </w:rPr>
        <w:t>SIMPER indicated that differences between years for large-bodied fish assemblages were primarily driven by higher abundance of common carp in 2017, lower abundance of common carp in 2015 and 2019, and lower abundance of bony herring in 2016 (</w:t>
      </w:r>
      <w:r>
        <w:rPr>
          <w:lang w:val="en-US"/>
        </w:rPr>
        <w:fldChar w:fldCharType="begin"/>
      </w:r>
      <w:r>
        <w:rPr>
          <w:lang w:val="en-US"/>
        </w:rPr>
        <w:instrText xml:space="preserve"> REF _Ref876802 \h </w:instrText>
      </w:r>
      <w:r>
        <w:rPr>
          <w:lang w:val="en-US"/>
        </w:rPr>
      </w:r>
      <w:r>
        <w:rPr>
          <w:lang w:val="en-US"/>
        </w:rPr>
        <w:fldChar w:fldCharType="separate"/>
      </w:r>
      <w:r w:rsidR="00A20F12">
        <w:t xml:space="preserve">Figure </w:t>
      </w:r>
      <w:r w:rsidR="00A20F12">
        <w:rPr>
          <w:noProof/>
        </w:rPr>
        <w:t>39</w:t>
      </w:r>
      <w:r>
        <w:rPr>
          <w:lang w:val="en-US"/>
        </w:rPr>
        <w:fldChar w:fldCharType="end"/>
      </w:r>
      <w:r>
        <w:rPr>
          <w:lang w:val="en-US"/>
        </w:rPr>
        <w:t xml:space="preserve">). SIMPER indicated that differences between 2017 and </w:t>
      </w:r>
      <w:r w:rsidR="003538CF">
        <w:rPr>
          <w:lang w:val="en-US"/>
        </w:rPr>
        <w:t>2016 and 2018</w:t>
      </w:r>
      <w:r>
        <w:rPr>
          <w:lang w:val="en-US"/>
        </w:rPr>
        <w:t xml:space="preserve"> for small-bodied fish assemblages were driven by a lower relative abundance of carp gudgeon in 2017 (</w:t>
      </w:r>
      <w:r>
        <w:rPr>
          <w:lang w:val="en-US"/>
        </w:rPr>
        <w:fldChar w:fldCharType="begin"/>
      </w:r>
      <w:r>
        <w:rPr>
          <w:lang w:val="en-US"/>
        </w:rPr>
        <w:instrText xml:space="preserve"> REF _Ref876802 \h </w:instrText>
      </w:r>
      <w:r>
        <w:rPr>
          <w:lang w:val="en-US"/>
        </w:rPr>
      </w:r>
      <w:r>
        <w:rPr>
          <w:lang w:val="en-US"/>
        </w:rPr>
        <w:fldChar w:fldCharType="separate"/>
      </w:r>
      <w:r w:rsidR="00A20F12">
        <w:t xml:space="preserve">Figure </w:t>
      </w:r>
      <w:r w:rsidR="00A20F12">
        <w:rPr>
          <w:noProof/>
        </w:rPr>
        <w:t>39</w:t>
      </w:r>
      <w:r>
        <w:rPr>
          <w:lang w:val="en-US"/>
        </w:rPr>
        <w:fldChar w:fldCharType="end"/>
      </w:r>
      <w:r>
        <w:rPr>
          <w:lang w:val="en-US"/>
        </w:rPr>
        <w:t>).</w:t>
      </w:r>
    </w:p>
    <w:p w14:paraId="5A2263C8" w14:textId="77777777" w:rsidR="00914280" w:rsidRPr="00DC60AE" w:rsidRDefault="00914280" w:rsidP="00914280">
      <w:pPr>
        <w:rPr>
          <w:i/>
          <w:u w:val="single"/>
          <w:lang w:val="en-US"/>
        </w:rPr>
      </w:pPr>
      <w:r w:rsidRPr="00DC60AE">
        <w:rPr>
          <w:i/>
          <w:u w:val="single"/>
        </w:rPr>
        <w:t xml:space="preserve">Temporal variation in </w:t>
      </w:r>
      <w:r>
        <w:rPr>
          <w:i/>
          <w:u w:val="single"/>
        </w:rPr>
        <w:t>length</w:t>
      </w:r>
      <w:r w:rsidRPr="00DC60AE">
        <w:rPr>
          <w:i/>
          <w:u w:val="single"/>
        </w:rPr>
        <w:t>/age structure</w:t>
      </w:r>
      <w:r>
        <w:rPr>
          <w:i/>
          <w:u w:val="single"/>
        </w:rPr>
        <w:t xml:space="preserve"> of large-bodied species</w:t>
      </w:r>
    </w:p>
    <w:p w14:paraId="04ABC382" w14:textId="6588865B" w:rsidR="00FA168A" w:rsidRDefault="00FA168A" w:rsidP="00FA168A">
      <w:pPr>
        <w:rPr>
          <w:lang w:val="en-US"/>
        </w:rPr>
      </w:pPr>
      <w:r>
        <w:rPr>
          <w:lang w:val="en-US"/>
        </w:rPr>
        <w:t>In 2015, the sampled golden perch population was mostly comprised of a</w:t>
      </w:r>
      <w:r w:rsidRPr="00E95DAF">
        <w:rPr>
          <w:lang w:val="en-US"/>
        </w:rPr>
        <w:t>ge 4+ (35%), 5+ (25%) and 18+ (13%) cohorts</w:t>
      </w:r>
      <w:r>
        <w:rPr>
          <w:lang w:val="en-US"/>
        </w:rPr>
        <w:t>. In 2018, these cohorts persisted as age 7+ (51%), 8+ (19%) and 21+ (4%), respectively, but age 6+ fish were also apparent (23%) (</w:t>
      </w:r>
      <w:r>
        <w:rPr>
          <w:lang w:val="en-US"/>
        </w:rPr>
        <w:fldChar w:fldCharType="begin"/>
      </w:r>
      <w:r>
        <w:rPr>
          <w:lang w:val="en-US"/>
        </w:rPr>
        <w:instrText xml:space="preserve"> REF _Ref876851 \h </w:instrText>
      </w:r>
      <w:r>
        <w:rPr>
          <w:lang w:val="en-US"/>
        </w:rPr>
      </w:r>
      <w:r>
        <w:rPr>
          <w:lang w:val="en-US"/>
        </w:rPr>
        <w:fldChar w:fldCharType="separate"/>
      </w:r>
      <w:r w:rsidR="00A20F12">
        <w:t xml:space="preserve">Figure </w:t>
      </w:r>
      <w:r w:rsidR="00A20F12">
        <w:rPr>
          <w:noProof/>
        </w:rPr>
        <w:t>41</w:t>
      </w:r>
      <w:r>
        <w:rPr>
          <w:lang w:val="en-US"/>
        </w:rPr>
        <w:fldChar w:fldCharType="end"/>
      </w:r>
      <w:r>
        <w:rPr>
          <w:lang w:val="en-US"/>
        </w:rPr>
        <w:t xml:space="preserve">). </w:t>
      </w:r>
    </w:p>
    <w:p w14:paraId="4C78010E" w14:textId="1F16952E" w:rsidR="00FA168A" w:rsidRDefault="00FA168A" w:rsidP="00FA168A">
      <w:pPr>
        <w:rPr>
          <w:lang w:val="en-US"/>
        </w:rPr>
      </w:pPr>
      <w:r>
        <w:rPr>
          <w:lang w:val="en-US"/>
        </w:rPr>
        <w:t>Low numbers of silver perch (</w:t>
      </w:r>
      <w:r w:rsidRPr="00CD1C9C">
        <w:rPr>
          <w:i/>
          <w:lang w:val="en-US"/>
        </w:rPr>
        <w:t>Bidyanus bidyanus</w:t>
      </w:r>
      <w:r>
        <w:rPr>
          <w:lang w:val="en-US"/>
        </w:rPr>
        <w:t>) and freshwater catfish (</w:t>
      </w:r>
      <w:r w:rsidRPr="00CD1C9C">
        <w:rPr>
          <w:i/>
          <w:lang w:val="en-US"/>
        </w:rPr>
        <w:t>Tandanus tandanus</w:t>
      </w:r>
      <w:r>
        <w:rPr>
          <w:lang w:val="en-US"/>
        </w:rPr>
        <w:t>) were sampled from 2015–2019. In 2015, s</w:t>
      </w:r>
      <w:r w:rsidRPr="00897F87">
        <w:rPr>
          <w:lang w:val="en-US"/>
        </w:rPr>
        <w:t xml:space="preserve">ilver perch ranged in age from 2+ to 5+ years, </w:t>
      </w:r>
      <w:r>
        <w:rPr>
          <w:lang w:val="en-US"/>
        </w:rPr>
        <w:t>whilst only one silver perch (age 1+) was sampled in 2018 (</w:t>
      </w:r>
      <w:r>
        <w:rPr>
          <w:lang w:val="en-US"/>
        </w:rPr>
        <w:fldChar w:fldCharType="begin"/>
      </w:r>
      <w:r>
        <w:rPr>
          <w:lang w:val="en-US"/>
        </w:rPr>
        <w:instrText xml:space="preserve"> REF _Ref12447874 \h </w:instrText>
      </w:r>
      <w:r>
        <w:rPr>
          <w:lang w:val="en-US"/>
        </w:rPr>
      </w:r>
      <w:r>
        <w:rPr>
          <w:lang w:val="en-US"/>
        </w:rPr>
        <w:fldChar w:fldCharType="separate"/>
      </w:r>
      <w:r w:rsidR="00A20F12">
        <w:t xml:space="preserve">Figure </w:t>
      </w:r>
      <w:r w:rsidR="00A20F12">
        <w:rPr>
          <w:noProof/>
        </w:rPr>
        <w:t>42</w:t>
      </w:r>
      <w:r>
        <w:rPr>
          <w:lang w:val="en-US"/>
        </w:rPr>
        <w:fldChar w:fldCharType="end"/>
      </w:r>
      <w:r>
        <w:rPr>
          <w:lang w:val="en-US"/>
        </w:rPr>
        <w:t>). F</w:t>
      </w:r>
      <w:r w:rsidRPr="00897F87">
        <w:rPr>
          <w:lang w:val="en-US"/>
        </w:rPr>
        <w:t>reshwater catfish ranged in age from 5+ to 9+ years</w:t>
      </w:r>
      <w:r>
        <w:rPr>
          <w:lang w:val="en-US"/>
        </w:rPr>
        <w:t xml:space="preserve"> in 2015, and 8+ to 13+ years in 2018 (</w:t>
      </w:r>
      <w:r>
        <w:rPr>
          <w:lang w:val="en-US"/>
        </w:rPr>
        <w:fldChar w:fldCharType="begin"/>
      </w:r>
      <w:r>
        <w:rPr>
          <w:lang w:val="en-US"/>
        </w:rPr>
        <w:instrText xml:space="preserve"> REF _Ref876860 \h </w:instrText>
      </w:r>
      <w:r>
        <w:rPr>
          <w:lang w:val="en-US"/>
        </w:rPr>
      </w:r>
      <w:r>
        <w:rPr>
          <w:lang w:val="en-US"/>
        </w:rPr>
        <w:fldChar w:fldCharType="separate"/>
      </w:r>
      <w:r w:rsidR="00A20F12">
        <w:t xml:space="preserve">Figure </w:t>
      </w:r>
      <w:r w:rsidR="00A20F12">
        <w:rPr>
          <w:noProof/>
        </w:rPr>
        <w:t>43</w:t>
      </w:r>
      <w:r>
        <w:rPr>
          <w:lang w:val="en-US"/>
        </w:rPr>
        <w:fldChar w:fldCharType="end"/>
      </w:r>
      <w:r>
        <w:rPr>
          <w:lang w:val="en-US"/>
        </w:rPr>
        <w:t>).</w:t>
      </w:r>
    </w:p>
    <w:p w14:paraId="32CD6415" w14:textId="163DBF48" w:rsidR="00FA168A" w:rsidRDefault="00FA168A" w:rsidP="00FA168A">
      <w:pPr>
        <w:rPr>
          <w:lang w:val="en-US"/>
        </w:rPr>
      </w:pPr>
      <w:r>
        <w:rPr>
          <w:lang w:val="en-US"/>
        </w:rPr>
        <w:lastRenderedPageBreak/>
        <w:t xml:space="preserve">In 2015, the sampled </w:t>
      </w:r>
      <w:r w:rsidRPr="00641F42">
        <w:rPr>
          <w:lang w:val="en-US"/>
        </w:rPr>
        <w:t>Murray cod</w:t>
      </w:r>
      <w:r>
        <w:rPr>
          <w:lang w:val="en-US"/>
        </w:rPr>
        <w:t xml:space="preserve"> population was represented by individuals</w:t>
      </w:r>
      <w:r w:rsidRPr="00641F42">
        <w:rPr>
          <w:lang w:val="en-US"/>
        </w:rPr>
        <w:t xml:space="preserve"> </w:t>
      </w:r>
      <w:r>
        <w:rPr>
          <w:lang w:val="en-US"/>
        </w:rPr>
        <w:t>103–145 </w:t>
      </w:r>
      <w:r w:rsidRPr="00641F42">
        <w:rPr>
          <w:lang w:val="en-US"/>
        </w:rPr>
        <w:t>mm</w:t>
      </w:r>
      <w:r>
        <w:rPr>
          <w:lang w:val="en-US"/>
        </w:rPr>
        <w:t xml:space="preserve"> (age 0+) and 1310</w:t>
      </w:r>
      <w:r w:rsidRPr="00641F42">
        <w:rPr>
          <w:lang w:val="en-US"/>
        </w:rPr>
        <w:t xml:space="preserve"> </w:t>
      </w:r>
      <w:r>
        <w:rPr>
          <w:lang w:val="en-US"/>
        </w:rPr>
        <w:t>mm (not sacrificed for ageing). In 2018, the sampled Murray cod population consisted of individuals</w:t>
      </w:r>
      <w:r w:rsidRPr="00641F42">
        <w:rPr>
          <w:lang w:val="en-US"/>
        </w:rPr>
        <w:t xml:space="preserve"> </w:t>
      </w:r>
      <w:r>
        <w:rPr>
          <w:lang w:val="en-US"/>
        </w:rPr>
        <w:t>74</w:t>
      </w:r>
      <w:r w:rsidRPr="00641F42">
        <w:rPr>
          <w:lang w:val="en-US"/>
        </w:rPr>
        <w:t>–</w:t>
      </w:r>
      <w:r>
        <w:rPr>
          <w:lang w:val="en-US"/>
        </w:rPr>
        <w:t>140 </w:t>
      </w:r>
      <w:r w:rsidRPr="00641F42">
        <w:rPr>
          <w:lang w:val="en-US"/>
        </w:rPr>
        <w:t>mm</w:t>
      </w:r>
      <w:r>
        <w:rPr>
          <w:lang w:val="en-US"/>
        </w:rPr>
        <w:t xml:space="preserve"> (age 0+),</w:t>
      </w:r>
      <w:r w:rsidRPr="00641F42">
        <w:rPr>
          <w:lang w:val="en-US"/>
        </w:rPr>
        <w:t xml:space="preserve"> </w:t>
      </w:r>
      <w:r>
        <w:rPr>
          <w:lang w:val="en-US"/>
        </w:rPr>
        <w:t>307 mm (age 1+), 409 mm (not sacrificed, potentially age 2+ or 3+) and 515 mm (not sacrificed, potentially age 3+ or 4+) (</w:t>
      </w:r>
      <w:r>
        <w:rPr>
          <w:lang w:val="en-US"/>
        </w:rPr>
        <w:fldChar w:fldCharType="begin"/>
      </w:r>
      <w:r>
        <w:rPr>
          <w:lang w:val="en-US"/>
        </w:rPr>
        <w:instrText xml:space="preserve"> REF _Ref876868 \h </w:instrText>
      </w:r>
      <w:r>
        <w:rPr>
          <w:lang w:val="en-US"/>
        </w:rPr>
      </w:r>
      <w:r>
        <w:rPr>
          <w:lang w:val="en-US"/>
        </w:rPr>
        <w:fldChar w:fldCharType="separate"/>
      </w:r>
      <w:r w:rsidR="00A20F12">
        <w:t xml:space="preserve">Figure </w:t>
      </w:r>
      <w:r w:rsidR="00A20F12">
        <w:rPr>
          <w:noProof/>
        </w:rPr>
        <w:t>44</w:t>
      </w:r>
      <w:r>
        <w:rPr>
          <w:lang w:val="en-US"/>
        </w:rPr>
        <w:fldChar w:fldCharType="end"/>
      </w:r>
      <w:r>
        <w:rPr>
          <w:lang w:val="en-US"/>
        </w:rPr>
        <w:t xml:space="preserve">). </w:t>
      </w:r>
    </w:p>
    <w:p w14:paraId="0C8545FC" w14:textId="3E10033A" w:rsidR="00FA168A" w:rsidRDefault="00FA168A" w:rsidP="00FA168A">
      <w:r>
        <w:rPr>
          <w:lang w:val="en-US"/>
        </w:rPr>
        <w:t>From 2016 to 2019, the sampled bony herring population ranged in a</w:t>
      </w:r>
      <w:r w:rsidRPr="00070CDD">
        <w:rPr>
          <w:lang w:val="en-US"/>
        </w:rPr>
        <w:t>ge</w:t>
      </w:r>
      <w:r>
        <w:rPr>
          <w:lang w:val="en-US"/>
        </w:rPr>
        <w:t xml:space="preserve"> from </w:t>
      </w:r>
      <w:r w:rsidRPr="00CD1C9C">
        <w:rPr>
          <w:lang w:val="en-US"/>
        </w:rPr>
        <w:t>0+</w:t>
      </w:r>
      <w:r>
        <w:rPr>
          <w:lang w:val="en-US"/>
        </w:rPr>
        <w:t xml:space="preserve"> to 6+</w:t>
      </w:r>
      <w:r w:rsidRPr="00070CDD">
        <w:rPr>
          <w:lang w:val="en-US"/>
        </w:rPr>
        <w:t xml:space="preserve"> </w:t>
      </w:r>
      <w:r>
        <w:rPr>
          <w:lang w:val="en-US"/>
        </w:rPr>
        <w:t>years and was dominated by age 0+</w:t>
      </w:r>
      <w:r w:rsidRPr="001E08ED">
        <w:rPr>
          <w:lang w:val="en-US"/>
        </w:rPr>
        <w:t xml:space="preserve"> </w:t>
      </w:r>
      <w:r>
        <w:rPr>
          <w:lang w:val="en-US"/>
        </w:rPr>
        <w:t>fish (83–91%) in each year (</w:t>
      </w:r>
      <w:r>
        <w:rPr>
          <w:lang w:val="en-US"/>
        </w:rPr>
        <w:fldChar w:fldCharType="begin"/>
      </w:r>
      <w:r>
        <w:rPr>
          <w:lang w:val="en-US"/>
        </w:rPr>
        <w:instrText xml:space="preserve"> REF _Ref12448143 \h </w:instrText>
      </w:r>
      <w:r>
        <w:rPr>
          <w:lang w:val="en-US"/>
        </w:rPr>
      </w:r>
      <w:r>
        <w:rPr>
          <w:lang w:val="en-US"/>
        </w:rPr>
        <w:fldChar w:fldCharType="separate"/>
      </w:r>
      <w:r w:rsidR="00A20F12">
        <w:t xml:space="preserve">Figure </w:t>
      </w:r>
      <w:r w:rsidR="00A20F12">
        <w:rPr>
          <w:noProof/>
        </w:rPr>
        <w:t>45</w:t>
      </w:r>
      <w:r>
        <w:rPr>
          <w:lang w:val="en-US"/>
        </w:rPr>
        <w:fldChar w:fldCharType="end"/>
      </w:r>
      <w:r>
        <w:rPr>
          <w:lang w:val="en-US"/>
        </w:rPr>
        <w:t>).</w:t>
      </w:r>
    </w:p>
    <w:p w14:paraId="6227C710" w14:textId="77777777" w:rsidR="00FA168A" w:rsidRDefault="00FA168A" w:rsidP="00FA168A">
      <w:pPr>
        <w:spacing w:before="0" w:after="0" w:line="240" w:lineRule="auto"/>
        <w:jc w:val="center"/>
      </w:pPr>
      <w:r w:rsidRPr="00631D53">
        <w:rPr>
          <w:noProof/>
          <w:lang w:eastAsia="en-AU"/>
        </w:rPr>
        <w:drawing>
          <wp:inline distT="0" distB="0" distL="0" distR="0" wp14:anchorId="2A7948F2" wp14:editId="5634A6C7">
            <wp:extent cx="5919079" cy="66960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3951"/>
                    <a:stretch/>
                  </pic:blipFill>
                  <pic:spPr bwMode="auto">
                    <a:xfrm>
                      <a:off x="0" y="0"/>
                      <a:ext cx="5923503" cy="6701080"/>
                    </a:xfrm>
                    <a:prstGeom prst="rect">
                      <a:avLst/>
                    </a:prstGeom>
                    <a:noFill/>
                    <a:ln>
                      <a:noFill/>
                    </a:ln>
                    <a:extLst>
                      <a:ext uri="{53640926-AAD7-44D8-BBD7-CCE9431645EC}">
                        <a14:shadowObscured xmlns:a14="http://schemas.microsoft.com/office/drawing/2010/main"/>
                      </a:ext>
                    </a:extLst>
                  </pic:spPr>
                </pic:pic>
              </a:graphicData>
            </a:graphic>
          </wp:inline>
        </w:drawing>
      </w:r>
    </w:p>
    <w:p w14:paraId="2B0CA806" w14:textId="542FD825" w:rsidR="00FA168A" w:rsidRDefault="00FA168A" w:rsidP="00FA168A">
      <w:pPr>
        <w:pStyle w:val="Caption"/>
      </w:pPr>
      <w:bookmarkStart w:id="245" w:name="_Ref876851"/>
      <w:bookmarkStart w:id="246" w:name="_Toc3558386"/>
      <w:bookmarkStart w:id="247" w:name="_Toc54612656"/>
      <w:r>
        <w:t xml:space="preserve">Figure </w:t>
      </w:r>
      <w:r>
        <w:rPr>
          <w:noProof/>
        </w:rPr>
        <w:fldChar w:fldCharType="begin"/>
      </w:r>
      <w:r>
        <w:rPr>
          <w:noProof/>
        </w:rPr>
        <w:instrText xml:space="preserve"> SEQ Figure \* ARABIC </w:instrText>
      </w:r>
      <w:r>
        <w:rPr>
          <w:noProof/>
        </w:rPr>
        <w:fldChar w:fldCharType="separate"/>
      </w:r>
      <w:r w:rsidR="008A6C81">
        <w:rPr>
          <w:noProof/>
        </w:rPr>
        <w:t>42</w:t>
      </w:r>
      <w:r>
        <w:rPr>
          <w:noProof/>
        </w:rPr>
        <w:fldChar w:fldCharType="end"/>
      </w:r>
      <w:bookmarkEnd w:id="245"/>
      <w:r>
        <w:t xml:space="preserve">. </w:t>
      </w:r>
      <w:r w:rsidRPr="000C14CD">
        <w:t xml:space="preserve">Length frequency distributions </w:t>
      </w:r>
      <w:r>
        <w:t xml:space="preserve">and age structures </w:t>
      </w:r>
      <w:r w:rsidRPr="000C14CD">
        <w:t xml:space="preserve">of </w:t>
      </w:r>
      <w:r>
        <w:t>golden perch</w:t>
      </w:r>
      <w:r w:rsidRPr="00A41FBF">
        <w:t xml:space="preserve"> collected from the gorge geomorphic</w:t>
      </w:r>
      <w:r w:rsidRPr="00F0108E">
        <w:t xml:space="preserve"> zone of the LMR </w:t>
      </w:r>
      <w:r>
        <w:t>from</w:t>
      </w:r>
      <w:r w:rsidRPr="00F0108E">
        <w:t xml:space="preserve"> 2015</w:t>
      </w:r>
      <w:r>
        <w:t>–2019</w:t>
      </w:r>
      <w:r w:rsidRPr="00F0108E">
        <w:t>.</w:t>
      </w:r>
      <w:bookmarkEnd w:id="246"/>
      <w:bookmarkEnd w:id="247"/>
    </w:p>
    <w:p w14:paraId="1F96C7A5" w14:textId="77777777" w:rsidR="00FA168A" w:rsidRDefault="00FA168A" w:rsidP="00FA168A">
      <w:r w:rsidRPr="00897F87">
        <w:rPr>
          <w:noProof/>
          <w:lang w:eastAsia="en-AU"/>
        </w:rPr>
        <w:lastRenderedPageBreak/>
        <w:drawing>
          <wp:inline distT="0" distB="0" distL="0" distR="0" wp14:anchorId="5E2A3764" wp14:editId="230F1FB2">
            <wp:extent cx="5906376" cy="6810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4224" r="1939"/>
                    <a:stretch/>
                  </pic:blipFill>
                  <pic:spPr bwMode="auto">
                    <a:xfrm>
                      <a:off x="0" y="0"/>
                      <a:ext cx="5912596" cy="6817547"/>
                    </a:xfrm>
                    <a:prstGeom prst="rect">
                      <a:avLst/>
                    </a:prstGeom>
                    <a:noFill/>
                    <a:ln>
                      <a:noFill/>
                    </a:ln>
                    <a:extLst>
                      <a:ext uri="{53640926-AAD7-44D8-BBD7-CCE9431645EC}">
                        <a14:shadowObscured xmlns:a14="http://schemas.microsoft.com/office/drawing/2010/main"/>
                      </a:ext>
                    </a:extLst>
                  </pic:spPr>
                </pic:pic>
              </a:graphicData>
            </a:graphic>
          </wp:inline>
        </w:drawing>
      </w:r>
    </w:p>
    <w:p w14:paraId="7675DA22" w14:textId="6BD0B40D" w:rsidR="00FA168A" w:rsidRPr="006204EB" w:rsidRDefault="00FA168A" w:rsidP="00FA168A">
      <w:pPr>
        <w:pStyle w:val="Caption"/>
      </w:pPr>
      <w:bookmarkStart w:id="248" w:name="_Ref12447874"/>
      <w:bookmarkStart w:id="249" w:name="_Toc54612657"/>
      <w:r>
        <w:t xml:space="preserve">Figure </w:t>
      </w:r>
      <w:r>
        <w:rPr>
          <w:noProof/>
        </w:rPr>
        <w:fldChar w:fldCharType="begin"/>
      </w:r>
      <w:r>
        <w:rPr>
          <w:noProof/>
        </w:rPr>
        <w:instrText xml:space="preserve"> SEQ Figure \* ARABIC </w:instrText>
      </w:r>
      <w:r>
        <w:rPr>
          <w:noProof/>
        </w:rPr>
        <w:fldChar w:fldCharType="separate"/>
      </w:r>
      <w:r w:rsidR="008A6C81">
        <w:rPr>
          <w:noProof/>
        </w:rPr>
        <w:t>43</w:t>
      </w:r>
      <w:r>
        <w:rPr>
          <w:noProof/>
        </w:rPr>
        <w:fldChar w:fldCharType="end"/>
      </w:r>
      <w:bookmarkEnd w:id="248"/>
      <w:r>
        <w:t xml:space="preserve">. </w:t>
      </w:r>
      <w:r w:rsidRPr="00897F87">
        <w:t xml:space="preserve">Length frequency distributions and age structures of </w:t>
      </w:r>
      <w:r>
        <w:t>silver</w:t>
      </w:r>
      <w:r w:rsidRPr="00897F87">
        <w:t xml:space="preserve"> perch collected from the gorge geomorphic zone of the LMR from 2015–2019.</w:t>
      </w:r>
      <w:bookmarkEnd w:id="249"/>
    </w:p>
    <w:p w14:paraId="223E3859" w14:textId="77777777" w:rsidR="00FA168A" w:rsidRPr="00650E92" w:rsidRDefault="00FA168A" w:rsidP="00FA168A">
      <w:pPr>
        <w:jc w:val="center"/>
        <w:rPr>
          <w:lang w:val="en-US"/>
        </w:rPr>
      </w:pPr>
      <w:r w:rsidRPr="00631D53">
        <w:rPr>
          <w:lang w:val="en-US"/>
        </w:rPr>
        <w:lastRenderedPageBreak/>
        <w:t xml:space="preserve"> </w:t>
      </w:r>
      <w:r w:rsidRPr="00631D53">
        <w:rPr>
          <w:noProof/>
          <w:lang w:eastAsia="en-AU"/>
        </w:rPr>
        <w:drawing>
          <wp:inline distT="0" distB="0" distL="0" distR="0" wp14:anchorId="3CD600B4" wp14:editId="2AA5BF09">
            <wp:extent cx="5882075" cy="679132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6206" r="2105"/>
                    <a:stretch/>
                  </pic:blipFill>
                  <pic:spPr bwMode="auto">
                    <a:xfrm>
                      <a:off x="0" y="0"/>
                      <a:ext cx="5885214" cy="6794949"/>
                    </a:xfrm>
                    <a:prstGeom prst="rect">
                      <a:avLst/>
                    </a:prstGeom>
                    <a:noFill/>
                    <a:ln>
                      <a:noFill/>
                    </a:ln>
                    <a:extLst>
                      <a:ext uri="{53640926-AAD7-44D8-BBD7-CCE9431645EC}">
                        <a14:shadowObscured xmlns:a14="http://schemas.microsoft.com/office/drawing/2010/main"/>
                      </a:ext>
                    </a:extLst>
                  </pic:spPr>
                </pic:pic>
              </a:graphicData>
            </a:graphic>
          </wp:inline>
        </w:drawing>
      </w:r>
    </w:p>
    <w:p w14:paraId="48047AAF" w14:textId="3A7A800C" w:rsidR="00FA168A" w:rsidRDefault="00FA168A" w:rsidP="00FA168A">
      <w:pPr>
        <w:pStyle w:val="Caption"/>
      </w:pPr>
      <w:bookmarkStart w:id="250" w:name="_Ref876860"/>
      <w:bookmarkStart w:id="251" w:name="_Toc3558387"/>
      <w:bookmarkStart w:id="252" w:name="_Toc54612658"/>
      <w:r>
        <w:t xml:space="preserve">Figure </w:t>
      </w:r>
      <w:r>
        <w:rPr>
          <w:noProof/>
        </w:rPr>
        <w:fldChar w:fldCharType="begin"/>
      </w:r>
      <w:r>
        <w:rPr>
          <w:noProof/>
        </w:rPr>
        <w:instrText xml:space="preserve"> SEQ Figure \* ARABIC </w:instrText>
      </w:r>
      <w:r>
        <w:rPr>
          <w:noProof/>
        </w:rPr>
        <w:fldChar w:fldCharType="separate"/>
      </w:r>
      <w:r w:rsidR="008A6C81">
        <w:rPr>
          <w:noProof/>
        </w:rPr>
        <w:t>44</w:t>
      </w:r>
      <w:r>
        <w:rPr>
          <w:noProof/>
        </w:rPr>
        <w:fldChar w:fldCharType="end"/>
      </w:r>
      <w:bookmarkEnd w:id="250"/>
      <w:r>
        <w:t>.</w:t>
      </w:r>
      <w:r w:rsidRPr="000C14CD">
        <w:t xml:space="preserve"> Length frequency distributions </w:t>
      </w:r>
      <w:r>
        <w:t xml:space="preserve">and age structures </w:t>
      </w:r>
      <w:r w:rsidRPr="000C14CD">
        <w:t xml:space="preserve">of </w:t>
      </w:r>
      <w:r>
        <w:t>freshwater catfish</w:t>
      </w:r>
      <w:r w:rsidRPr="00A41FBF">
        <w:t xml:space="preserve"> collected from the gorge geomorphic</w:t>
      </w:r>
      <w:r w:rsidRPr="00F0108E">
        <w:t xml:space="preserve"> zone of the LMR </w:t>
      </w:r>
      <w:r>
        <w:t>from</w:t>
      </w:r>
      <w:r w:rsidRPr="00F0108E">
        <w:t xml:space="preserve"> 2015</w:t>
      </w:r>
      <w:r>
        <w:t>–2019</w:t>
      </w:r>
      <w:r w:rsidRPr="00F0108E">
        <w:t>.</w:t>
      </w:r>
      <w:bookmarkEnd w:id="251"/>
      <w:bookmarkEnd w:id="252"/>
    </w:p>
    <w:p w14:paraId="6EE368EF" w14:textId="77777777" w:rsidR="00FA168A" w:rsidRPr="00650E92" w:rsidRDefault="00FA168A" w:rsidP="00FA168A">
      <w:pPr>
        <w:jc w:val="center"/>
        <w:rPr>
          <w:lang w:val="en-US"/>
        </w:rPr>
      </w:pPr>
      <w:r w:rsidRPr="00631D53">
        <w:rPr>
          <w:lang w:val="en-US"/>
        </w:rPr>
        <w:lastRenderedPageBreak/>
        <w:t xml:space="preserve"> </w:t>
      </w:r>
      <w:r w:rsidRPr="00631D53">
        <w:rPr>
          <w:noProof/>
          <w:lang w:eastAsia="en-AU"/>
        </w:rPr>
        <w:drawing>
          <wp:inline distT="0" distB="0" distL="0" distR="0" wp14:anchorId="20C6340F" wp14:editId="6679435D">
            <wp:extent cx="5906769" cy="6896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776" r="1914" b="39754"/>
                    <a:stretch/>
                  </pic:blipFill>
                  <pic:spPr bwMode="auto">
                    <a:xfrm>
                      <a:off x="0" y="0"/>
                      <a:ext cx="5930862" cy="6924228"/>
                    </a:xfrm>
                    <a:prstGeom prst="rect">
                      <a:avLst/>
                    </a:prstGeom>
                    <a:noFill/>
                    <a:ln>
                      <a:noFill/>
                    </a:ln>
                    <a:extLst>
                      <a:ext uri="{53640926-AAD7-44D8-BBD7-CCE9431645EC}">
                        <a14:shadowObscured xmlns:a14="http://schemas.microsoft.com/office/drawing/2010/main"/>
                      </a:ext>
                    </a:extLst>
                  </pic:spPr>
                </pic:pic>
              </a:graphicData>
            </a:graphic>
          </wp:inline>
        </w:drawing>
      </w:r>
    </w:p>
    <w:p w14:paraId="253D7F1A" w14:textId="687DBE73" w:rsidR="00FA168A" w:rsidRDefault="00FA168A" w:rsidP="00FA168A">
      <w:pPr>
        <w:pStyle w:val="Caption"/>
      </w:pPr>
      <w:bookmarkStart w:id="253" w:name="_Ref876868"/>
      <w:bookmarkStart w:id="254" w:name="_Toc3558388"/>
      <w:bookmarkStart w:id="255" w:name="_Toc54612659"/>
      <w:r>
        <w:t xml:space="preserve">Figure </w:t>
      </w:r>
      <w:r>
        <w:rPr>
          <w:noProof/>
        </w:rPr>
        <w:fldChar w:fldCharType="begin"/>
      </w:r>
      <w:r>
        <w:rPr>
          <w:noProof/>
        </w:rPr>
        <w:instrText xml:space="preserve"> SEQ Figure \* ARABIC </w:instrText>
      </w:r>
      <w:r>
        <w:rPr>
          <w:noProof/>
        </w:rPr>
        <w:fldChar w:fldCharType="separate"/>
      </w:r>
      <w:r w:rsidR="008A6C81">
        <w:rPr>
          <w:noProof/>
        </w:rPr>
        <w:t>45</w:t>
      </w:r>
      <w:r>
        <w:rPr>
          <w:noProof/>
        </w:rPr>
        <w:fldChar w:fldCharType="end"/>
      </w:r>
      <w:bookmarkEnd w:id="253"/>
      <w:r>
        <w:t>.</w:t>
      </w:r>
      <w:r w:rsidRPr="000C14CD">
        <w:t xml:space="preserve"> Length frequency distributions </w:t>
      </w:r>
      <w:r>
        <w:t xml:space="preserve">and age structures </w:t>
      </w:r>
      <w:r w:rsidRPr="000C14CD">
        <w:t xml:space="preserve">of </w:t>
      </w:r>
      <w:r>
        <w:t>Murray cod</w:t>
      </w:r>
      <w:r w:rsidRPr="00A41FBF">
        <w:t xml:space="preserve"> collected from the gorge geomorphic</w:t>
      </w:r>
      <w:r w:rsidRPr="00F0108E">
        <w:t xml:space="preserve"> zone of the LMR </w:t>
      </w:r>
      <w:r>
        <w:t>from</w:t>
      </w:r>
      <w:r w:rsidRPr="00F0108E">
        <w:t xml:space="preserve"> 2015</w:t>
      </w:r>
      <w:r>
        <w:t>–2019</w:t>
      </w:r>
      <w:r w:rsidRPr="00F0108E">
        <w:t>.</w:t>
      </w:r>
      <w:bookmarkEnd w:id="254"/>
      <w:bookmarkEnd w:id="255"/>
    </w:p>
    <w:p w14:paraId="4341E009" w14:textId="77777777" w:rsidR="00FA168A" w:rsidRDefault="00FA168A" w:rsidP="00FA168A">
      <w:pPr>
        <w:spacing w:before="0" w:after="160" w:line="259" w:lineRule="auto"/>
        <w:jc w:val="left"/>
        <w:rPr>
          <w:b/>
          <w:bCs/>
          <w:color w:val="auto"/>
          <w:sz w:val="20"/>
          <w:szCs w:val="18"/>
        </w:rPr>
      </w:pPr>
      <w:r>
        <w:br w:type="page"/>
      </w:r>
    </w:p>
    <w:p w14:paraId="513CA012" w14:textId="77777777" w:rsidR="00FA168A" w:rsidRDefault="00FA168A" w:rsidP="00FA168A">
      <w:pPr>
        <w:pStyle w:val="Caption"/>
      </w:pPr>
      <w:r w:rsidRPr="0024260A">
        <w:rPr>
          <w:noProof/>
          <w:lang w:eastAsia="en-AU"/>
        </w:rPr>
        <w:lastRenderedPageBreak/>
        <w:drawing>
          <wp:inline distT="0" distB="0" distL="0" distR="0" wp14:anchorId="08725B63" wp14:editId="58360645">
            <wp:extent cx="5913299" cy="5705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16481" cy="5708545"/>
                    </a:xfrm>
                    <a:prstGeom prst="rect">
                      <a:avLst/>
                    </a:prstGeom>
                    <a:noFill/>
                    <a:ln>
                      <a:noFill/>
                    </a:ln>
                  </pic:spPr>
                </pic:pic>
              </a:graphicData>
            </a:graphic>
          </wp:inline>
        </w:drawing>
      </w:r>
    </w:p>
    <w:p w14:paraId="7C1F055D" w14:textId="1043D218" w:rsidR="000759E9" w:rsidRDefault="00FA168A" w:rsidP="00FA168A">
      <w:pPr>
        <w:pStyle w:val="Caption"/>
      </w:pPr>
      <w:bookmarkStart w:id="256" w:name="_Ref12448143"/>
      <w:bookmarkStart w:id="257" w:name="_Toc54612660"/>
      <w:r>
        <w:t xml:space="preserve">Figure </w:t>
      </w:r>
      <w:r>
        <w:rPr>
          <w:noProof/>
        </w:rPr>
        <w:fldChar w:fldCharType="begin"/>
      </w:r>
      <w:r>
        <w:rPr>
          <w:noProof/>
        </w:rPr>
        <w:instrText xml:space="preserve"> SEQ Figure \* ARABIC </w:instrText>
      </w:r>
      <w:r>
        <w:rPr>
          <w:noProof/>
        </w:rPr>
        <w:fldChar w:fldCharType="separate"/>
      </w:r>
      <w:r w:rsidR="008A6C81">
        <w:rPr>
          <w:noProof/>
        </w:rPr>
        <w:t>46</w:t>
      </w:r>
      <w:r>
        <w:rPr>
          <w:noProof/>
        </w:rPr>
        <w:fldChar w:fldCharType="end"/>
      </w:r>
      <w:bookmarkEnd w:id="256"/>
      <w:r>
        <w:t xml:space="preserve">. </w:t>
      </w:r>
      <w:r w:rsidRPr="0024260A">
        <w:t xml:space="preserve">Length frequency distributions and age structures of </w:t>
      </w:r>
      <w:r>
        <w:t>bony herring</w:t>
      </w:r>
      <w:r w:rsidRPr="0024260A">
        <w:t xml:space="preserve"> collected from the gorge geom</w:t>
      </w:r>
      <w:r>
        <w:t>orphic zone of the LMR from 2016–2019.</w:t>
      </w:r>
      <w:bookmarkEnd w:id="257"/>
      <w:r w:rsidRPr="006F3F4D">
        <w:rPr>
          <w:lang w:val="en-US"/>
        </w:rPr>
        <w:t xml:space="preserve"> </w:t>
      </w:r>
    </w:p>
    <w:p w14:paraId="4C32B916" w14:textId="77777777" w:rsidR="00DC5D1B" w:rsidRPr="00E35C12" w:rsidRDefault="00DC5D1B" w:rsidP="00DC5D1B">
      <w:pPr>
        <w:pStyle w:val="Heading3"/>
      </w:pPr>
      <w:r>
        <w:rPr>
          <w:lang w:val="en-US"/>
        </w:rPr>
        <w:t>Evaluation</w:t>
      </w:r>
    </w:p>
    <w:p w14:paraId="47E91C2C" w14:textId="76433F85" w:rsidR="00DC5D1B" w:rsidRDefault="00F50472" w:rsidP="00DC5D1B">
      <w:r>
        <w:t>T</w:t>
      </w:r>
      <w:r w:rsidRPr="00F50472">
        <w:t xml:space="preserve">here are no CEWO evaluation questions for this indicator for the LMR Selected Area. </w:t>
      </w:r>
      <w:r w:rsidR="00DC5D1B">
        <w:t xml:space="preserve">The </w:t>
      </w:r>
      <w:r w:rsidR="00DC5D1B" w:rsidRPr="00DC5D1B">
        <w:t>Basin-scale evaluation of fish community responses to C</w:t>
      </w:r>
      <w:r w:rsidR="00DC5D1B">
        <w:t>ommonwealth environmental water</w:t>
      </w:r>
      <w:r w:rsidR="00DC5D1B" w:rsidRPr="00DC5D1B">
        <w:t xml:space="preserve"> is being undertaken by the Centre for Freshwater Ecosystems at La Trobe University.</w:t>
      </w:r>
      <w:r>
        <w:t xml:space="preserve"> </w:t>
      </w:r>
      <w:r w:rsidRPr="00F50472">
        <w:t>For this report, fish monitoring data were consolidated to evaluate a number of fish targets of DEW’s L</w:t>
      </w:r>
      <w:r>
        <w:t>ong-</w:t>
      </w:r>
      <w:r w:rsidRPr="00F50472">
        <w:t>T</w:t>
      </w:r>
      <w:r>
        <w:t xml:space="preserve">erm </w:t>
      </w:r>
      <w:r w:rsidRPr="00F50472">
        <w:t>W</w:t>
      </w:r>
      <w:r>
        <w:t xml:space="preserve">atering </w:t>
      </w:r>
      <w:r w:rsidRPr="00F50472">
        <w:t>P</w:t>
      </w:r>
      <w:r>
        <w:t>lan</w:t>
      </w:r>
      <w:r w:rsidR="0055328E">
        <w:t xml:space="preserve"> (Appendix C</w:t>
      </w:r>
      <w:r w:rsidRPr="00F50472">
        <w:t>).</w:t>
      </w:r>
    </w:p>
    <w:p w14:paraId="30A576CA" w14:textId="76E84698" w:rsidR="000759E9" w:rsidRDefault="00914280" w:rsidP="000759E9">
      <w:pPr>
        <w:pStyle w:val="Heading3"/>
      </w:pPr>
      <w:r w:rsidRPr="0000477E">
        <w:t>Discussion</w:t>
      </w:r>
      <w:r w:rsidR="000759E9" w:rsidRPr="000759E9">
        <w:t xml:space="preserve"> </w:t>
      </w:r>
    </w:p>
    <w:p w14:paraId="68553B9E" w14:textId="77777777" w:rsidR="00FA168A" w:rsidRDefault="00FA168A" w:rsidP="00FA168A">
      <w:r>
        <w:t>D</w:t>
      </w:r>
      <w:r w:rsidRPr="007E5574">
        <w:t>uring 2014</w:t>
      </w:r>
      <w:r>
        <w:t>-</w:t>
      </w:r>
      <w:r w:rsidRPr="007E5574">
        <w:t>15 and 2015</w:t>
      </w:r>
      <w:r>
        <w:t>-</w:t>
      </w:r>
      <w:r w:rsidRPr="007E5574">
        <w:t>16</w:t>
      </w:r>
      <w:r>
        <w:t>, relatively low (&lt;15,000 ML/d</w:t>
      </w:r>
      <w:r w:rsidRPr="007E5574">
        <w:t xml:space="preserve">), stable flows predominated in the LMR. </w:t>
      </w:r>
      <w:r>
        <w:t>In these years,</w:t>
      </w:r>
      <w:r w:rsidRPr="007E5574">
        <w:t xml:space="preserve"> small-bodied fish abundance and diversity were high. Abundances of flow-cued spawning species (i.e. golden perch and silver perch) </w:t>
      </w:r>
      <w:r w:rsidRPr="007E5574">
        <w:lastRenderedPageBreak/>
        <w:t>remained similar in both years</w:t>
      </w:r>
      <w:r>
        <w:t xml:space="preserve"> and overall,</w:t>
      </w:r>
      <w:r w:rsidRPr="001B257A">
        <w:t xml:space="preserve"> fish assemblage structure was characteristic of low flow</w:t>
      </w:r>
      <w:r>
        <w:t>s in the LMR</w:t>
      </w:r>
      <w:r w:rsidRPr="001B257A">
        <w:t xml:space="preserve"> </w:t>
      </w:r>
      <w:r>
        <w:t xml:space="preserve">and </w:t>
      </w:r>
      <w:r w:rsidRPr="001B257A">
        <w:t xml:space="preserve">similar to that during drought in 2007–2010 (Bice </w:t>
      </w:r>
      <w:r w:rsidRPr="001B257A">
        <w:rPr>
          <w:i/>
        </w:rPr>
        <w:t>et al.</w:t>
      </w:r>
      <w:r w:rsidRPr="001B257A">
        <w:t xml:space="preserve"> 2014).</w:t>
      </w:r>
    </w:p>
    <w:p w14:paraId="28DD1902" w14:textId="6394BBD9" w:rsidR="00FA168A" w:rsidRDefault="00FA168A" w:rsidP="00FA168A">
      <w:r>
        <w:t>In 2017, following flooding  in spring–</w:t>
      </w:r>
      <w:r w:rsidRPr="007E5574">
        <w:t>summer 2016</w:t>
      </w:r>
      <w:r>
        <w:t xml:space="preserve"> (peak flow ~94,600 ML/d)</w:t>
      </w:r>
      <w:r w:rsidRPr="007E5574">
        <w:t>, there was a significant change to the small- and large-bodied fish assemblages</w:t>
      </w:r>
      <w:r>
        <w:t>,</w:t>
      </w:r>
      <w:r w:rsidRPr="007E5574">
        <w:t xml:space="preserve"> with an overall decrease in the abundances of small-bodied species and an increase in the abundance of common carp. </w:t>
      </w:r>
      <w:r>
        <w:t>A reduction in</w:t>
      </w:r>
      <w:r w:rsidRPr="007E5574">
        <w:t xml:space="preserve"> submerged vegetation in the main channel of the LMR during 2016</w:t>
      </w:r>
      <w:r>
        <w:t>-</w:t>
      </w:r>
      <w:r w:rsidRPr="007E5574">
        <w:t xml:space="preserve">17, due to a combination of increased water depth/decreased light penetration and physical scour, likely resulted in </w:t>
      </w:r>
      <w:r>
        <w:t xml:space="preserve">a decrease in habitat availability and </w:t>
      </w:r>
      <w:r w:rsidRPr="007E5574">
        <w:t>decreased abundance of small-bodied fishes</w:t>
      </w:r>
      <w:r>
        <w:t xml:space="preserve"> (Bice </w:t>
      </w:r>
      <w:r w:rsidRPr="009D011B">
        <w:rPr>
          <w:i/>
        </w:rPr>
        <w:t>et al.</w:t>
      </w:r>
      <w:r>
        <w:t xml:space="preserve"> 2014)</w:t>
      </w:r>
      <w:r w:rsidRPr="007E5574">
        <w:t xml:space="preserve">. </w:t>
      </w:r>
      <w:r>
        <w:t>I</w:t>
      </w:r>
      <w:r w:rsidRPr="007E5574">
        <w:t>n 2017</w:t>
      </w:r>
      <w:r>
        <w:t>, i</w:t>
      </w:r>
      <w:r w:rsidRPr="007E5574">
        <w:t>ncreased abundance of common carp appeared to be driven by a large recruitment event in 2016</w:t>
      </w:r>
      <w:r>
        <w:t>-</w:t>
      </w:r>
      <w:r w:rsidRPr="007E5574">
        <w:t xml:space="preserve">17 associated with flooding. Following a recession in water levels in summer 2017, large numbers of age 0+ common carp likely entered the main channel from off-channel floodplain and wetland habitats (their typical spawning habitat) and were captured during sampling in autumn and winter 2017. </w:t>
      </w:r>
    </w:p>
    <w:p w14:paraId="451517D3" w14:textId="6F36CE94" w:rsidR="00FA168A" w:rsidRDefault="00FA168A" w:rsidP="00FA168A">
      <w:r>
        <w:t>The fish</w:t>
      </w:r>
      <w:r w:rsidRPr="00C06FFF">
        <w:t xml:space="preserve"> assemblage </w:t>
      </w:r>
      <w:r>
        <w:t xml:space="preserve">in 2017 </w:t>
      </w:r>
      <w:r w:rsidRPr="00C06FFF">
        <w:t xml:space="preserve">was more typical of high flows, similar to the one in 2010–2012 (Bice </w:t>
      </w:r>
      <w:r w:rsidRPr="00C06FFF">
        <w:rPr>
          <w:i/>
        </w:rPr>
        <w:t>et al.</w:t>
      </w:r>
      <w:r w:rsidRPr="00C06FFF">
        <w:t xml:space="preserve"> 2014). </w:t>
      </w:r>
      <w:r>
        <w:t>Nevertheless</w:t>
      </w:r>
      <w:r w:rsidRPr="00C06FFF">
        <w:t>, in 2016</w:t>
      </w:r>
      <w:r>
        <w:t>-</w:t>
      </w:r>
      <w:r w:rsidRPr="00C06FFF">
        <w:t>17</w:t>
      </w:r>
      <w:r>
        <w:t xml:space="preserve">, </w:t>
      </w:r>
      <w:r w:rsidRPr="00C06FFF">
        <w:t xml:space="preserve">recruitment of native, large-bodied flow-cued spawners (e.g. golden perch) was negligible, despite a flow regime that was </w:t>
      </w:r>
      <w:r>
        <w:t xml:space="preserve">potentially </w:t>
      </w:r>
      <w:r w:rsidRPr="00C06FFF">
        <w:t>conducive to spawning of these species</w:t>
      </w:r>
      <w:r>
        <w:t xml:space="preserve"> (</w:t>
      </w:r>
      <w:r w:rsidRPr="007E5574">
        <w:rPr>
          <w:bCs/>
        </w:rPr>
        <w:t>Mallen-Cooper and Stuart 2003; Zampatti and Leigh 2013a; 2013b</w:t>
      </w:r>
      <w:r w:rsidRPr="007E5574">
        <w:t>) (also see Section</w:t>
      </w:r>
      <w:r>
        <w:t xml:space="preserve"> </w:t>
      </w:r>
      <w:r w:rsidR="005C7926">
        <w:fldChar w:fldCharType="begin"/>
      </w:r>
      <w:r w:rsidR="005C7926">
        <w:instrText xml:space="preserve"> REF _Ref521509492 \r \h </w:instrText>
      </w:r>
      <w:r w:rsidR="005C7926">
        <w:fldChar w:fldCharType="separate"/>
      </w:r>
      <w:r w:rsidR="00A20F12">
        <w:t>2.6</w:t>
      </w:r>
      <w:r w:rsidR="005C7926">
        <w:fldChar w:fldCharType="end"/>
      </w:r>
      <w:r>
        <w:t>)</w:t>
      </w:r>
      <w:r w:rsidRPr="00C06FFF">
        <w:t xml:space="preserve">. </w:t>
      </w:r>
      <w:r>
        <w:t>It is possible, that water hypoxia, associated with blackwater</w:t>
      </w:r>
      <w:r w:rsidRPr="00C06FFF">
        <w:t xml:space="preserve"> during the </w:t>
      </w:r>
      <w:r>
        <w:t>spring–early summer</w:t>
      </w:r>
      <w:r w:rsidRPr="00C06FFF">
        <w:t xml:space="preserve"> spawning season</w:t>
      </w:r>
      <w:r w:rsidR="00684A45">
        <w:t xml:space="preserve"> (Ye </w:t>
      </w:r>
      <w:r w:rsidR="00684A45" w:rsidRPr="00684A45">
        <w:rPr>
          <w:i/>
        </w:rPr>
        <w:t>et al.</w:t>
      </w:r>
      <w:r w:rsidR="00684A45">
        <w:t xml:space="preserve"> 2018)</w:t>
      </w:r>
      <w:r>
        <w:t>,</w:t>
      </w:r>
      <w:r w:rsidRPr="00C06FFF">
        <w:t xml:space="preserve"> imp</w:t>
      </w:r>
      <w:r>
        <w:t>acted</w:t>
      </w:r>
      <w:r w:rsidRPr="00C06FFF">
        <w:t xml:space="preserve"> the survival of eggs and larvae.</w:t>
      </w:r>
    </w:p>
    <w:p w14:paraId="553FD909" w14:textId="453B4961" w:rsidR="00FA168A" w:rsidRDefault="00FA168A" w:rsidP="00FA168A">
      <w:r>
        <w:t>Following in-channel flows (up to 17,800 ML/d) in spring–early summer 2017-18,</w:t>
      </w:r>
      <w:r w:rsidRPr="004A2D68">
        <w:t xml:space="preserve"> </w:t>
      </w:r>
      <w:r>
        <w:t xml:space="preserve">small-bodied fish species composition and abundance reverted back to that of pre-flood conditions (i.e. 2016 and 2015), presumably due to structural and hydraulic habitats (i.e. submerged vegetation and stable water levels) conducive to small-bodied fish recruitment in the main river channel. The large-bodied fish assemblage trended towards one typical of ‘low flows’ (e.g. 2016, 2015 and 2008, Bice </w:t>
      </w:r>
      <w:r w:rsidRPr="00BE59DF">
        <w:rPr>
          <w:i/>
        </w:rPr>
        <w:t>et al.</w:t>
      </w:r>
      <w:r>
        <w:t xml:space="preserve"> 2014) due to a reduction of common carp abundance in 2018, relative to 2017. Common carp abundance, however, was still significantly greater in 2018, relative to 2016 and 2015, indicating the progression of fish from the 2016-17 cohort (age 0+) into the population as age 1+ (Ye </w:t>
      </w:r>
      <w:r w:rsidRPr="006B73FC">
        <w:rPr>
          <w:i/>
        </w:rPr>
        <w:t>et al.</w:t>
      </w:r>
      <w:r>
        <w:t xml:space="preserve"> 2019). </w:t>
      </w:r>
      <w:r w:rsidRPr="009D091B">
        <w:t xml:space="preserve">In 2019, following </w:t>
      </w:r>
      <w:r>
        <w:t>similar hydrological conditions to 2018 (i.e. low, within channel flows &lt;1</w:t>
      </w:r>
      <w:r w:rsidR="00C44D6C">
        <w:t>8</w:t>
      </w:r>
      <w:r>
        <w:t xml:space="preserve">,000 ML/d), the small- and large-bodied fish assemblages remained comparable to the previous year. Common carp abundance, however, continued to decline in 2019 to levels similar to 2015 and 2016.  </w:t>
      </w:r>
    </w:p>
    <w:p w14:paraId="0D7610E1" w14:textId="2AAE9942" w:rsidR="00FA168A" w:rsidRPr="009D091B" w:rsidRDefault="00FA168A" w:rsidP="00FA168A">
      <w:r w:rsidRPr="009D091B">
        <w:t>Based on electrofishing length frequency data, no recruitment (to age 0+) was observed for freshwater catfish in the LMR from 2014</w:t>
      </w:r>
      <w:r>
        <w:t>–20</w:t>
      </w:r>
      <w:r>
        <w:softHyphen/>
      </w:r>
      <w:r w:rsidRPr="009D091B">
        <w:t>1</w:t>
      </w:r>
      <w:r>
        <w:t>9</w:t>
      </w:r>
      <w:r w:rsidRPr="009D091B">
        <w:t xml:space="preserve">. In the LMR, </w:t>
      </w:r>
      <w:r>
        <w:t xml:space="preserve">the </w:t>
      </w:r>
      <w:r w:rsidRPr="009D091B">
        <w:t xml:space="preserve">spawning biomass </w:t>
      </w:r>
      <w:r>
        <w:t xml:space="preserve">of freshwater catfish may be historically low </w:t>
      </w:r>
      <w:r w:rsidRPr="009D091B">
        <w:t xml:space="preserve">(Ye </w:t>
      </w:r>
      <w:r w:rsidRPr="009D091B">
        <w:rPr>
          <w:i/>
        </w:rPr>
        <w:t>et al.</w:t>
      </w:r>
      <w:r w:rsidRPr="009D091B">
        <w:t xml:space="preserve"> 2015</w:t>
      </w:r>
      <w:r w:rsidR="004F684A">
        <w:t>b</w:t>
      </w:r>
      <w:r w:rsidRPr="009D091B">
        <w:t>)</w:t>
      </w:r>
      <w:r>
        <w:t xml:space="preserve"> and their </w:t>
      </w:r>
      <w:r w:rsidRPr="009D091B">
        <w:t>recruitment dynamics are poorly understood</w:t>
      </w:r>
      <w:r w:rsidR="00C44D6C">
        <w:t>.</w:t>
      </w:r>
    </w:p>
    <w:p w14:paraId="5A1135BC" w14:textId="12F619A9" w:rsidR="00FA168A" w:rsidRPr="00FA168A" w:rsidRDefault="00FA168A" w:rsidP="00FA168A">
      <w:r>
        <w:t xml:space="preserve">From 2015–2019, regular recruitment of Murray cod (i.e. fish &lt;150 mm TL) was observed in the LMR, including </w:t>
      </w:r>
      <w:r w:rsidR="00810140">
        <w:t>during</w:t>
      </w:r>
      <w:r>
        <w:t xml:space="preserve"> years following an in-ch</w:t>
      </w:r>
      <w:r w:rsidR="00810140">
        <w:t>annel flow pulse (15,000–18,000 </w:t>
      </w:r>
      <w:r>
        <w:t>ML/d) and a high, overbank flow (&gt;90,000 ML/d), but also during three years of low, stable, in-channel flows (&lt;12,000 ML/d). Furthermore, these cohorts have generally persisted in the population, although were not sampled during 2019</w:t>
      </w:r>
      <w:r w:rsidR="00EE1659">
        <w:t>, likely due to low abundance and/or inadequate sampling effort</w:t>
      </w:r>
      <w:r>
        <w:t>. These results contrast with data collected from 2003–</w:t>
      </w:r>
      <w:r>
        <w:softHyphen/>
        <w:t xml:space="preserve">2010, </w:t>
      </w:r>
      <w:r>
        <w:lastRenderedPageBreak/>
        <w:t xml:space="preserve">during the Millennium Drought, when Murray cod recruitment, measured as abundance of YOY in autumn, was limited in the predominantly lentic main channel habitats of the LMR. Subsequently, recruitment was observed in association with spawning that occurred in high flow years from 2010–2013 (Zampatti </w:t>
      </w:r>
      <w:r w:rsidRPr="00AC182A">
        <w:rPr>
          <w:i/>
        </w:rPr>
        <w:t>et al.</w:t>
      </w:r>
      <w:r>
        <w:t xml:space="preserve"> 2014). The mechanisms that facilitate recruitment of Murray cod (to YOY) in the LMR are unclear, but likely relate to enhanced survival of early life stages associated with riverine hydraulics and productivity. The CEWO Monitoring, Evaluation and Research (MER) Project aims to explore these mechanisms by assessing aspects of Murray cod recruitment (e.g. abundance, growth, condition) in association with flow.</w:t>
      </w:r>
    </w:p>
    <w:p w14:paraId="1AC5BA31" w14:textId="004FAD6C" w:rsidR="006B1102" w:rsidRDefault="006B1102" w:rsidP="006B1102">
      <w:pPr>
        <w:pStyle w:val="Heading3"/>
      </w:pPr>
      <w:r>
        <w:t>Management implications</w:t>
      </w:r>
      <w:r w:rsidRPr="000759E9">
        <w:t xml:space="preserve"> </w:t>
      </w:r>
    </w:p>
    <w:p w14:paraId="217C0BD0" w14:textId="47C984C4" w:rsidR="006B1102" w:rsidRDefault="006B1102" w:rsidP="006B1102">
      <w:r w:rsidRPr="006B1102">
        <w:t>Prolonged low, in-channel flows (&lt;15,000 ML/d) promote hydraulic (e.g. lentic) and structural (submerged plant) habitat conditions suitable for low flow generalist species, e.g. small-bodied species. Increased variability in the annual flow regime</w:t>
      </w:r>
      <w:r>
        <w:t xml:space="preserve"> that includes large, overbank (&gt;45,000 ML/d) flows</w:t>
      </w:r>
      <w:r w:rsidRPr="006B1102">
        <w:t xml:space="preserve"> will lead to increased recruitment of a range of species with different life histories (e.g. flow-dependant), promoting diversity and resilience in the fish assemblage</w:t>
      </w:r>
      <w:r w:rsidR="004D623B">
        <w:t>. These desired flow outcomes may not be achieved with environmental water due to large volumes of water required and/or operational constraints. Nevertheless, coordinated environmental water delivery could contribute to within-channel flows ~20,000 ML/d and thereby promote variability in the annual flow regime</w:t>
      </w:r>
      <w:r w:rsidR="00D672AF">
        <w:t>, including hydraulics</w:t>
      </w:r>
      <w:r w:rsidR="004D623B">
        <w:t>.</w:t>
      </w:r>
    </w:p>
    <w:p w14:paraId="65457538" w14:textId="4DC53481" w:rsidR="00FA168A" w:rsidRDefault="003C0EBB" w:rsidP="00622990">
      <w:pPr>
        <w:pStyle w:val="Heading3"/>
      </w:pPr>
      <w:r w:rsidRPr="003C0EBB">
        <w:t>Conclusion</w:t>
      </w:r>
    </w:p>
    <w:p w14:paraId="0EB78AB2" w14:textId="08B42772" w:rsidR="00FA168A" w:rsidRDefault="00FA168A" w:rsidP="00FA168A">
      <w:r>
        <w:t>During</w:t>
      </w:r>
      <w:r w:rsidRPr="00732CA7">
        <w:t xml:space="preserve"> 2015 and 2016</w:t>
      </w:r>
      <w:r>
        <w:t>, i</w:t>
      </w:r>
      <w:r w:rsidRPr="00732CA7">
        <w:t xml:space="preserve">n the main channel of the LMR, fish assemblages were characterised by high abundances of small-bodied species and a lack of recruitment of native, large-bodied flow-cued spawners. This fish assemblage structure was similar to that during drought in 2007–2010 (Bice </w:t>
      </w:r>
      <w:r w:rsidRPr="00AC182A">
        <w:rPr>
          <w:i/>
        </w:rPr>
        <w:t>et al.</w:t>
      </w:r>
      <w:r w:rsidRPr="00732CA7">
        <w:t xml:space="preserve"> 2014) and characteristic of a low flow scenario. Following high flows in 2016-17, </w:t>
      </w:r>
      <w:r w:rsidR="00077056">
        <w:t>the fish assemblage</w:t>
      </w:r>
      <w:r w:rsidRPr="00732CA7">
        <w:t xml:space="preserve"> shifted towards one characterised by low abundances of small-bodied species and </w:t>
      </w:r>
      <w:r w:rsidR="00B45318">
        <w:t xml:space="preserve">high abundance of </w:t>
      </w:r>
      <w:r w:rsidRPr="00732CA7">
        <w:t xml:space="preserve">a large-bodied species, common carp. This assemblage was more typical of high flows, similar to 2010–2012 (Bice </w:t>
      </w:r>
      <w:r w:rsidRPr="00AC182A">
        <w:rPr>
          <w:i/>
        </w:rPr>
        <w:t>et al.</w:t>
      </w:r>
      <w:r w:rsidRPr="00732CA7">
        <w:t xml:space="preserve"> 2014). </w:t>
      </w:r>
      <w:r w:rsidR="006069E5">
        <w:t>Nevertheless</w:t>
      </w:r>
      <w:r w:rsidR="006069E5" w:rsidRPr="00732CA7">
        <w:t>, recruitment of native, large-bodied flow-cued spawners (e.g. golden perch) was negligible in 2016-17,</w:t>
      </w:r>
      <w:r w:rsidR="00D21A7D">
        <w:t xml:space="preserve"> likely due to water hypoxia associated with the blackwater event</w:t>
      </w:r>
      <w:r w:rsidR="006069E5" w:rsidRPr="00732CA7">
        <w:t xml:space="preserve">. </w:t>
      </w:r>
      <w:r w:rsidR="006069E5">
        <w:t xml:space="preserve">During </w:t>
      </w:r>
      <w:r>
        <w:t>2018 and 2019, a return to low, in-channel flows (&lt;18,000 ML/d) resulted in the fish assemblage trending</w:t>
      </w:r>
      <w:r w:rsidRPr="00732CA7">
        <w:t xml:space="preserve"> back towards that of 2015 and 2016, following</w:t>
      </w:r>
      <w:r>
        <w:t>:</w:t>
      </w:r>
      <w:r w:rsidRPr="00732CA7">
        <w:t xml:space="preserve"> an increase </w:t>
      </w:r>
      <w:r>
        <w:t>in</w:t>
      </w:r>
      <w:r w:rsidRPr="00732CA7">
        <w:t xml:space="preserve"> small-bodied </w:t>
      </w:r>
      <w:r>
        <w:t xml:space="preserve">fish </w:t>
      </w:r>
      <w:r w:rsidRPr="00732CA7">
        <w:t>abundance</w:t>
      </w:r>
      <w:r>
        <w:t>;</w:t>
      </w:r>
      <w:r w:rsidRPr="00732CA7">
        <w:t xml:space="preserve"> a lack of recruitment from native, flow-cued spawners</w:t>
      </w:r>
      <w:r>
        <w:t>; and a decrease in</w:t>
      </w:r>
      <w:r w:rsidRPr="00732CA7">
        <w:t xml:space="preserve"> common carp abundance.</w:t>
      </w:r>
    </w:p>
    <w:p w14:paraId="40ED3433" w14:textId="1D732454" w:rsidR="00914280" w:rsidRDefault="003C0EBB" w:rsidP="00FA168A">
      <w:pPr>
        <w:rPr>
          <w:rFonts w:eastAsiaTheme="majorEastAsia"/>
        </w:rPr>
      </w:pPr>
      <w:r w:rsidRPr="003C0EBB">
        <w:rPr>
          <w:rFonts w:eastAsiaTheme="majorEastAsia"/>
        </w:rPr>
        <w:t xml:space="preserve"> </w:t>
      </w:r>
      <w:r w:rsidR="00914280">
        <w:br w:type="page"/>
      </w:r>
    </w:p>
    <w:p w14:paraId="7369D1C2" w14:textId="0C46315B" w:rsidR="00D9103F" w:rsidRDefault="00D9103F" w:rsidP="00914280">
      <w:pPr>
        <w:pStyle w:val="Heading1"/>
      </w:pPr>
      <w:bookmarkStart w:id="258" w:name="_Ref50131606"/>
      <w:bookmarkStart w:id="259" w:name="_Ref432499914"/>
      <w:bookmarkStart w:id="260" w:name="_Toc441838737"/>
      <w:bookmarkStart w:id="261" w:name="_Toc3558342"/>
      <w:bookmarkStart w:id="262" w:name="_Toc54612603"/>
      <w:r>
        <w:lastRenderedPageBreak/>
        <w:t>Contingency Monitoring</w:t>
      </w:r>
      <w:bookmarkEnd w:id="258"/>
      <w:bookmarkEnd w:id="262"/>
    </w:p>
    <w:p w14:paraId="492029A3" w14:textId="5D2D07C3" w:rsidR="00916182" w:rsidRDefault="00916182" w:rsidP="00916182">
      <w:pPr>
        <w:pStyle w:val="Heading2"/>
      </w:pPr>
      <w:bookmarkStart w:id="263" w:name="_Toc54612604"/>
      <w:r>
        <w:t>Background</w:t>
      </w:r>
      <w:bookmarkEnd w:id="263"/>
    </w:p>
    <w:p w14:paraId="600A0E15" w14:textId="1E1EB4B8" w:rsidR="000B3D67" w:rsidRPr="000301C5" w:rsidRDefault="00B627AE" w:rsidP="000301C5">
      <w:r>
        <w:t xml:space="preserve">Contingency monitoring activities will be undertaken during MER under different flow scenarios to support current monitoring or undertake additional short-term activities to inform environmental water use planning and management. </w:t>
      </w:r>
      <w:r w:rsidR="000B3D67" w:rsidRPr="000301C5">
        <w:t xml:space="preserve">During 2019-20, </w:t>
      </w:r>
      <w:r w:rsidR="00510B38" w:rsidRPr="000301C5">
        <w:t>contingency monitoring funding supplemented existing m</w:t>
      </w:r>
      <w:r w:rsidR="00916182">
        <w:t xml:space="preserve">onitoring of lamprey migration </w:t>
      </w:r>
      <w:r w:rsidR="00510B38" w:rsidRPr="000301C5">
        <w:t>funded under the Murray-Darling Basin Authority (</w:t>
      </w:r>
      <w:r w:rsidR="00916182">
        <w:t>MDBA) The Living Murray program.</w:t>
      </w:r>
      <w:r w:rsidR="00510B38" w:rsidRPr="000301C5">
        <w:t xml:space="preserve"> </w:t>
      </w:r>
      <w:r w:rsidR="00916182">
        <w:t xml:space="preserve">These additional resources </w:t>
      </w:r>
      <w:r w:rsidR="00510B38" w:rsidRPr="000301C5">
        <w:t>ensure</w:t>
      </w:r>
      <w:r w:rsidR="00916182">
        <w:t>d</w:t>
      </w:r>
      <w:r w:rsidR="00510B38" w:rsidRPr="000301C5">
        <w:t xml:space="preserve"> an appropriate level of monitoring to assess abundance and movement</w:t>
      </w:r>
      <w:r w:rsidR="00916182">
        <w:t xml:space="preserve"> of lamprey</w:t>
      </w:r>
      <w:r w:rsidR="00510B38" w:rsidRPr="000301C5">
        <w:t xml:space="preserve">, and the contribution of Commonwealth environmental water to connectivity and migration of lamprey. </w:t>
      </w:r>
      <w:r w:rsidR="00916182">
        <w:t xml:space="preserve">A summary of the key findings and evaluation are presented below. Detailed methods, results and discussion are reported in Bice </w:t>
      </w:r>
      <w:r w:rsidR="00916182" w:rsidRPr="00916182">
        <w:rPr>
          <w:i/>
        </w:rPr>
        <w:t>et al.</w:t>
      </w:r>
      <w:r w:rsidR="00916182">
        <w:t xml:space="preserve"> (2020).</w:t>
      </w:r>
    </w:p>
    <w:p w14:paraId="2E425D6A" w14:textId="087677BE" w:rsidR="00916182" w:rsidRPr="00916182" w:rsidRDefault="00B627AE" w:rsidP="00916182">
      <w:pPr>
        <w:pStyle w:val="Heading2"/>
      </w:pPr>
      <w:bookmarkStart w:id="264" w:name="_Toc54612605"/>
      <w:r>
        <w:t>L</w:t>
      </w:r>
      <w:r w:rsidR="00A35E6B">
        <w:t>amprey migration in 2019-20:</w:t>
      </w:r>
      <w:r>
        <w:t xml:space="preserve"> k</w:t>
      </w:r>
      <w:r w:rsidR="00916182" w:rsidRPr="00916182">
        <w:t>ey findings and evaluation</w:t>
      </w:r>
      <w:bookmarkEnd w:id="264"/>
    </w:p>
    <w:p w14:paraId="62F3B9C0" w14:textId="32EF221F" w:rsidR="00D9103F" w:rsidRDefault="000301C5">
      <w:pPr>
        <w:spacing w:before="0" w:after="160" w:line="259" w:lineRule="auto"/>
        <w:jc w:val="left"/>
        <w:rPr>
          <w:rFonts w:eastAsiaTheme="majorEastAsia" w:cstheme="majorBidi"/>
          <w:b/>
          <w:bCs/>
          <w:caps/>
          <w:color w:val="44546A" w:themeColor="text2"/>
          <w:sz w:val="32"/>
          <w:szCs w:val="28"/>
        </w:rPr>
      </w:pPr>
      <w:r>
        <w:rPr>
          <w:highlight w:val="yellow"/>
        </w:rPr>
        <w:t>Summary of</w:t>
      </w:r>
      <w:r w:rsidR="004B7487">
        <w:rPr>
          <w:highlight w:val="yellow"/>
        </w:rPr>
        <w:t xml:space="preserve"> </w:t>
      </w:r>
      <w:r w:rsidR="00D9103F" w:rsidRPr="000301C5">
        <w:rPr>
          <w:highlight w:val="yellow"/>
        </w:rPr>
        <w:t>lamprey</w:t>
      </w:r>
      <w:r w:rsidR="004B7487" w:rsidRPr="000301C5">
        <w:rPr>
          <w:highlight w:val="yellow"/>
        </w:rPr>
        <w:t xml:space="preserve"> </w:t>
      </w:r>
      <w:r w:rsidRPr="000301C5">
        <w:rPr>
          <w:highlight w:val="yellow"/>
        </w:rPr>
        <w:t>findings and CEW evaluation to be added</w:t>
      </w:r>
      <w:r w:rsidR="00D9103F">
        <w:br w:type="page"/>
      </w:r>
    </w:p>
    <w:p w14:paraId="34FF56AC" w14:textId="3DA0F56A" w:rsidR="004240C5" w:rsidRDefault="00914280" w:rsidP="00914280">
      <w:pPr>
        <w:pStyle w:val="Heading1"/>
      </w:pPr>
      <w:bookmarkStart w:id="265" w:name="_Toc54612606"/>
      <w:r w:rsidRPr="00A32F9D">
        <w:lastRenderedPageBreak/>
        <w:t xml:space="preserve">Synthesis and </w:t>
      </w:r>
      <w:r w:rsidR="009472A8">
        <w:t>E</w:t>
      </w:r>
      <w:r w:rsidRPr="00A32F9D">
        <w:t>valuation</w:t>
      </w:r>
      <w:bookmarkEnd w:id="259"/>
      <w:bookmarkEnd w:id="260"/>
      <w:bookmarkEnd w:id="261"/>
      <w:bookmarkEnd w:id="265"/>
    </w:p>
    <w:p w14:paraId="10849B15" w14:textId="12DB3E93" w:rsidR="00D752A9" w:rsidRDefault="00720638" w:rsidP="009654D5">
      <w:r w:rsidRPr="00720638">
        <w:rPr>
          <w:highlight w:val="yellow"/>
        </w:rPr>
        <w:t>To be updated</w:t>
      </w:r>
      <w:r w:rsidR="003C5244" w:rsidRPr="00E75F1A">
        <w:t xml:space="preserve"> </w:t>
      </w:r>
    </w:p>
    <w:p w14:paraId="6789E646" w14:textId="0943D16F" w:rsidR="00D752A9" w:rsidRDefault="00D752A9">
      <w:pPr>
        <w:spacing w:before="0" w:after="160" w:line="259" w:lineRule="auto"/>
        <w:jc w:val="left"/>
        <w:sectPr w:rsidR="00D752A9">
          <w:pgSz w:w="11906" w:h="16838"/>
          <w:pgMar w:top="1440" w:right="1440" w:bottom="1440" w:left="1440" w:header="708" w:footer="708" w:gutter="0"/>
          <w:cols w:space="708"/>
          <w:docGrid w:linePitch="360"/>
        </w:sectPr>
      </w:pPr>
    </w:p>
    <w:p w14:paraId="24DEAAD3" w14:textId="69C44D14" w:rsidR="002241AB" w:rsidRDefault="002241AB" w:rsidP="00782239">
      <w:pPr>
        <w:pStyle w:val="Captions"/>
      </w:pPr>
      <w:bookmarkStart w:id="266" w:name="_Ref506912378"/>
      <w:bookmarkStart w:id="267" w:name="_Toc3558399"/>
      <w:bookmarkStart w:id="268" w:name="_Toc54612685"/>
      <w:r w:rsidRPr="00F55DF6">
        <w:lastRenderedPageBreak/>
        <w:t xml:space="preserve">Table </w:t>
      </w:r>
      <w:r>
        <w:rPr>
          <w:noProof/>
        </w:rPr>
        <w:fldChar w:fldCharType="begin"/>
      </w:r>
      <w:r>
        <w:rPr>
          <w:noProof/>
        </w:rPr>
        <w:instrText xml:space="preserve"> SEQ Table \* ARABIC </w:instrText>
      </w:r>
      <w:r>
        <w:rPr>
          <w:noProof/>
        </w:rPr>
        <w:fldChar w:fldCharType="separate"/>
      </w:r>
      <w:r w:rsidR="00A20F12">
        <w:rPr>
          <w:noProof/>
        </w:rPr>
        <w:t>25</w:t>
      </w:r>
      <w:r>
        <w:rPr>
          <w:noProof/>
        </w:rPr>
        <w:fldChar w:fldCharType="end"/>
      </w:r>
      <w:bookmarkEnd w:id="266"/>
      <w:r w:rsidRPr="00F55DF6">
        <w:t>.</w:t>
      </w:r>
      <w:r w:rsidR="007A4951" w:rsidRPr="00F55DF6">
        <w:t xml:space="preserve"> </w:t>
      </w:r>
      <w:r w:rsidRPr="00F55DF6">
        <w:t>CEWO evaluation questions by indicators</w:t>
      </w:r>
      <w:r>
        <w:t xml:space="preserve"> for the Lower Murray</w:t>
      </w:r>
      <w:r w:rsidR="002B0A25">
        <w:t>, which includes the Lower Murray</w:t>
      </w:r>
      <w:r>
        <w:t xml:space="preserve"> River (LMR)</w:t>
      </w:r>
      <w:r w:rsidR="00B560F6" w:rsidRPr="00B560F6">
        <w:t xml:space="preserve"> </w:t>
      </w:r>
      <w:r w:rsidR="00B560F6">
        <w:t>and the Coorong, Lower Lakes and Murray Mouth (CLLMM)</w:t>
      </w:r>
      <w:r w:rsidRPr="00F55DF6">
        <w:t xml:space="preserve">. Evaluation questions are sourced or adapted from Gawne </w:t>
      </w:r>
      <w:r w:rsidRPr="00F55DF6">
        <w:rPr>
          <w:i/>
        </w:rPr>
        <w:t>et al.</w:t>
      </w:r>
      <w:r w:rsidRPr="00F55DF6">
        <w:t xml:space="preserve"> (2014). </w:t>
      </w:r>
      <w:r>
        <w:t>Evaluation</w:t>
      </w:r>
      <w:r w:rsidRPr="00123FD2">
        <w:t xml:space="preserve"> of CEW for </w:t>
      </w:r>
      <w:r w:rsidR="00C8143A">
        <w:t>hydraulic and matter t</w:t>
      </w:r>
      <w:r w:rsidRPr="00123FD2">
        <w:t xml:space="preserve">ransport </w:t>
      </w:r>
      <w:r w:rsidR="00C8143A">
        <w:t xml:space="preserve">questions </w:t>
      </w:r>
      <w:r w:rsidRPr="00123FD2">
        <w:t>is based on modelled data.</w:t>
      </w:r>
      <w:r>
        <w:t xml:space="preserve"> </w:t>
      </w:r>
      <w:r w:rsidRPr="00F55DF6">
        <w:t>CEW</w:t>
      </w:r>
      <w:r w:rsidRPr="00D7271F">
        <w:t xml:space="preserve"> = C</w:t>
      </w:r>
      <w:r w:rsidR="00C8143A">
        <w:t>ommonwealth environmental water</w:t>
      </w:r>
      <w:r w:rsidRPr="00D7271F">
        <w:t>.</w:t>
      </w:r>
      <w:bookmarkEnd w:id="267"/>
      <w:r w:rsidR="00C8143A">
        <w:t xml:space="preserve"> Refer to the evaluation in respective indicator sections (Section </w:t>
      </w:r>
      <w:r w:rsidR="00C8143A">
        <w:fldChar w:fldCharType="begin"/>
      </w:r>
      <w:r w:rsidR="00C8143A">
        <w:instrText xml:space="preserve"> REF _Ref15904940 \r \h </w:instrText>
      </w:r>
      <w:r w:rsidR="00C8143A">
        <w:fldChar w:fldCharType="separate"/>
      </w:r>
      <w:r w:rsidR="00A20F12">
        <w:t>2</w:t>
      </w:r>
      <w:r w:rsidR="00C8143A">
        <w:fldChar w:fldCharType="end"/>
      </w:r>
      <w:r w:rsidR="00C8143A">
        <w:t>) for more detail</w:t>
      </w:r>
      <w:commentRangeStart w:id="269"/>
      <w:r w:rsidR="00C8143A">
        <w:t>.</w:t>
      </w:r>
      <w:commentRangeEnd w:id="269"/>
      <w:r w:rsidR="00720638">
        <w:rPr>
          <w:rStyle w:val="CommentReference"/>
          <w:rFonts w:eastAsia="Times New Roman" w:cs="Times New Roman"/>
          <w:b w:val="0"/>
          <w:bCs w:val="0"/>
          <w:color w:val="000000"/>
          <w:kern w:val="28"/>
          <w:lang w:val="en-AU"/>
        </w:rPr>
        <w:commentReference w:id="269"/>
      </w:r>
      <w:bookmarkEnd w:id="268"/>
    </w:p>
    <w:tbl>
      <w:tblPr>
        <w:tblW w:w="548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056"/>
        <w:gridCol w:w="710"/>
        <w:gridCol w:w="710"/>
        <w:gridCol w:w="704"/>
        <w:gridCol w:w="714"/>
        <w:gridCol w:w="714"/>
        <w:gridCol w:w="704"/>
      </w:tblGrid>
      <w:tr w:rsidR="00720638" w:rsidRPr="0033194D" w14:paraId="29FCE163" w14:textId="628EA83A" w:rsidTr="00403A37">
        <w:trPr>
          <w:cantSplit/>
          <w:trHeight w:val="255"/>
          <w:tblHeader/>
        </w:trPr>
        <w:tc>
          <w:tcPr>
            <w:tcW w:w="3610" w:type="pct"/>
            <w:vMerge w:val="restart"/>
            <w:tcBorders>
              <w:top w:val="single" w:sz="4" w:space="0" w:color="auto"/>
              <w:left w:val="single" w:sz="4" w:space="0" w:color="auto"/>
              <w:right w:val="single" w:sz="4" w:space="0" w:color="auto"/>
            </w:tcBorders>
            <w:vAlign w:val="center"/>
          </w:tcPr>
          <w:p w14:paraId="1D7F1FD1" w14:textId="77777777" w:rsidR="00720638" w:rsidRPr="0033194D" w:rsidRDefault="00720638" w:rsidP="0033194D">
            <w:pPr>
              <w:spacing w:before="60" w:after="60" w:line="240" w:lineRule="auto"/>
              <w:contextualSpacing/>
              <w:jc w:val="center"/>
              <w:rPr>
                <w:rFonts w:cs="Arial"/>
                <w:b/>
                <w:sz w:val="18"/>
                <w:szCs w:val="18"/>
              </w:rPr>
            </w:pPr>
            <w:r w:rsidRPr="0033194D">
              <w:rPr>
                <w:rFonts w:cs="Arial"/>
                <w:b/>
                <w:sz w:val="18"/>
                <w:szCs w:val="18"/>
              </w:rPr>
              <w:t xml:space="preserve">CEWO evaluation questions </w:t>
            </w:r>
          </w:p>
        </w:tc>
        <w:tc>
          <w:tcPr>
            <w:tcW w:w="1390" w:type="pct"/>
            <w:gridSpan w:val="6"/>
            <w:tcBorders>
              <w:top w:val="single" w:sz="4" w:space="0" w:color="auto"/>
              <w:left w:val="single" w:sz="4" w:space="0" w:color="auto"/>
              <w:right w:val="single" w:sz="4" w:space="0" w:color="auto"/>
            </w:tcBorders>
          </w:tcPr>
          <w:p w14:paraId="15D8B1A2" w14:textId="6C6634E6" w:rsidR="00720638" w:rsidRPr="0033194D" w:rsidRDefault="00720638" w:rsidP="0033194D">
            <w:pPr>
              <w:spacing w:before="60" w:after="60" w:line="240" w:lineRule="auto"/>
              <w:contextualSpacing/>
              <w:jc w:val="center"/>
              <w:rPr>
                <w:rFonts w:cs="Arial"/>
                <w:b/>
                <w:sz w:val="18"/>
                <w:szCs w:val="18"/>
              </w:rPr>
            </w:pPr>
            <w:r w:rsidRPr="0033194D">
              <w:rPr>
                <w:rFonts w:cs="Arial"/>
                <w:b/>
                <w:sz w:val="18"/>
                <w:szCs w:val="18"/>
              </w:rPr>
              <w:t>Outcomes of CEW delivery</w:t>
            </w:r>
          </w:p>
        </w:tc>
      </w:tr>
      <w:tr w:rsidR="00403A37" w:rsidRPr="0033194D" w14:paraId="30F9C923" w14:textId="3523514B" w:rsidTr="00403A37">
        <w:trPr>
          <w:cantSplit/>
          <w:trHeight w:val="255"/>
          <w:tblHeader/>
        </w:trPr>
        <w:tc>
          <w:tcPr>
            <w:tcW w:w="3610" w:type="pct"/>
            <w:vMerge/>
            <w:tcBorders>
              <w:left w:val="single" w:sz="4" w:space="0" w:color="auto"/>
              <w:bottom w:val="single" w:sz="4" w:space="0" w:color="auto"/>
              <w:right w:val="single" w:sz="4" w:space="0" w:color="auto"/>
            </w:tcBorders>
          </w:tcPr>
          <w:p w14:paraId="655F6D2D" w14:textId="77777777" w:rsidR="00720638" w:rsidRPr="0033194D" w:rsidRDefault="00720638" w:rsidP="0033194D">
            <w:pPr>
              <w:spacing w:line="240" w:lineRule="auto"/>
              <w:contextualSpacing/>
              <w:jc w:val="center"/>
              <w:rPr>
                <w:rFonts w:cs="Arial"/>
                <w:b/>
                <w:sz w:val="18"/>
                <w:szCs w:val="18"/>
              </w:rPr>
            </w:pPr>
          </w:p>
        </w:tc>
        <w:tc>
          <w:tcPr>
            <w:tcW w:w="232" w:type="pct"/>
            <w:tcBorders>
              <w:left w:val="single" w:sz="4" w:space="0" w:color="auto"/>
              <w:bottom w:val="single" w:sz="4" w:space="0" w:color="auto"/>
              <w:right w:val="single" w:sz="4" w:space="0" w:color="auto"/>
            </w:tcBorders>
          </w:tcPr>
          <w:p w14:paraId="18EC4BDD" w14:textId="77777777" w:rsidR="00720638" w:rsidRPr="0033194D" w:rsidRDefault="00720638" w:rsidP="0033194D">
            <w:pPr>
              <w:spacing w:before="60" w:after="60" w:line="240" w:lineRule="auto"/>
              <w:contextualSpacing/>
              <w:jc w:val="center"/>
              <w:rPr>
                <w:rFonts w:cs="Arial"/>
                <w:b/>
                <w:sz w:val="18"/>
                <w:szCs w:val="18"/>
              </w:rPr>
            </w:pPr>
            <w:r w:rsidRPr="0033194D">
              <w:rPr>
                <w:rFonts w:cs="Arial"/>
                <w:b/>
                <w:sz w:val="18"/>
                <w:szCs w:val="18"/>
              </w:rPr>
              <w:t>2014-15</w:t>
            </w:r>
          </w:p>
        </w:tc>
        <w:tc>
          <w:tcPr>
            <w:tcW w:w="232" w:type="pct"/>
            <w:tcBorders>
              <w:top w:val="single" w:sz="4" w:space="0" w:color="auto"/>
              <w:left w:val="single" w:sz="4" w:space="0" w:color="auto"/>
              <w:bottom w:val="single" w:sz="4" w:space="0" w:color="auto"/>
            </w:tcBorders>
          </w:tcPr>
          <w:p w14:paraId="3C272212" w14:textId="77777777" w:rsidR="00720638" w:rsidRPr="0033194D" w:rsidRDefault="00720638" w:rsidP="0033194D">
            <w:pPr>
              <w:spacing w:before="60" w:after="60" w:line="240" w:lineRule="auto"/>
              <w:contextualSpacing/>
              <w:jc w:val="center"/>
              <w:rPr>
                <w:rFonts w:cs="Arial"/>
                <w:b/>
                <w:sz w:val="18"/>
                <w:szCs w:val="18"/>
              </w:rPr>
            </w:pPr>
            <w:r w:rsidRPr="0033194D">
              <w:rPr>
                <w:rFonts w:cs="Arial"/>
                <w:b/>
                <w:sz w:val="18"/>
                <w:szCs w:val="18"/>
              </w:rPr>
              <w:t>2015-16</w:t>
            </w:r>
          </w:p>
        </w:tc>
        <w:tc>
          <w:tcPr>
            <w:tcW w:w="230" w:type="pct"/>
            <w:tcBorders>
              <w:top w:val="single" w:sz="4" w:space="0" w:color="auto"/>
              <w:bottom w:val="single" w:sz="4" w:space="0" w:color="auto"/>
            </w:tcBorders>
          </w:tcPr>
          <w:p w14:paraId="4452DCA3" w14:textId="77777777" w:rsidR="00720638" w:rsidRPr="0033194D" w:rsidRDefault="00720638" w:rsidP="0033194D">
            <w:pPr>
              <w:spacing w:before="60" w:after="60" w:line="240" w:lineRule="auto"/>
              <w:contextualSpacing/>
              <w:jc w:val="center"/>
              <w:rPr>
                <w:rFonts w:cs="Arial"/>
                <w:b/>
                <w:sz w:val="18"/>
                <w:szCs w:val="18"/>
              </w:rPr>
            </w:pPr>
            <w:r w:rsidRPr="0033194D">
              <w:rPr>
                <w:rFonts w:cs="Arial"/>
                <w:b/>
                <w:sz w:val="18"/>
                <w:szCs w:val="18"/>
              </w:rPr>
              <w:t>2016-17</w:t>
            </w:r>
          </w:p>
        </w:tc>
        <w:tc>
          <w:tcPr>
            <w:tcW w:w="233" w:type="pct"/>
            <w:tcBorders>
              <w:top w:val="single" w:sz="4" w:space="0" w:color="auto"/>
              <w:bottom w:val="single" w:sz="4" w:space="0" w:color="auto"/>
            </w:tcBorders>
          </w:tcPr>
          <w:p w14:paraId="39E739B9" w14:textId="77777777" w:rsidR="00720638" w:rsidRPr="0033194D" w:rsidRDefault="00720638" w:rsidP="0033194D">
            <w:pPr>
              <w:spacing w:before="60" w:after="60" w:line="240" w:lineRule="auto"/>
              <w:contextualSpacing/>
              <w:jc w:val="center"/>
              <w:rPr>
                <w:rFonts w:cs="Arial"/>
                <w:b/>
                <w:sz w:val="18"/>
                <w:szCs w:val="18"/>
              </w:rPr>
            </w:pPr>
            <w:r w:rsidRPr="0033194D">
              <w:rPr>
                <w:rFonts w:cs="Arial"/>
                <w:b/>
                <w:sz w:val="18"/>
                <w:szCs w:val="18"/>
              </w:rPr>
              <w:t>2017-18</w:t>
            </w:r>
          </w:p>
        </w:tc>
        <w:tc>
          <w:tcPr>
            <w:tcW w:w="232" w:type="pct"/>
            <w:tcBorders>
              <w:top w:val="single" w:sz="4" w:space="0" w:color="auto"/>
              <w:bottom w:val="single" w:sz="4" w:space="0" w:color="auto"/>
            </w:tcBorders>
          </w:tcPr>
          <w:p w14:paraId="769E463F" w14:textId="77777777" w:rsidR="00720638" w:rsidRPr="0033194D" w:rsidRDefault="00720638" w:rsidP="0033194D">
            <w:pPr>
              <w:spacing w:before="60" w:after="60" w:line="240" w:lineRule="auto"/>
              <w:contextualSpacing/>
              <w:jc w:val="center"/>
              <w:rPr>
                <w:rFonts w:cs="Arial"/>
                <w:b/>
                <w:sz w:val="18"/>
                <w:szCs w:val="18"/>
              </w:rPr>
            </w:pPr>
            <w:r w:rsidRPr="0033194D">
              <w:rPr>
                <w:rFonts w:cs="Arial"/>
                <w:b/>
                <w:sz w:val="18"/>
                <w:szCs w:val="18"/>
              </w:rPr>
              <w:t>2018-19</w:t>
            </w:r>
          </w:p>
        </w:tc>
        <w:tc>
          <w:tcPr>
            <w:tcW w:w="230" w:type="pct"/>
            <w:tcBorders>
              <w:top w:val="single" w:sz="4" w:space="0" w:color="auto"/>
              <w:bottom w:val="single" w:sz="4" w:space="0" w:color="auto"/>
            </w:tcBorders>
          </w:tcPr>
          <w:p w14:paraId="26F281FD" w14:textId="03AE90CC" w:rsidR="00720638" w:rsidRPr="0033194D" w:rsidRDefault="00720638" w:rsidP="0033194D">
            <w:pPr>
              <w:spacing w:before="60" w:after="60" w:line="240" w:lineRule="auto"/>
              <w:contextualSpacing/>
              <w:jc w:val="center"/>
              <w:rPr>
                <w:rFonts w:cs="Arial"/>
                <w:b/>
                <w:sz w:val="18"/>
                <w:szCs w:val="18"/>
              </w:rPr>
            </w:pPr>
            <w:r>
              <w:rPr>
                <w:rFonts w:cs="Arial"/>
                <w:b/>
                <w:sz w:val="18"/>
                <w:szCs w:val="18"/>
              </w:rPr>
              <w:t>2019-20</w:t>
            </w:r>
          </w:p>
        </w:tc>
      </w:tr>
      <w:tr w:rsidR="00403A37" w:rsidRPr="0033194D" w14:paraId="528E2812" w14:textId="40719549" w:rsidTr="00403A37">
        <w:trPr>
          <w:cantSplit/>
          <w:trHeight w:val="255"/>
        </w:trPr>
        <w:tc>
          <w:tcPr>
            <w:tcW w:w="3610" w:type="pct"/>
            <w:tcBorders>
              <w:top w:val="single" w:sz="4" w:space="0" w:color="auto"/>
              <w:left w:val="single" w:sz="4" w:space="0" w:color="auto"/>
              <w:right w:val="single" w:sz="4" w:space="0" w:color="auto"/>
            </w:tcBorders>
            <w:vAlign w:val="center"/>
          </w:tcPr>
          <w:p w14:paraId="79A60D11" w14:textId="77777777" w:rsidR="00720638" w:rsidRPr="0033194D" w:rsidRDefault="00720638" w:rsidP="0033194D">
            <w:pPr>
              <w:spacing w:before="60" w:after="60" w:line="240" w:lineRule="auto"/>
              <w:contextualSpacing/>
              <w:jc w:val="left"/>
              <w:rPr>
                <w:rFonts w:cs="Arial"/>
                <w:sz w:val="18"/>
                <w:szCs w:val="18"/>
              </w:rPr>
            </w:pPr>
            <w:r w:rsidRPr="0033194D">
              <w:rPr>
                <w:rFonts w:cs="Arial"/>
                <w:sz w:val="18"/>
                <w:szCs w:val="18"/>
              </w:rPr>
              <w:t>What did CEW contribute to hydraulic diversity within weir pools? (LMR)</w:t>
            </w:r>
          </w:p>
        </w:tc>
        <w:tc>
          <w:tcPr>
            <w:tcW w:w="23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72503EB5" w14:textId="77777777" w:rsidR="00720638" w:rsidRPr="0033194D" w:rsidRDefault="00720638" w:rsidP="0033194D">
            <w:pPr>
              <w:spacing w:before="60" w:after="60" w:line="240" w:lineRule="auto"/>
              <w:contextualSpacing/>
              <w:jc w:val="left"/>
              <w:rPr>
                <w:rFonts w:cs="Arial"/>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0B829793" w14:textId="77777777" w:rsidR="00720638" w:rsidRPr="0033194D" w:rsidRDefault="00720638" w:rsidP="0033194D">
            <w:pPr>
              <w:spacing w:before="60" w:after="60" w:line="240" w:lineRule="auto"/>
              <w:contextualSpacing/>
              <w:jc w:val="left"/>
              <w:rPr>
                <w:rFonts w:cs="Arial"/>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2BFD9295" w14:textId="77777777" w:rsidR="00720638" w:rsidRPr="0033194D" w:rsidRDefault="00720638" w:rsidP="0033194D">
            <w:pPr>
              <w:spacing w:before="60" w:after="60" w:line="240" w:lineRule="auto"/>
              <w:contextualSpacing/>
              <w:jc w:val="left"/>
              <w:rPr>
                <w:rFonts w:cs="Arial"/>
                <w:sz w:val="18"/>
                <w:szCs w:val="18"/>
              </w:rPr>
            </w:pPr>
          </w:p>
        </w:tc>
        <w:tc>
          <w:tcPr>
            <w:tcW w:w="233" w:type="pct"/>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39ED301A" w14:textId="77777777" w:rsidR="00720638" w:rsidRPr="0033194D" w:rsidRDefault="00720638" w:rsidP="0033194D">
            <w:pPr>
              <w:spacing w:before="60" w:after="60" w:line="240" w:lineRule="auto"/>
              <w:contextualSpacing/>
              <w:jc w:val="left"/>
              <w:rPr>
                <w:rFonts w:cs="Arial"/>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5B5B2458" w14:textId="77777777" w:rsidR="00720638" w:rsidRPr="0033194D" w:rsidRDefault="00720638" w:rsidP="0033194D">
            <w:pPr>
              <w:spacing w:before="60" w:after="60" w:line="240" w:lineRule="auto"/>
              <w:contextualSpacing/>
              <w:jc w:val="left"/>
              <w:rPr>
                <w:rFonts w:cs="Arial"/>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6078EB35" w14:textId="77777777" w:rsidR="00720638" w:rsidRPr="0033194D" w:rsidRDefault="00720638" w:rsidP="0033194D">
            <w:pPr>
              <w:spacing w:before="60" w:after="60" w:line="240" w:lineRule="auto"/>
              <w:contextualSpacing/>
              <w:jc w:val="left"/>
              <w:rPr>
                <w:rFonts w:cs="Arial"/>
                <w:sz w:val="18"/>
                <w:szCs w:val="18"/>
              </w:rPr>
            </w:pPr>
          </w:p>
        </w:tc>
      </w:tr>
      <w:tr w:rsidR="00403A37" w:rsidRPr="0033194D" w14:paraId="34AF0ADA" w14:textId="19E43A5B" w:rsidTr="00403A37">
        <w:trPr>
          <w:cantSplit/>
          <w:trHeight w:val="255"/>
        </w:trPr>
        <w:tc>
          <w:tcPr>
            <w:tcW w:w="3610" w:type="pct"/>
            <w:tcBorders>
              <w:top w:val="single" w:sz="4" w:space="0" w:color="auto"/>
              <w:left w:val="single" w:sz="4" w:space="0" w:color="auto"/>
              <w:right w:val="single" w:sz="4" w:space="0" w:color="auto"/>
            </w:tcBorders>
            <w:vAlign w:val="center"/>
          </w:tcPr>
          <w:p w14:paraId="32A42E28" w14:textId="77777777" w:rsidR="00720638" w:rsidRPr="0033194D" w:rsidRDefault="00720638" w:rsidP="0033194D">
            <w:pPr>
              <w:spacing w:before="60" w:after="60" w:line="240" w:lineRule="auto"/>
              <w:contextualSpacing/>
              <w:jc w:val="left"/>
              <w:rPr>
                <w:sz w:val="18"/>
                <w:szCs w:val="18"/>
              </w:rPr>
            </w:pPr>
            <w:r w:rsidRPr="0033194D">
              <w:rPr>
                <w:sz w:val="18"/>
                <w:szCs w:val="18"/>
              </w:rPr>
              <w:t>What did CEW contribute to variability in water levels within weir pools? (LMR)</w:t>
            </w:r>
          </w:p>
        </w:tc>
        <w:tc>
          <w:tcPr>
            <w:tcW w:w="232" w:type="pct"/>
            <w:tcBorders>
              <w:top w:val="single" w:sz="4" w:space="0" w:color="auto"/>
              <w:left w:val="single" w:sz="4" w:space="0" w:color="auto"/>
              <w:right w:val="single" w:sz="4" w:space="0" w:color="auto"/>
            </w:tcBorders>
            <w:shd w:val="clear" w:color="auto" w:fill="A8D08D" w:themeFill="accent6" w:themeFillTint="99"/>
            <w:vAlign w:val="center"/>
          </w:tcPr>
          <w:p w14:paraId="5F8B726C"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03B1746D"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49CC2F3F" w14:textId="77777777" w:rsidR="00720638" w:rsidRPr="0033194D" w:rsidRDefault="00720638" w:rsidP="0033194D">
            <w:pPr>
              <w:spacing w:before="60" w:after="60" w:line="240" w:lineRule="auto"/>
              <w:contextualSpacing/>
              <w:jc w:val="left"/>
              <w:rPr>
                <w:sz w:val="18"/>
                <w:szCs w:val="18"/>
              </w:rPr>
            </w:pPr>
          </w:p>
        </w:tc>
        <w:tc>
          <w:tcPr>
            <w:tcW w:w="233" w:type="pct"/>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393D5FD3"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0291F6A0"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639F7053" w14:textId="77777777" w:rsidR="00720638" w:rsidRPr="0033194D" w:rsidRDefault="00720638" w:rsidP="0033194D">
            <w:pPr>
              <w:spacing w:before="60" w:after="60" w:line="240" w:lineRule="auto"/>
              <w:contextualSpacing/>
              <w:jc w:val="left"/>
              <w:rPr>
                <w:sz w:val="18"/>
                <w:szCs w:val="18"/>
              </w:rPr>
            </w:pPr>
          </w:p>
        </w:tc>
      </w:tr>
      <w:tr w:rsidR="00403A37" w:rsidRPr="0033194D" w14:paraId="0BE62217" w14:textId="76A513FD" w:rsidTr="00403A37">
        <w:trPr>
          <w:cantSplit/>
          <w:trHeight w:val="255"/>
        </w:trPr>
        <w:tc>
          <w:tcPr>
            <w:tcW w:w="3610" w:type="pct"/>
            <w:tcBorders>
              <w:top w:val="single" w:sz="4" w:space="0" w:color="auto"/>
              <w:left w:val="single" w:sz="4" w:space="0" w:color="auto"/>
              <w:right w:val="single" w:sz="4" w:space="0" w:color="auto"/>
            </w:tcBorders>
            <w:vAlign w:val="center"/>
          </w:tcPr>
          <w:p w14:paraId="3A4025EA" w14:textId="77777777" w:rsidR="00720638" w:rsidRPr="0033194D" w:rsidRDefault="00720638" w:rsidP="0033194D">
            <w:pPr>
              <w:spacing w:before="60" w:after="60" w:line="240" w:lineRule="auto"/>
              <w:contextualSpacing/>
              <w:jc w:val="left"/>
              <w:rPr>
                <w:sz w:val="18"/>
                <w:szCs w:val="18"/>
              </w:rPr>
            </w:pPr>
            <w:r w:rsidRPr="0033194D">
              <w:rPr>
                <w:sz w:val="18"/>
                <w:szCs w:val="18"/>
              </w:rPr>
              <w:t>What did CEW contribute to hydrological connectivity (lateral and longitudinal)? (LMR)</w:t>
            </w:r>
          </w:p>
        </w:tc>
        <w:tc>
          <w:tcPr>
            <w:tcW w:w="23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49FB4EE2"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490E1BE1"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3D50502B" w14:textId="77777777" w:rsidR="00720638" w:rsidRPr="0033194D" w:rsidRDefault="00720638" w:rsidP="0033194D">
            <w:pPr>
              <w:spacing w:before="60" w:after="60" w:line="240" w:lineRule="auto"/>
              <w:contextualSpacing/>
              <w:jc w:val="left"/>
              <w:rPr>
                <w:sz w:val="18"/>
                <w:szCs w:val="18"/>
              </w:rPr>
            </w:pPr>
          </w:p>
        </w:tc>
        <w:tc>
          <w:tcPr>
            <w:tcW w:w="233" w:type="pct"/>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4D205BC2"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6D6D0F05"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35FCCA12" w14:textId="77777777" w:rsidR="00720638" w:rsidRPr="0033194D" w:rsidRDefault="00720638" w:rsidP="0033194D">
            <w:pPr>
              <w:spacing w:before="60" w:after="60" w:line="240" w:lineRule="auto"/>
              <w:contextualSpacing/>
              <w:jc w:val="left"/>
              <w:rPr>
                <w:sz w:val="18"/>
                <w:szCs w:val="18"/>
              </w:rPr>
            </w:pPr>
          </w:p>
        </w:tc>
      </w:tr>
      <w:tr w:rsidR="00403A37" w:rsidRPr="0033194D" w14:paraId="772902C6" w14:textId="77777777" w:rsidTr="00403A37">
        <w:trPr>
          <w:cantSplit/>
          <w:trHeight w:val="255"/>
        </w:trPr>
        <w:tc>
          <w:tcPr>
            <w:tcW w:w="3610" w:type="pct"/>
            <w:tcBorders>
              <w:top w:val="single" w:sz="4" w:space="0" w:color="auto"/>
              <w:left w:val="single" w:sz="4" w:space="0" w:color="auto"/>
              <w:right w:val="single" w:sz="4" w:space="0" w:color="auto"/>
            </w:tcBorders>
            <w:vAlign w:val="center"/>
          </w:tcPr>
          <w:p w14:paraId="3A33AD73" w14:textId="7658745D" w:rsidR="00631147" w:rsidRPr="0033194D" w:rsidRDefault="00631147" w:rsidP="00631147">
            <w:pPr>
              <w:spacing w:before="60" w:after="60" w:line="240" w:lineRule="auto"/>
              <w:contextualSpacing/>
              <w:jc w:val="left"/>
              <w:rPr>
                <w:sz w:val="18"/>
                <w:szCs w:val="18"/>
              </w:rPr>
            </w:pPr>
            <w:r w:rsidRPr="00631147">
              <w:rPr>
                <w:sz w:val="18"/>
                <w:szCs w:val="18"/>
              </w:rPr>
              <w:t>What did CEW contribute to Meeting Environmental Water Requirements (o</w:t>
            </w:r>
            <w:r>
              <w:rPr>
                <w:sz w:val="18"/>
                <w:szCs w:val="18"/>
              </w:rPr>
              <w:t>f the LTWP) in the main channel</w:t>
            </w:r>
            <w:r w:rsidRPr="00631147">
              <w:rPr>
                <w:sz w:val="18"/>
                <w:szCs w:val="18"/>
              </w:rPr>
              <w:t>?</w:t>
            </w:r>
            <w:r>
              <w:rPr>
                <w:sz w:val="18"/>
                <w:szCs w:val="18"/>
              </w:rPr>
              <w:t xml:space="preserve"> (LMR)</w:t>
            </w:r>
          </w:p>
        </w:tc>
        <w:tc>
          <w:tcPr>
            <w:tcW w:w="232" w:type="pct"/>
            <w:tcBorders>
              <w:top w:val="single" w:sz="4" w:space="0" w:color="auto"/>
              <w:left w:val="single" w:sz="4" w:space="0" w:color="auto"/>
              <w:bottom w:val="single" w:sz="4" w:space="0" w:color="auto"/>
              <w:right w:val="single" w:sz="4" w:space="0" w:color="auto"/>
            </w:tcBorders>
            <w:shd w:val="clear" w:color="auto" w:fill="auto"/>
            <w:vAlign w:val="center"/>
          </w:tcPr>
          <w:p w14:paraId="6B91E579" w14:textId="77777777" w:rsidR="00631147" w:rsidRPr="0033194D" w:rsidRDefault="00631147"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auto"/>
            <w:vAlign w:val="center"/>
          </w:tcPr>
          <w:p w14:paraId="571D44D9" w14:textId="77777777" w:rsidR="00631147" w:rsidRPr="0033194D" w:rsidRDefault="00631147"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vAlign w:val="center"/>
          </w:tcPr>
          <w:p w14:paraId="18E71645" w14:textId="77777777" w:rsidR="00631147" w:rsidRPr="0033194D" w:rsidRDefault="00631147" w:rsidP="0033194D">
            <w:pPr>
              <w:spacing w:before="60" w:after="60" w:line="240" w:lineRule="auto"/>
              <w:contextualSpacing/>
              <w:jc w:val="left"/>
              <w:rPr>
                <w:sz w:val="18"/>
                <w:szCs w:val="18"/>
              </w:rPr>
            </w:pPr>
          </w:p>
        </w:tc>
        <w:tc>
          <w:tcPr>
            <w:tcW w:w="233" w:type="pct"/>
            <w:tcBorders>
              <w:top w:val="single" w:sz="4" w:space="0" w:color="auto"/>
              <w:left w:val="single" w:sz="4" w:space="0" w:color="auto"/>
              <w:bottom w:val="single" w:sz="4" w:space="0" w:color="auto"/>
              <w:right w:val="single" w:sz="4" w:space="0" w:color="auto"/>
            </w:tcBorders>
            <w:shd w:val="clear" w:color="auto" w:fill="auto"/>
            <w:vAlign w:val="center"/>
          </w:tcPr>
          <w:p w14:paraId="744E1BF2" w14:textId="77777777" w:rsidR="00631147" w:rsidRPr="0033194D" w:rsidRDefault="00631147"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auto"/>
            <w:vAlign w:val="center"/>
          </w:tcPr>
          <w:p w14:paraId="73930CAB" w14:textId="77777777" w:rsidR="00631147" w:rsidRPr="0033194D" w:rsidRDefault="00631147"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6B5A02C4" w14:textId="77777777" w:rsidR="00631147" w:rsidRPr="0033194D" w:rsidRDefault="00631147" w:rsidP="0033194D">
            <w:pPr>
              <w:spacing w:before="60" w:after="60" w:line="240" w:lineRule="auto"/>
              <w:contextualSpacing/>
              <w:jc w:val="left"/>
              <w:rPr>
                <w:sz w:val="18"/>
                <w:szCs w:val="18"/>
              </w:rPr>
            </w:pPr>
          </w:p>
        </w:tc>
      </w:tr>
      <w:tr w:rsidR="00403A37" w:rsidRPr="0033194D" w14:paraId="67A10F5E" w14:textId="3DE0E370" w:rsidTr="00403A37">
        <w:trPr>
          <w:cantSplit/>
          <w:trHeight w:val="255"/>
        </w:trPr>
        <w:tc>
          <w:tcPr>
            <w:tcW w:w="3610" w:type="pct"/>
            <w:tcBorders>
              <w:top w:val="single" w:sz="4" w:space="0" w:color="auto"/>
              <w:left w:val="single" w:sz="4" w:space="0" w:color="auto"/>
              <w:right w:val="single" w:sz="4" w:space="0" w:color="auto"/>
            </w:tcBorders>
            <w:shd w:val="clear" w:color="auto" w:fill="auto"/>
            <w:vAlign w:val="center"/>
          </w:tcPr>
          <w:p w14:paraId="16B675CB" w14:textId="77777777" w:rsidR="00720638" w:rsidRPr="0033194D" w:rsidRDefault="00720638" w:rsidP="0033194D">
            <w:pPr>
              <w:spacing w:before="60" w:after="60" w:line="240" w:lineRule="auto"/>
              <w:contextualSpacing/>
              <w:jc w:val="left"/>
              <w:rPr>
                <w:sz w:val="18"/>
                <w:szCs w:val="18"/>
              </w:rPr>
            </w:pPr>
            <w:r w:rsidRPr="0033194D">
              <w:rPr>
                <w:sz w:val="18"/>
                <w:szCs w:val="18"/>
              </w:rPr>
              <w:t>What did CEW contribute to dissolved oxygen levels? (LMR)</w:t>
            </w:r>
          </w:p>
        </w:tc>
        <w:tc>
          <w:tcPr>
            <w:tcW w:w="232"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70D1B161"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5B9BD5" w:themeFill="accent1"/>
            <w:vAlign w:val="center"/>
          </w:tcPr>
          <w:p w14:paraId="378EBEC4"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A3927A9" w14:textId="77777777" w:rsidR="00720638" w:rsidRPr="0033194D" w:rsidRDefault="00720638" w:rsidP="0033194D">
            <w:pPr>
              <w:spacing w:before="60" w:after="60" w:line="240" w:lineRule="auto"/>
              <w:contextualSpacing/>
              <w:jc w:val="left"/>
              <w:rPr>
                <w:sz w:val="18"/>
                <w:szCs w:val="18"/>
              </w:rPr>
            </w:pPr>
          </w:p>
        </w:tc>
        <w:tc>
          <w:tcPr>
            <w:tcW w:w="233" w:type="pct"/>
            <w:tcBorders>
              <w:top w:val="single" w:sz="4" w:space="0" w:color="auto"/>
              <w:left w:val="single" w:sz="4" w:space="0" w:color="auto"/>
              <w:bottom w:val="single" w:sz="4" w:space="0" w:color="auto"/>
              <w:right w:val="single" w:sz="4" w:space="0" w:color="auto"/>
            </w:tcBorders>
            <w:shd w:val="clear" w:color="auto" w:fill="5B9BD5" w:themeFill="accent1"/>
            <w:vAlign w:val="center"/>
          </w:tcPr>
          <w:p w14:paraId="7DB38304"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6AB61DC5"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778223CA" w14:textId="77777777" w:rsidR="00720638" w:rsidRPr="0033194D" w:rsidRDefault="00720638" w:rsidP="0033194D">
            <w:pPr>
              <w:spacing w:before="60" w:after="60" w:line="240" w:lineRule="auto"/>
              <w:contextualSpacing/>
              <w:jc w:val="left"/>
              <w:rPr>
                <w:sz w:val="18"/>
                <w:szCs w:val="18"/>
              </w:rPr>
            </w:pPr>
          </w:p>
        </w:tc>
      </w:tr>
      <w:tr w:rsidR="00403A37" w:rsidRPr="0033194D" w14:paraId="55B855B1" w14:textId="56A3EFFF" w:rsidTr="00403A37">
        <w:trPr>
          <w:cantSplit/>
          <w:trHeight w:val="255"/>
        </w:trPr>
        <w:tc>
          <w:tcPr>
            <w:tcW w:w="3610" w:type="pct"/>
            <w:tcBorders>
              <w:top w:val="single" w:sz="4" w:space="0" w:color="auto"/>
              <w:left w:val="single" w:sz="4" w:space="0" w:color="auto"/>
              <w:right w:val="single" w:sz="4" w:space="0" w:color="auto"/>
            </w:tcBorders>
            <w:shd w:val="clear" w:color="auto" w:fill="auto"/>
            <w:vAlign w:val="center"/>
          </w:tcPr>
          <w:p w14:paraId="28D76C35" w14:textId="77777777" w:rsidR="00720638" w:rsidRPr="0033194D" w:rsidRDefault="00720638" w:rsidP="0033194D">
            <w:pPr>
              <w:spacing w:before="60" w:after="60" w:line="240" w:lineRule="auto"/>
              <w:contextualSpacing/>
              <w:jc w:val="left"/>
              <w:rPr>
                <w:sz w:val="18"/>
                <w:szCs w:val="18"/>
              </w:rPr>
            </w:pPr>
            <w:r w:rsidRPr="0033194D">
              <w:rPr>
                <w:sz w:val="18"/>
                <w:szCs w:val="18"/>
              </w:rPr>
              <w:t>What did CEW contribute to patterns and rates of primary productivity?</w:t>
            </w:r>
            <w:r w:rsidRPr="0033194D">
              <w:rPr>
                <w:rFonts w:cs="Arial"/>
                <w:sz w:val="18"/>
                <w:szCs w:val="18"/>
              </w:rPr>
              <w:t xml:space="preserve"> (</w:t>
            </w:r>
            <w:r w:rsidRPr="0033194D">
              <w:rPr>
                <w:rFonts w:cs="Arial"/>
                <w:color w:val="auto"/>
                <w:sz w:val="18"/>
                <w:szCs w:val="18"/>
              </w:rPr>
              <w:t>LMR</w:t>
            </w:r>
            <w:r w:rsidRPr="0033194D">
              <w:rPr>
                <w:rFonts w:cs="Arial"/>
                <w:sz w:val="18"/>
                <w:szCs w:val="18"/>
              </w:rPr>
              <w:t>)</w:t>
            </w:r>
          </w:p>
        </w:tc>
        <w:tc>
          <w:tcPr>
            <w:tcW w:w="232"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6B5EE5AC"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329DEF12"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6FE95B7B" w14:textId="77777777" w:rsidR="00720638" w:rsidRPr="0033194D" w:rsidRDefault="00720638" w:rsidP="0033194D">
            <w:pPr>
              <w:spacing w:before="60" w:after="60" w:line="240" w:lineRule="auto"/>
              <w:contextualSpacing/>
              <w:jc w:val="left"/>
              <w:rPr>
                <w:sz w:val="18"/>
                <w:szCs w:val="18"/>
              </w:rPr>
            </w:pPr>
          </w:p>
        </w:tc>
        <w:tc>
          <w:tcPr>
            <w:tcW w:w="233"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666764A2"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278C8ADF"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6A3AEDF7" w14:textId="77777777" w:rsidR="00720638" w:rsidRPr="0033194D" w:rsidRDefault="00720638" w:rsidP="0033194D">
            <w:pPr>
              <w:spacing w:before="60" w:after="60" w:line="240" w:lineRule="auto"/>
              <w:contextualSpacing/>
              <w:jc w:val="left"/>
              <w:rPr>
                <w:sz w:val="18"/>
                <w:szCs w:val="18"/>
              </w:rPr>
            </w:pPr>
          </w:p>
        </w:tc>
      </w:tr>
      <w:tr w:rsidR="00403A37" w:rsidRPr="0033194D" w14:paraId="7BC833E5" w14:textId="71C7FEE2" w:rsidTr="00403A37">
        <w:trPr>
          <w:cantSplit/>
          <w:trHeight w:val="255"/>
        </w:trPr>
        <w:tc>
          <w:tcPr>
            <w:tcW w:w="3610" w:type="pct"/>
            <w:tcBorders>
              <w:top w:val="single" w:sz="4" w:space="0" w:color="auto"/>
              <w:left w:val="single" w:sz="4" w:space="0" w:color="auto"/>
              <w:right w:val="single" w:sz="4" w:space="0" w:color="auto"/>
            </w:tcBorders>
            <w:vAlign w:val="center"/>
          </w:tcPr>
          <w:p w14:paraId="1BBC487C" w14:textId="77777777" w:rsidR="00720638" w:rsidRPr="0033194D" w:rsidRDefault="00720638" w:rsidP="0033194D">
            <w:pPr>
              <w:spacing w:before="60" w:after="60" w:line="240" w:lineRule="auto"/>
              <w:contextualSpacing/>
              <w:jc w:val="left"/>
              <w:rPr>
                <w:sz w:val="18"/>
                <w:szCs w:val="18"/>
              </w:rPr>
            </w:pPr>
            <w:r w:rsidRPr="0033194D">
              <w:rPr>
                <w:sz w:val="18"/>
                <w:szCs w:val="18"/>
              </w:rPr>
              <w:t xml:space="preserve">What did CEW contribute to patterns and rates of decomposition? </w:t>
            </w:r>
            <w:r w:rsidRPr="0033194D">
              <w:rPr>
                <w:rFonts w:cs="Arial"/>
                <w:sz w:val="18"/>
                <w:szCs w:val="18"/>
              </w:rPr>
              <w:t>(</w:t>
            </w:r>
            <w:r w:rsidRPr="0033194D">
              <w:rPr>
                <w:rFonts w:cs="Arial"/>
                <w:color w:val="auto"/>
                <w:sz w:val="18"/>
                <w:szCs w:val="18"/>
              </w:rPr>
              <w:t>LMR</w:t>
            </w:r>
            <w:r w:rsidRPr="0033194D">
              <w:rPr>
                <w:rFonts w:cs="Arial"/>
                <w:sz w:val="18"/>
                <w:szCs w:val="18"/>
              </w:rPr>
              <w:t>)</w:t>
            </w:r>
          </w:p>
        </w:tc>
        <w:tc>
          <w:tcPr>
            <w:tcW w:w="232"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21358714"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1D8BCF6D"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17A1552D" w14:textId="77777777" w:rsidR="00720638" w:rsidRPr="0033194D" w:rsidRDefault="00720638" w:rsidP="0033194D">
            <w:pPr>
              <w:spacing w:before="60" w:after="60" w:line="240" w:lineRule="auto"/>
              <w:contextualSpacing/>
              <w:jc w:val="left"/>
              <w:rPr>
                <w:sz w:val="18"/>
                <w:szCs w:val="18"/>
              </w:rPr>
            </w:pPr>
          </w:p>
        </w:tc>
        <w:tc>
          <w:tcPr>
            <w:tcW w:w="233"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234D6B41"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6C185029"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208A225C" w14:textId="77777777" w:rsidR="00720638" w:rsidRPr="0033194D" w:rsidRDefault="00720638" w:rsidP="0033194D">
            <w:pPr>
              <w:spacing w:before="60" w:after="60" w:line="240" w:lineRule="auto"/>
              <w:contextualSpacing/>
              <w:jc w:val="left"/>
              <w:rPr>
                <w:sz w:val="18"/>
                <w:szCs w:val="18"/>
              </w:rPr>
            </w:pPr>
          </w:p>
        </w:tc>
      </w:tr>
      <w:tr w:rsidR="00403A37" w:rsidRPr="0033194D" w14:paraId="4DD61991" w14:textId="77777777" w:rsidTr="00403A37">
        <w:trPr>
          <w:cantSplit/>
          <w:trHeight w:val="255"/>
        </w:trPr>
        <w:tc>
          <w:tcPr>
            <w:tcW w:w="3610" w:type="pct"/>
            <w:tcBorders>
              <w:top w:val="single" w:sz="4" w:space="0" w:color="auto"/>
              <w:left w:val="single" w:sz="4" w:space="0" w:color="auto"/>
              <w:right w:val="single" w:sz="4" w:space="0" w:color="auto"/>
            </w:tcBorders>
            <w:vAlign w:val="center"/>
          </w:tcPr>
          <w:p w14:paraId="748970A5" w14:textId="4E29D8C1" w:rsidR="00631147" w:rsidRPr="0033194D" w:rsidRDefault="00631147" w:rsidP="00631147">
            <w:pPr>
              <w:spacing w:before="60" w:after="60" w:line="240" w:lineRule="auto"/>
              <w:contextualSpacing/>
              <w:jc w:val="left"/>
              <w:rPr>
                <w:sz w:val="18"/>
                <w:szCs w:val="18"/>
              </w:rPr>
            </w:pPr>
            <w:r w:rsidRPr="00631147">
              <w:rPr>
                <w:sz w:val="18"/>
                <w:szCs w:val="18"/>
              </w:rPr>
              <w:t xml:space="preserve">What did CEW contribute to </w:t>
            </w:r>
            <w:r>
              <w:rPr>
                <w:sz w:val="18"/>
                <w:szCs w:val="18"/>
              </w:rPr>
              <w:t>water quality</w:t>
            </w:r>
            <w:r w:rsidRPr="00631147">
              <w:rPr>
                <w:sz w:val="18"/>
                <w:szCs w:val="18"/>
              </w:rPr>
              <w:t>? (LMR)</w:t>
            </w:r>
          </w:p>
        </w:tc>
        <w:tc>
          <w:tcPr>
            <w:tcW w:w="232" w:type="pct"/>
            <w:tcBorders>
              <w:top w:val="single" w:sz="4" w:space="0" w:color="auto"/>
              <w:left w:val="single" w:sz="4" w:space="0" w:color="auto"/>
              <w:bottom w:val="single" w:sz="4" w:space="0" w:color="auto"/>
              <w:right w:val="single" w:sz="4" w:space="0" w:color="auto"/>
            </w:tcBorders>
            <w:shd w:val="clear" w:color="auto" w:fill="auto"/>
            <w:vAlign w:val="center"/>
          </w:tcPr>
          <w:p w14:paraId="57B35B02" w14:textId="77777777" w:rsidR="00631147" w:rsidRPr="0033194D" w:rsidRDefault="00631147"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auto"/>
            <w:vAlign w:val="center"/>
          </w:tcPr>
          <w:p w14:paraId="16B73951" w14:textId="77777777" w:rsidR="00631147" w:rsidRPr="0033194D" w:rsidRDefault="00631147"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vAlign w:val="center"/>
          </w:tcPr>
          <w:p w14:paraId="0E1E86E2" w14:textId="77777777" w:rsidR="00631147" w:rsidRPr="0033194D" w:rsidRDefault="00631147" w:rsidP="0033194D">
            <w:pPr>
              <w:spacing w:before="60" w:after="60" w:line="240" w:lineRule="auto"/>
              <w:contextualSpacing/>
              <w:jc w:val="left"/>
              <w:rPr>
                <w:sz w:val="18"/>
                <w:szCs w:val="18"/>
              </w:rPr>
            </w:pPr>
          </w:p>
        </w:tc>
        <w:tc>
          <w:tcPr>
            <w:tcW w:w="233" w:type="pct"/>
            <w:tcBorders>
              <w:top w:val="single" w:sz="4" w:space="0" w:color="auto"/>
              <w:left w:val="single" w:sz="4" w:space="0" w:color="auto"/>
              <w:bottom w:val="single" w:sz="4" w:space="0" w:color="auto"/>
              <w:right w:val="single" w:sz="4" w:space="0" w:color="auto"/>
            </w:tcBorders>
            <w:shd w:val="clear" w:color="auto" w:fill="auto"/>
            <w:vAlign w:val="center"/>
          </w:tcPr>
          <w:p w14:paraId="44295741" w14:textId="77777777" w:rsidR="00631147" w:rsidRPr="0033194D" w:rsidRDefault="00631147"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auto"/>
            <w:vAlign w:val="center"/>
          </w:tcPr>
          <w:p w14:paraId="01053993" w14:textId="77777777" w:rsidR="00631147" w:rsidRPr="0033194D" w:rsidRDefault="00631147"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407E7187" w14:textId="77777777" w:rsidR="00631147" w:rsidRPr="0033194D" w:rsidRDefault="00631147" w:rsidP="0033194D">
            <w:pPr>
              <w:spacing w:before="60" w:after="60" w:line="240" w:lineRule="auto"/>
              <w:contextualSpacing/>
              <w:jc w:val="left"/>
              <w:rPr>
                <w:sz w:val="18"/>
                <w:szCs w:val="18"/>
              </w:rPr>
            </w:pPr>
          </w:p>
        </w:tc>
      </w:tr>
      <w:tr w:rsidR="00403A37" w:rsidRPr="0033194D" w14:paraId="69BF73D2" w14:textId="6E54D971" w:rsidTr="00403A37">
        <w:trPr>
          <w:cantSplit/>
          <w:trHeight w:val="255"/>
        </w:trPr>
        <w:tc>
          <w:tcPr>
            <w:tcW w:w="3610" w:type="pct"/>
            <w:tcBorders>
              <w:top w:val="single" w:sz="4" w:space="0" w:color="auto"/>
              <w:left w:val="single" w:sz="4" w:space="0" w:color="auto"/>
              <w:right w:val="single" w:sz="4" w:space="0" w:color="auto"/>
            </w:tcBorders>
            <w:vAlign w:val="center"/>
          </w:tcPr>
          <w:p w14:paraId="4A7BD3E6" w14:textId="77777777" w:rsidR="00720638" w:rsidRPr="0033194D" w:rsidRDefault="00720638" w:rsidP="0033194D">
            <w:pPr>
              <w:spacing w:before="60" w:after="60" w:line="240" w:lineRule="auto"/>
              <w:contextualSpacing/>
              <w:jc w:val="left"/>
              <w:rPr>
                <w:sz w:val="18"/>
                <w:szCs w:val="18"/>
              </w:rPr>
            </w:pPr>
            <w:r w:rsidRPr="0033194D">
              <w:rPr>
                <w:sz w:val="18"/>
                <w:szCs w:val="18"/>
              </w:rPr>
              <w:t>What did CEW contribute to salinity levels and transport? (LMR, CLLMM)</w:t>
            </w:r>
          </w:p>
        </w:tc>
        <w:tc>
          <w:tcPr>
            <w:tcW w:w="232" w:type="pct"/>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0B7CF434"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53B1139B"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4B49FB4C" w14:textId="77777777" w:rsidR="00720638" w:rsidRPr="0033194D" w:rsidRDefault="00720638" w:rsidP="0033194D">
            <w:pPr>
              <w:spacing w:before="60" w:after="60" w:line="240" w:lineRule="auto"/>
              <w:contextualSpacing/>
              <w:jc w:val="left"/>
              <w:rPr>
                <w:sz w:val="18"/>
                <w:szCs w:val="18"/>
              </w:rPr>
            </w:pPr>
          </w:p>
        </w:tc>
        <w:tc>
          <w:tcPr>
            <w:tcW w:w="233" w:type="pct"/>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03A7237"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0D3C9F7F"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4826C2D4" w14:textId="77777777" w:rsidR="00720638" w:rsidRPr="0033194D" w:rsidRDefault="00720638" w:rsidP="0033194D">
            <w:pPr>
              <w:spacing w:before="60" w:after="60" w:line="240" w:lineRule="auto"/>
              <w:contextualSpacing/>
              <w:jc w:val="left"/>
              <w:rPr>
                <w:sz w:val="18"/>
                <w:szCs w:val="18"/>
              </w:rPr>
            </w:pPr>
          </w:p>
        </w:tc>
      </w:tr>
      <w:tr w:rsidR="00720638" w:rsidRPr="0033194D" w14:paraId="5E4F3F8B" w14:textId="120D25BF" w:rsidTr="00403A37">
        <w:trPr>
          <w:cantSplit/>
          <w:trHeight w:val="255"/>
        </w:trPr>
        <w:tc>
          <w:tcPr>
            <w:tcW w:w="3610" w:type="pct"/>
            <w:tcBorders>
              <w:top w:val="single" w:sz="4" w:space="0" w:color="auto"/>
              <w:left w:val="single" w:sz="4" w:space="0" w:color="auto"/>
              <w:right w:val="single" w:sz="4" w:space="0" w:color="auto"/>
            </w:tcBorders>
            <w:vAlign w:val="center"/>
          </w:tcPr>
          <w:p w14:paraId="70CB3154" w14:textId="77777777" w:rsidR="00720638" w:rsidRPr="0033194D" w:rsidRDefault="00720638" w:rsidP="0033194D">
            <w:pPr>
              <w:spacing w:before="60" w:after="60" w:line="240" w:lineRule="auto"/>
              <w:contextualSpacing/>
              <w:jc w:val="left"/>
              <w:rPr>
                <w:sz w:val="18"/>
                <w:szCs w:val="18"/>
              </w:rPr>
            </w:pPr>
            <w:r w:rsidRPr="0033194D">
              <w:rPr>
                <w:sz w:val="18"/>
                <w:szCs w:val="18"/>
              </w:rPr>
              <w:t>What did CEW contribute to the salinity regime? (LMR, CLLMM)</w:t>
            </w:r>
          </w:p>
        </w:tc>
        <w:tc>
          <w:tcPr>
            <w:tcW w:w="1160" w:type="pct"/>
            <w:gridSpan w:val="5"/>
            <w:tcBorders>
              <w:top w:val="single" w:sz="4" w:space="0" w:color="auto"/>
              <w:left w:val="single" w:sz="4" w:space="0" w:color="auto"/>
              <w:right w:val="single" w:sz="4" w:space="0" w:color="auto"/>
            </w:tcBorders>
            <w:shd w:val="clear" w:color="auto" w:fill="70AD47" w:themeFill="accent6"/>
            <w:vAlign w:val="center"/>
          </w:tcPr>
          <w:p w14:paraId="3E304EE3"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right w:val="single" w:sz="4" w:space="0" w:color="auto"/>
            </w:tcBorders>
            <w:shd w:val="clear" w:color="auto" w:fill="auto"/>
          </w:tcPr>
          <w:p w14:paraId="1D6DC4FD" w14:textId="77777777" w:rsidR="00720638" w:rsidRPr="0033194D" w:rsidRDefault="00720638" w:rsidP="0033194D">
            <w:pPr>
              <w:spacing w:before="60" w:after="60" w:line="240" w:lineRule="auto"/>
              <w:contextualSpacing/>
              <w:jc w:val="left"/>
              <w:rPr>
                <w:sz w:val="18"/>
                <w:szCs w:val="18"/>
              </w:rPr>
            </w:pPr>
          </w:p>
        </w:tc>
      </w:tr>
      <w:tr w:rsidR="00403A37" w:rsidRPr="0033194D" w14:paraId="27C2DC46" w14:textId="172AE505" w:rsidTr="00403A37">
        <w:trPr>
          <w:cantSplit/>
          <w:trHeight w:val="255"/>
        </w:trPr>
        <w:tc>
          <w:tcPr>
            <w:tcW w:w="3610" w:type="pct"/>
            <w:tcBorders>
              <w:top w:val="single" w:sz="4" w:space="0" w:color="auto"/>
              <w:left w:val="single" w:sz="4" w:space="0" w:color="auto"/>
              <w:right w:val="single" w:sz="4" w:space="0" w:color="auto"/>
            </w:tcBorders>
            <w:vAlign w:val="center"/>
          </w:tcPr>
          <w:p w14:paraId="2145929C" w14:textId="77777777" w:rsidR="00720638" w:rsidRPr="0033194D" w:rsidRDefault="00720638" w:rsidP="0033194D">
            <w:pPr>
              <w:spacing w:before="60" w:after="60" w:line="240" w:lineRule="auto"/>
              <w:contextualSpacing/>
              <w:jc w:val="left"/>
              <w:rPr>
                <w:sz w:val="18"/>
                <w:szCs w:val="18"/>
              </w:rPr>
            </w:pPr>
            <w:r w:rsidRPr="0033194D">
              <w:rPr>
                <w:sz w:val="18"/>
                <w:szCs w:val="18"/>
              </w:rPr>
              <w:t>What did CEW contribute to nitrogen and silica concentrations and transport? (CLLMM)</w:t>
            </w:r>
          </w:p>
        </w:tc>
        <w:tc>
          <w:tcPr>
            <w:tcW w:w="23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5163FB8"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1972F8A"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00795BA" w14:textId="77777777" w:rsidR="00720638" w:rsidRPr="0033194D" w:rsidRDefault="00720638" w:rsidP="0033194D">
            <w:pPr>
              <w:spacing w:before="60" w:after="60" w:line="240" w:lineRule="auto"/>
              <w:contextualSpacing/>
              <w:jc w:val="left"/>
              <w:rPr>
                <w:sz w:val="18"/>
                <w:szCs w:val="18"/>
              </w:rPr>
            </w:pPr>
          </w:p>
        </w:tc>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E07DD2F"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EBD1B08"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63A0B2C0" w14:textId="77777777" w:rsidR="00720638" w:rsidRPr="0033194D" w:rsidRDefault="00720638" w:rsidP="0033194D">
            <w:pPr>
              <w:spacing w:before="60" w:after="60" w:line="240" w:lineRule="auto"/>
              <w:contextualSpacing/>
              <w:jc w:val="left"/>
              <w:rPr>
                <w:sz w:val="18"/>
                <w:szCs w:val="18"/>
              </w:rPr>
            </w:pPr>
          </w:p>
        </w:tc>
      </w:tr>
      <w:tr w:rsidR="00403A37" w:rsidRPr="0033194D" w14:paraId="461C57D5" w14:textId="26F669F6" w:rsidTr="00403A37">
        <w:trPr>
          <w:cantSplit/>
          <w:trHeight w:val="255"/>
        </w:trPr>
        <w:tc>
          <w:tcPr>
            <w:tcW w:w="3610" w:type="pct"/>
            <w:tcBorders>
              <w:top w:val="single" w:sz="4" w:space="0" w:color="auto"/>
              <w:left w:val="single" w:sz="4" w:space="0" w:color="auto"/>
              <w:right w:val="single" w:sz="4" w:space="0" w:color="auto"/>
            </w:tcBorders>
            <w:vAlign w:val="center"/>
          </w:tcPr>
          <w:p w14:paraId="79891F26" w14:textId="77777777" w:rsidR="00720638" w:rsidRPr="0033194D" w:rsidRDefault="00720638" w:rsidP="0033194D">
            <w:pPr>
              <w:spacing w:before="60" w:after="60" w:line="240" w:lineRule="auto"/>
              <w:contextualSpacing/>
              <w:jc w:val="left"/>
              <w:rPr>
                <w:sz w:val="18"/>
                <w:szCs w:val="18"/>
              </w:rPr>
            </w:pPr>
            <w:r w:rsidRPr="0033194D">
              <w:rPr>
                <w:sz w:val="18"/>
                <w:szCs w:val="18"/>
              </w:rPr>
              <w:t>What did CEW contribute to phosphorus concentrations and transport? (CLLMM)</w:t>
            </w:r>
          </w:p>
        </w:tc>
        <w:tc>
          <w:tcPr>
            <w:tcW w:w="232"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1C7CFE13"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022BEFC1"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6A997236" w14:textId="77777777" w:rsidR="00720638" w:rsidRPr="0033194D" w:rsidRDefault="00720638" w:rsidP="0033194D">
            <w:pPr>
              <w:spacing w:before="60" w:after="60" w:line="240" w:lineRule="auto"/>
              <w:contextualSpacing/>
              <w:jc w:val="left"/>
              <w:rPr>
                <w:sz w:val="18"/>
                <w:szCs w:val="18"/>
              </w:rPr>
            </w:pPr>
          </w:p>
        </w:tc>
        <w:tc>
          <w:tcPr>
            <w:tcW w:w="233"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1BBF7D2E"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1C3205FC"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564BBFA8" w14:textId="77777777" w:rsidR="00720638" w:rsidRPr="0033194D" w:rsidRDefault="00720638" w:rsidP="0033194D">
            <w:pPr>
              <w:spacing w:before="60" w:after="60" w:line="240" w:lineRule="auto"/>
              <w:contextualSpacing/>
              <w:jc w:val="left"/>
              <w:rPr>
                <w:sz w:val="18"/>
                <w:szCs w:val="18"/>
              </w:rPr>
            </w:pPr>
          </w:p>
        </w:tc>
      </w:tr>
      <w:tr w:rsidR="00403A37" w:rsidRPr="0033194D" w14:paraId="69D8731B" w14:textId="33048033" w:rsidTr="00403A37">
        <w:trPr>
          <w:cantSplit/>
          <w:trHeight w:val="255"/>
        </w:trPr>
        <w:tc>
          <w:tcPr>
            <w:tcW w:w="3610" w:type="pct"/>
            <w:tcBorders>
              <w:top w:val="single" w:sz="4" w:space="0" w:color="auto"/>
              <w:left w:val="single" w:sz="4" w:space="0" w:color="auto"/>
              <w:right w:val="single" w:sz="4" w:space="0" w:color="auto"/>
            </w:tcBorders>
            <w:shd w:val="clear" w:color="auto" w:fill="auto"/>
            <w:vAlign w:val="center"/>
          </w:tcPr>
          <w:p w14:paraId="48626490" w14:textId="77777777" w:rsidR="00720638" w:rsidRPr="0033194D" w:rsidRDefault="00720638" w:rsidP="0033194D">
            <w:pPr>
              <w:spacing w:before="60" w:after="60" w:line="240" w:lineRule="auto"/>
              <w:contextualSpacing/>
              <w:jc w:val="left"/>
              <w:rPr>
                <w:sz w:val="18"/>
                <w:szCs w:val="18"/>
              </w:rPr>
            </w:pPr>
            <w:r w:rsidRPr="0033194D">
              <w:rPr>
                <w:sz w:val="18"/>
                <w:szCs w:val="18"/>
              </w:rPr>
              <w:t>What did CEW contribute to phytoplankton concentrations? (CLLMM)</w:t>
            </w:r>
          </w:p>
        </w:tc>
        <w:tc>
          <w:tcPr>
            <w:tcW w:w="232"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01B8CE85"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29D76E81"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48B70875" w14:textId="77777777" w:rsidR="00720638" w:rsidRPr="0033194D" w:rsidRDefault="00720638" w:rsidP="0033194D">
            <w:pPr>
              <w:spacing w:before="60" w:after="60" w:line="240" w:lineRule="auto"/>
              <w:contextualSpacing/>
              <w:jc w:val="left"/>
              <w:rPr>
                <w:sz w:val="18"/>
                <w:szCs w:val="18"/>
              </w:rPr>
            </w:pPr>
          </w:p>
        </w:tc>
        <w:tc>
          <w:tcPr>
            <w:tcW w:w="233"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30CC46D3"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27C5C9B9"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4EB6FB25" w14:textId="77777777" w:rsidR="00720638" w:rsidRPr="0033194D" w:rsidRDefault="00720638" w:rsidP="0033194D">
            <w:pPr>
              <w:spacing w:before="60" w:after="60" w:line="240" w:lineRule="auto"/>
              <w:contextualSpacing/>
              <w:jc w:val="left"/>
              <w:rPr>
                <w:sz w:val="18"/>
                <w:szCs w:val="18"/>
              </w:rPr>
            </w:pPr>
          </w:p>
        </w:tc>
      </w:tr>
      <w:tr w:rsidR="00403A37" w:rsidRPr="0033194D" w14:paraId="4470574D" w14:textId="5CCD9361" w:rsidTr="00403A37">
        <w:trPr>
          <w:cantSplit/>
          <w:trHeight w:val="255"/>
        </w:trPr>
        <w:tc>
          <w:tcPr>
            <w:tcW w:w="3610" w:type="pct"/>
            <w:tcBorders>
              <w:top w:val="single" w:sz="4" w:space="0" w:color="auto"/>
              <w:left w:val="single" w:sz="4" w:space="0" w:color="auto"/>
              <w:right w:val="single" w:sz="4" w:space="0" w:color="auto"/>
            </w:tcBorders>
            <w:shd w:val="clear" w:color="auto" w:fill="auto"/>
            <w:vAlign w:val="center"/>
          </w:tcPr>
          <w:p w14:paraId="2FC4B5CA" w14:textId="77777777" w:rsidR="00720638" w:rsidRPr="0033194D" w:rsidRDefault="00720638" w:rsidP="0033194D">
            <w:pPr>
              <w:spacing w:before="60" w:after="60" w:line="240" w:lineRule="auto"/>
              <w:contextualSpacing/>
              <w:jc w:val="left"/>
              <w:rPr>
                <w:sz w:val="18"/>
                <w:szCs w:val="18"/>
              </w:rPr>
            </w:pPr>
            <w:r w:rsidRPr="0033194D">
              <w:rPr>
                <w:sz w:val="18"/>
                <w:szCs w:val="18"/>
              </w:rPr>
              <w:t>What did CEW contribute to phytoplankton transport? (CLLMM)</w:t>
            </w:r>
          </w:p>
        </w:tc>
        <w:tc>
          <w:tcPr>
            <w:tcW w:w="232"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287EDE33"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261F1FDF"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13168395" w14:textId="77777777" w:rsidR="00720638" w:rsidRPr="0033194D" w:rsidRDefault="00720638" w:rsidP="0033194D">
            <w:pPr>
              <w:spacing w:before="60" w:after="60" w:line="240" w:lineRule="auto"/>
              <w:contextualSpacing/>
              <w:jc w:val="left"/>
              <w:rPr>
                <w:sz w:val="18"/>
                <w:szCs w:val="18"/>
              </w:rPr>
            </w:pPr>
          </w:p>
        </w:tc>
        <w:tc>
          <w:tcPr>
            <w:tcW w:w="233"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61C2AF3D"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04C99546"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559BE161" w14:textId="77777777" w:rsidR="00720638" w:rsidRPr="0033194D" w:rsidRDefault="00720638" w:rsidP="0033194D">
            <w:pPr>
              <w:spacing w:before="60" w:after="60" w:line="240" w:lineRule="auto"/>
              <w:contextualSpacing/>
              <w:jc w:val="left"/>
              <w:rPr>
                <w:sz w:val="18"/>
                <w:szCs w:val="18"/>
              </w:rPr>
            </w:pPr>
          </w:p>
        </w:tc>
      </w:tr>
      <w:tr w:rsidR="00720638" w:rsidRPr="0033194D" w14:paraId="28B5932D" w14:textId="38493D0D" w:rsidTr="00403A37">
        <w:trPr>
          <w:cantSplit/>
          <w:trHeight w:val="255"/>
        </w:trPr>
        <w:tc>
          <w:tcPr>
            <w:tcW w:w="3610" w:type="pct"/>
            <w:tcBorders>
              <w:top w:val="single" w:sz="4" w:space="0" w:color="auto"/>
              <w:left w:val="single" w:sz="4" w:space="0" w:color="auto"/>
              <w:right w:val="single" w:sz="4" w:space="0" w:color="auto"/>
            </w:tcBorders>
            <w:shd w:val="clear" w:color="auto" w:fill="auto"/>
            <w:vAlign w:val="center"/>
          </w:tcPr>
          <w:p w14:paraId="7F3817AB" w14:textId="7370C861" w:rsidR="00720638" w:rsidRPr="0033194D" w:rsidRDefault="00720638" w:rsidP="00A04683">
            <w:pPr>
              <w:spacing w:before="60" w:after="60" w:line="240" w:lineRule="auto"/>
              <w:contextualSpacing/>
              <w:jc w:val="left"/>
              <w:rPr>
                <w:sz w:val="18"/>
                <w:szCs w:val="18"/>
              </w:rPr>
            </w:pPr>
            <w:r w:rsidRPr="0033194D">
              <w:rPr>
                <w:sz w:val="18"/>
                <w:szCs w:val="18"/>
              </w:rPr>
              <w:t xml:space="preserve">What did CEW contribute to </w:t>
            </w:r>
            <w:r w:rsidR="00A04683">
              <w:rPr>
                <w:sz w:val="18"/>
                <w:szCs w:val="18"/>
              </w:rPr>
              <w:t xml:space="preserve">improving </w:t>
            </w:r>
            <w:r w:rsidR="00A04683" w:rsidRPr="00A04683">
              <w:rPr>
                <w:i/>
                <w:sz w:val="18"/>
                <w:szCs w:val="18"/>
              </w:rPr>
              <w:t>Ruppia tuberosa</w:t>
            </w:r>
            <w:r w:rsidR="00A04683">
              <w:rPr>
                <w:sz w:val="18"/>
                <w:szCs w:val="18"/>
              </w:rPr>
              <w:t xml:space="preserve"> habitat</w:t>
            </w:r>
            <w:r w:rsidRPr="0033194D">
              <w:rPr>
                <w:sz w:val="18"/>
                <w:szCs w:val="18"/>
              </w:rPr>
              <w:t>? (</w:t>
            </w:r>
            <w:r w:rsidR="00A04683">
              <w:rPr>
                <w:sz w:val="18"/>
                <w:szCs w:val="18"/>
              </w:rPr>
              <w:t>Coorong</w:t>
            </w:r>
            <w:r w:rsidRPr="0033194D">
              <w:rPr>
                <w:sz w:val="18"/>
                <w:szCs w:val="18"/>
              </w:rPr>
              <w:t>)</w:t>
            </w:r>
          </w:p>
        </w:tc>
        <w:tc>
          <w:tcPr>
            <w:tcW w:w="1160" w:type="pct"/>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5F0FA0D"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6CB7F8C8" w14:textId="77777777" w:rsidR="00720638" w:rsidRPr="0033194D" w:rsidRDefault="00720638" w:rsidP="0033194D">
            <w:pPr>
              <w:spacing w:before="60" w:after="60" w:line="240" w:lineRule="auto"/>
              <w:contextualSpacing/>
              <w:jc w:val="left"/>
              <w:rPr>
                <w:sz w:val="18"/>
                <w:szCs w:val="18"/>
              </w:rPr>
            </w:pPr>
          </w:p>
        </w:tc>
      </w:tr>
      <w:tr w:rsidR="00720638" w:rsidRPr="0033194D" w14:paraId="00FA3599" w14:textId="68D0016C" w:rsidTr="00403A37">
        <w:trPr>
          <w:cantSplit/>
          <w:trHeight w:val="255"/>
        </w:trPr>
        <w:tc>
          <w:tcPr>
            <w:tcW w:w="3610" w:type="pct"/>
            <w:tcBorders>
              <w:top w:val="single" w:sz="4" w:space="0" w:color="auto"/>
              <w:left w:val="single" w:sz="4" w:space="0" w:color="auto"/>
              <w:right w:val="single" w:sz="4" w:space="0" w:color="auto"/>
            </w:tcBorders>
            <w:shd w:val="clear" w:color="auto" w:fill="auto"/>
            <w:vAlign w:val="center"/>
          </w:tcPr>
          <w:p w14:paraId="58DBDFA4" w14:textId="1406192D" w:rsidR="00720638" w:rsidRPr="0033194D" w:rsidRDefault="00720638" w:rsidP="00A04683">
            <w:pPr>
              <w:spacing w:before="60" w:after="60" w:line="240" w:lineRule="auto"/>
              <w:contextualSpacing/>
              <w:jc w:val="left"/>
              <w:rPr>
                <w:sz w:val="18"/>
                <w:szCs w:val="18"/>
              </w:rPr>
            </w:pPr>
            <w:r w:rsidRPr="0033194D">
              <w:rPr>
                <w:sz w:val="18"/>
                <w:szCs w:val="18"/>
              </w:rPr>
              <w:t xml:space="preserve">What did CEW contribute to </w:t>
            </w:r>
            <w:r w:rsidR="00A04683">
              <w:rPr>
                <w:sz w:val="18"/>
                <w:szCs w:val="18"/>
              </w:rPr>
              <w:t>fish habitat</w:t>
            </w:r>
            <w:r w:rsidRPr="0033194D">
              <w:rPr>
                <w:sz w:val="18"/>
                <w:szCs w:val="18"/>
              </w:rPr>
              <w:t>? (Coorong)</w:t>
            </w:r>
          </w:p>
        </w:tc>
        <w:tc>
          <w:tcPr>
            <w:tcW w:w="1160" w:type="pct"/>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61F7C8F"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0ED37450" w14:textId="77777777" w:rsidR="00720638" w:rsidRPr="0033194D" w:rsidRDefault="00720638" w:rsidP="0033194D">
            <w:pPr>
              <w:spacing w:before="60" w:after="60" w:line="240" w:lineRule="auto"/>
              <w:contextualSpacing/>
              <w:jc w:val="left"/>
              <w:rPr>
                <w:sz w:val="18"/>
                <w:szCs w:val="18"/>
              </w:rPr>
            </w:pPr>
          </w:p>
        </w:tc>
      </w:tr>
      <w:tr w:rsidR="00A56C44" w:rsidRPr="0033194D" w14:paraId="5F486E63" w14:textId="77777777" w:rsidTr="00403A37">
        <w:trPr>
          <w:cantSplit/>
          <w:trHeight w:val="255"/>
        </w:trPr>
        <w:tc>
          <w:tcPr>
            <w:tcW w:w="3610" w:type="pct"/>
            <w:tcBorders>
              <w:top w:val="single" w:sz="4" w:space="0" w:color="auto"/>
              <w:left w:val="single" w:sz="4" w:space="0" w:color="auto"/>
              <w:right w:val="single" w:sz="4" w:space="0" w:color="auto"/>
            </w:tcBorders>
            <w:shd w:val="clear" w:color="auto" w:fill="auto"/>
          </w:tcPr>
          <w:p w14:paraId="522EC98A" w14:textId="0CD416B8" w:rsidR="00A56C44" w:rsidRPr="00A56C44" w:rsidRDefault="00A56C44" w:rsidP="00A56C44">
            <w:pPr>
              <w:spacing w:before="60" w:after="60" w:line="240" w:lineRule="auto"/>
              <w:contextualSpacing/>
              <w:jc w:val="left"/>
              <w:rPr>
                <w:sz w:val="18"/>
                <w:szCs w:val="18"/>
              </w:rPr>
            </w:pPr>
            <w:r w:rsidRPr="00A56C44">
              <w:rPr>
                <w:sz w:val="18"/>
                <w:szCs w:val="18"/>
              </w:rPr>
              <w:t>What did CEW contribute to littoral understorey vegetation diversity and productivity?</w:t>
            </w:r>
          </w:p>
        </w:tc>
        <w:tc>
          <w:tcPr>
            <w:tcW w:w="1160" w:type="pct"/>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F6A4F2" w14:textId="77777777" w:rsidR="00A56C44" w:rsidRPr="0033194D" w:rsidRDefault="00A56C44" w:rsidP="00A56C44">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7C22D4BE" w14:textId="77777777" w:rsidR="00A56C44" w:rsidRPr="0033194D" w:rsidRDefault="00A56C44" w:rsidP="00A56C44">
            <w:pPr>
              <w:spacing w:before="60" w:after="60" w:line="240" w:lineRule="auto"/>
              <w:contextualSpacing/>
              <w:jc w:val="left"/>
              <w:rPr>
                <w:sz w:val="18"/>
                <w:szCs w:val="18"/>
              </w:rPr>
            </w:pPr>
          </w:p>
        </w:tc>
      </w:tr>
      <w:tr w:rsidR="00A56C44" w:rsidRPr="0033194D" w14:paraId="74A49739" w14:textId="77777777" w:rsidTr="00403A37">
        <w:trPr>
          <w:cantSplit/>
          <w:trHeight w:val="255"/>
        </w:trPr>
        <w:tc>
          <w:tcPr>
            <w:tcW w:w="3610" w:type="pct"/>
            <w:tcBorders>
              <w:top w:val="single" w:sz="4" w:space="0" w:color="auto"/>
              <w:left w:val="single" w:sz="4" w:space="0" w:color="auto"/>
              <w:right w:val="single" w:sz="4" w:space="0" w:color="auto"/>
            </w:tcBorders>
            <w:shd w:val="clear" w:color="auto" w:fill="auto"/>
          </w:tcPr>
          <w:p w14:paraId="1E1A95ED" w14:textId="3F784C1D" w:rsidR="00A56C44" w:rsidRPr="00A56C44" w:rsidRDefault="00A56C44" w:rsidP="00A56C44">
            <w:pPr>
              <w:spacing w:before="60" w:after="60" w:line="240" w:lineRule="auto"/>
              <w:contextualSpacing/>
              <w:jc w:val="left"/>
              <w:rPr>
                <w:sz w:val="18"/>
                <w:szCs w:val="18"/>
              </w:rPr>
            </w:pPr>
            <w:r w:rsidRPr="00A56C44">
              <w:rPr>
                <w:sz w:val="18"/>
                <w:szCs w:val="18"/>
              </w:rPr>
              <w:t>What did CEW contribute to above-ground biomass produced by understorey littoral vegetation?</w:t>
            </w:r>
          </w:p>
        </w:tc>
        <w:tc>
          <w:tcPr>
            <w:tcW w:w="1160" w:type="pct"/>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CF6574C" w14:textId="77777777" w:rsidR="00A56C44" w:rsidRPr="0033194D" w:rsidRDefault="00A56C44" w:rsidP="00A56C44">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117FF347" w14:textId="77777777" w:rsidR="00A56C44" w:rsidRPr="0033194D" w:rsidRDefault="00A56C44" w:rsidP="00A56C44">
            <w:pPr>
              <w:spacing w:before="60" w:after="60" w:line="240" w:lineRule="auto"/>
              <w:contextualSpacing/>
              <w:jc w:val="left"/>
              <w:rPr>
                <w:sz w:val="18"/>
                <w:szCs w:val="18"/>
              </w:rPr>
            </w:pPr>
          </w:p>
        </w:tc>
      </w:tr>
      <w:tr w:rsidR="00403A37" w:rsidRPr="0033194D" w14:paraId="7EBE765B" w14:textId="6121E000" w:rsidTr="00403A37">
        <w:trPr>
          <w:cantSplit/>
          <w:trHeight w:val="255"/>
        </w:trPr>
        <w:tc>
          <w:tcPr>
            <w:tcW w:w="3610" w:type="pct"/>
            <w:tcBorders>
              <w:top w:val="single" w:sz="4" w:space="0" w:color="auto"/>
              <w:left w:val="single" w:sz="4" w:space="0" w:color="auto"/>
              <w:right w:val="single" w:sz="4" w:space="0" w:color="auto"/>
            </w:tcBorders>
            <w:shd w:val="clear" w:color="auto" w:fill="auto"/>
            <w:vAlign w:val="center"/>
          </w:tcPr>
          <w:p w14:paraId="19E6D22D" w14:textId="713E99BC" w:rsidR="00720638" w:rsidRPr="0033194D" w:rsidRDefault="00720638" w:rsidP="0033194D">
            <w:pPr>
              <w:spacing w:before="60" w:after="60" w:line="240" w:lineRule="auto"/>
              <w:contextualSpacing/>
              <w:jc w:val="left"/>
              <w:rPr>
                <w:sz w:val="18"/>
                <w:szCs w:val="18"/>
              </w:rPr>
            </w:pPr>
            <w:r w:rsidRPr="0033194D">
              <w:rPr>
                <w:sz w:val="18"/>
                <w:szCs w:val="18"/>
              </w:rPr>
              <w:t>What did CEW contribute to microinvertebrate diversity? (LMR)</w:t>
            </w:r>
          </w:p>
        </w:tc>
        <w:tc>
          <w:tcPr>
            <w:tcW w:w="232" w:type="pct"/>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4719C68A"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42E27855"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52F2F19" w14:textId="77777777" w:rsidR="00720638" w:rsidRPr="0033194D" w:rsidRDefault="00720638" w:rsidP="0033194D">
            <w:pPr>
              <w:spacing w:before="60" w:after="60" w:line="240" w:lineRule="auto"/>
              <w:contextualSpacing/>
              <w:jc w:val="left"/>
              <w:rPr>
                <w:sz w:val="18"/>
                <w:szCs w:val="18"/>
              </w:rPr>
            </w:pPr>
          </w:p>
        </w:tc>
        <w:tc>
          <w:tcPr>
            <w:tcW w:w="233"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7E2E79DE"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80624CB"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6B9B5004" w14:textId="77777777" w:rsidR="00720638" w:rsidRPr="0033194D" w:rsidRDefault="00720638" w:rsidP="0033194D">
            <w:pPr>
              <w:spacing w:before="60" w:after="60" w:line="240" w:lineRule="auto"/>
              <w:contextualSpacing/>
              <w:jc w:val="left"/>
              <w:rPr>
                <w:sz w:val="18"/>
                <w:szCs w:val="18"/>
              </w:rPr>
            </w:pPr>
          </w:p>
        </w:tc>
      </w:tr>
      <w:tr w:rsidR="00090769" w:rsidRPr="0033194D" w14:paraId="37D6E6DB" w14:textId="77777777" w:rsidTr="00403A37">
        <w:trPr>
          <w:cantSplit/>
          <w:trHeight w:val="255"/>
        </w:trPr>
        <w:tc>
          <w:tcPr>
            <w:tcW w:w="3610" w:type="pct"/>
            <w:tcBorders>
              <w:top w:val="single" w:sz="4" w:space="0" w:color="auto"/>
              <w:left w:val="single" w:sz="4" w:space="0" w:color="auto"/>
              <w:right w:val="single" w:sz="4" w:space="0" w:color="auto"/>
            </w:tcBorders>
            <w:shd w:val="clear" w:color="auto" w:fill="auto"/>
            <w:vAlign w:val="center"/>
          </w:tcPr>
          <w:p w14:paraId="19689B9F" w14:textId="23569EC4" w:rsidR="00090769" w:rsidRPr="0033194D" w:rsidRDefault="00090769" w:rsidP="0033194D">
            <w:pPr>
              <w:spacing w:before="60" w:after="60" w:line="240" w:lineRule="auto"/>
              <w:contextualSpacing/>
              <w:jc w:val="left"/>
              <w:rPr>
                <w:sz w:val="18"/>
                <w:szCs w:val="18"/>
              </w:rPr>
            </w:pPr>
            <w:r w:rsidRPr="0033194D">
              <w:rPr>
                <w:sz w:val="18"/>
                <w:szCs w:val="18"/>
              </w:rPr>
              <w:t>What did CEW contribute to microinvertebrate</w:t>
            </w:r>
            <w:r>
              <w:rPr>
                <w:sz w:val="18"/>
                <w:szCs w:val="18"/>
              </w:rPr>
              <w:t xml:space="preserve"> abundance</w:t>
            </w:r>
            <w:r w:rsidRPr="0033194D">
              <w:rPr>
                <w:sz w:val="18"/>
                <w:szCs w:val="18"/>
              </w:rPr>
              <w:t xml:space="preserve"> </w:t>
            </w:r>
            <w:r>
              <w:rPr>
                <w:sz w:val="18"/>
                <w:szCs w:val="18"/>
              </w:rPr>
              <w:t>(</w:t>
            </w:r>
            <w:r w:rsidRPr="0033194D">
              <w:rPr>
                <w:sz w:val="18"/>
                <w:szCs w:val="18"/>
              </w:rPr>
              <w:t>density</w:t>
            </w:r>
            <w:r>
              <w:rPr>
                <w:sz w:val="18"/>
                <w:szCs w:val="18"/>
              </w:rPr>
              <w:t>)</w:t>
            </w:r>
            <w:r w:rsidRPr="0033194D">
              <w:rPr>
                <w:sz w:val="18"/>
                <w:szCs w:val="18"/>
              </w:rPr>
              <w:t>? (LMR)</w:t>
            </w:r>
          </w:p>
        </w:tc>
        <w:tc>
          <w:tcPr>
            <w:tcW w:w="23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5D26ECAD" w14:textId="77777777" w:rsidR="00090769" w:rsidRPr="0033194D" w:rsidRDefault="00090769"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39529D1A" w14:textId="77777777" w:rsidR="00090769" w:rsidRPr="0033194D" w:rsidRDefault="00090769"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161ADFC" w14:textId="77777777" w:rsidR="00090769" w:rsidRPr="0033194D" w:rsidRDefault="00090769" w:rsidP="0033194D">
            <w:pPr>
              <w:spacing w:before="60" w:after="60" w:line="240" w:lineRule="auto"/>
              <w:contextualSpacing/>
              <w:jc w:val="left"/>
              <w:rPr>
                <w:sz w:val="18"/>
                <w:szCs w:val="18"/>
              </w:rPr>
            </w:pPr>
          </w:p>
        </w:tc>
        <w:tc>
          <w:tcPr>
            <w:tcW w:w="233"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0B5C7797" w14:textId="77777777" w:rsidR="00090769" w:rsidRPr="0033194D" w:rsidRDefault="00090769"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5648391" w14:textId="77777777" w:rsidR="00090769" w:rsidRPr="0033194D" w:rsidRDefault="00090769"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2C1835DB" w14:textId="77777777" w:rsidR="00090769" w:rsidRPr="0033194D" w:rsidRDefault="00090769" w:rsidP="0033194D">
            <w:pPr>
              <w:spacing w:before="60" w:after="60" w:line="240" w:lineRule="auto"/>
              <w:contextualSpacing/>
              <w:jc w:val="left"/>
              <w:rPr>
                <w:sz w:val="18"/>
                <w:szCs w:val="18"/>
              </w:rPr>
            </w:pPr>
          </w:p>
        </w:tc>
      </w:tr>
      <w:tr w:rsidR="00403A37" w:rsidRPr="0033194D" w14:paraId="7D23905C" w14:textId="4059987F" w:rsidTr="00403A37">
        <w:trPr>
          <w:cantSplit/>
          <w:trHeight w:val="255"/>
        </w:trPr>
        <w:tc>
          <w:tcPr>
            <w:tcW w:w="3610" w:type="pct"/>
            <w:tcBorders>
              <w:top w:val="single" w:sz="4" w:space="0" w:color="auto"/>
              <w:left w:val="single" w:sz="4" w:space="0" w:color="auto"/>
              <w:right w:val="single" w:sz="4" w:space="0" w:color="auto"/>
            </w:tcBorders>
            <w:shd w:val="clear" w:color="auto" w:fill="auto"/>
            <w:vAlign w:val="center"/>
          </w:tcPr>
          <w:p w14:paraId="6BCF6F80" w14:textId="17B2166F" w:rsidR="00720638" w:rsidRPr="0033194D" w:rsidRDefault="00720638" w:rsidP="009B0838">
            <w:pPr>
              <w:spacing w:before="60" w:after="60" w:line="240" w:lineRule="auto"/>
              <w:contextualSpacing/>
              <w:jc w:val="left"/>
              <w:rPr>
                <w:sz w:val="18"/>
                <w:szCs w:val="18"/>
              </w:rPr>
            </w:pPr>
            <w:r w:rsidRPr="0033194D">
              <w:rPr>
                <w:sz w:val="18"/>
                <w:szCs w:val="18"/>
              </w:rPr>
              <w:t xml:space="preserve">What did CEW contribute </w:t>
            </w:r>
            <w:r w:rsidR="009B0838" w:rsidRPr="009B0838">
              <w:rPr>
                <w:sz w:val="18"/>
                <w:szCs w:val="18"/>
              </w:rPr>
              <w:t>to communities of the Lower Murray (via longitudinal and lateral connectivity)</w:t>
            </w:r>
            <w:r w:rsidRPr="0033194D">
              <w:rPr>
                <w:sz w:val="18"/>
                <w:szCs w:val="18"/>
              </w:rPr>
              <w:t>? (LMR)</w:t>
            </w:r>
          </w:p>
        </w:tc>
        <w:tc>
          <w:tcPr>
            <w:tcW w:w="232" w:type="pct"/>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0FF577D1"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57023935"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B598D82" w14:textId="77777777" w:rsidR="00720638" w:rsidRPr="0033194D" w:rsidRDefault="00720638" w:rsidP="0033194D">
            <w:pPr>
              <w:spacing w:before="60" w:after="60" w:line="240" w:lineRule="auto"/>
              <w:contextualSpacing/>
              <w:jc w:val="left"/>
              <w:rPr>
                <w:sz w:val="18"/>
                <w:szCs w:val="18"/>
              </w:rPr>
            </w:pPr>
          </w:p>
        </w:tc>
        <w:tc>
          <w:tcPr>
            <w:tcW w:w="233" w:type="pct"/>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0596733F"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7CFE225"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483C2178" w14:textId="77777777" w:rsidR="00720638" w:rsidRPr="0033194D" w:rsidRDefault="00720638" w:rsidP="0033194D">
            <w:pPr>
              <w:spacing w:before="60" w:after="60" w:line="240" w:lineRule="auto"/>
              <w:contextualSpacing/>
              <w:jc w:val="left"/>
              <w:rPr>
                <w:sz w:val="18"/>
                <w:szCs w:val="18"/>
              </w:rPr>
            </w:pPr>
          </w:p>
        </w:tc>
      </w:tr>
      <w:tr w:rsidR="009B0838" w:rsidRPr="0033194D" w14:paraId="675FEDC7" w14:textId="1E8261C3" w:rsidTr="00403A37">
        <w:trPr>
          <w:cantSplit/>
          <w:trHeight w:val="255"/>
        </w:trPr>
        <w:tc>
          <w:tcPr>
            <w:tcW w:w="3610" w:type="pct"/>
            <w:tcBorders>
              <w:top w:val="single" w:sz="4" w:space="0" w:color="auto"/>
              <w:left w:val="single" w:sz="4" w:space="0" w:color="auto"/>
              <w:right w:val="single" w:sz="4" w:space="0" w:color="auto"/>
            </w:tcBorders>
            <w:shd w:val="clear" w:color="auto" w:fill="auto"/>
            <w:vAlign w:val="center"/>
          </w:tcPr>
          <w:p w14:paraId="05ABA7B1" w14:textId="0CB734B0" w:rsidR="00720638" w:rsidRPr="0033194D" w:rsidRDefault="00720638" w:rsidP="0033194D">
            <w:pPr>
              <w:spacing w:before="60" w:after="60" w:line="240" w:lineRule="auto"/>
              <w:contextualSpacing/>
              <w:jc w:val="left"/>
              <w:rPr>
                <w:sz w:val="18"/>
                <w:szCs w:val="18"/>
              </w:rPr>
            </w:pPr>
            <w:r w:rsidRPr="0033194D">
              <w:rPr>
                <w:sz w:val="18"/>
                <w:szCs w:val="18"/>
              </w:rPr>
              <w:t xml:space="preserve">What did CEW contribute to the </w:t>
            </w:r>
            <w:r w:rsidR="00515593" w:rsidRPr="00515593">
              <w:rPr>
                <w:sz w:val="18"/>
                <w:szCs w:val="18"/>
              </w:rPr>
              <w:t>expected quality of food resources (microinvertebrates) for higher trophic organisms</w:t>
            </w:r>
            <w:r w:rsidRPr="0033194D">
              <w:rPr>
                <w:sz w:val="18"/>
                <w:szCs w:val="18"/>
              </w:rPr>
              <w:t>? (LMR)</w:t>
            </w:r>
          </w:p>
        </w:tc>
        <w:tc>
          <w:tcPr>
            <w:tcW w:w="23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54CE9F3"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2B7CF0B"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08EA294" w14:textId="77777777" w:rsidR="00720638" w:rsidRPr="0033194D" w:rsidRDefault="00720638" w:rsidP="0033194D">
            <w:pPr>
              <w:spacing w:before="60" w:after="60" w:line="240" w:lineRule="auto"/>
              <w:contextualSpacing/>
              <w:jc w:val="left"/>
              <w:rPr>
                <w:sz w:val="18"/>
                <w:szCs w:val="18"/>
              </w:rPr>
            </w:pPr>
          </w:p>
        </w:tc>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AFFC97A"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1E1329F"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0AED3AB4" w14:textId="77777777" w:rsidR="00720638" w:rsidRPr="0033194D" w:rsidRDefault="00720638" w:rsidP="0033194D">
            <w:pPr>
              <w:spacing w:before="60" w:after="60" w:line="240" w:lineRule="auto"/>
              <w:contextualSpacing/>
              <w:jc w:val="left"/>
              <w:rPr>
                <w:sz w:val="18"/>
                <w:szCs w:val="18"/>
              </w:rPr>
            </w:pPr>
          </w:p>
        </w:tc>
      </w:tr>
      <w:tr w:rsidR="00403A37" w:rsidRPr="0033194D" w14:paraId="248CF44E" w14:textId="49F1BC18" w:rsidTr="00403A37">
        <w:trPr>
          <w:cantSplit/>
          <w:trHeight w:val="255"/>
        </w:trPr>
        <w:tc>
          <w:tcPr>
            <w:tcW w:w="3610" w:type="pct"/>
            <w:tcBorders>
              <w:top w:val="single" w:sz="4" w:space="0" w:color="auto"/>
              <w:left w:val="single" w:sz="4" w:space="0" w:color="auto"/>
              <w:right w:val="single" w:sz="4" w:space="0" w:color="auto"/>
            </w:tcBorders>
            <w:shd w:val="clear" w:color="auto" w:fill="auto"/>
            <w:vAlign w:val="center"/>
          </w:tcPr>
          <w:p w14:paraId="6631DA69" w14:textId="41CF49D2" w:rsidR="00720638" w:rsidRPr="0033194D" w:rsidRDefault="00974B10" w:rsidP="0033194D">
            <w:pPr>
              <w:spacing w:before="60" w:after="60" w:line="240" w:lineRule="auto"/>
              <w:contextualSpacing/>
              <w:jc w:val="left"/>
              <w:rPr>
                <w:sz w:val="18"/>
                <w:szCs w:val="18"/>
              </w:rPr>
            </w:pPr>
            <w:r w:rsidRPr="00974B10">
              <w:rPr>
                <w:sz w:val="18"/>
                <w:szCs w:val="18"/>
              </w:rPr>
              <w:t>Did the flow regime (including environmental water) contribute to recruitment of golden perch and silver perch</w:t>
            </w:r>
            <w:r w:rsidR="00720638" w:rsidRPr="0033194D">
              <w:rPr>
                <w:sz w:val="18"/>
                <w:szCs w:val="18"/>
              </w:rPr>
              <w:t>? (LMR)</w:t>
            </w:r>
          </w:p>
        </w:tc>
        <w:tc>
          <w:tcPr>
            <w:tcW w:w="232"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2194D64C"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65EDE784"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72D79ED9" w14:textId="77777777" w:rsidR="00720638" w:rsidRPr="0033194D" w:rsidRDefault="00720638" w:rsidP="0033194D">
            <w:pPr>
              <w:spacing w:before="60" w:after="60" w:line="240" w:lineRule="auto"/>
              <w:contextualSpacing/>
              <w:jc w:val="left"/>
              <w:rPr>
                <w:sz w:val="18"/>
                <w:szCs w:val="18"/>
              </w:rPr>
            </w:pPr>
          </w:p>
        </w:tc>
        <w:tc>
          <w:tcPr>
            <w:tcW w:w="233"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54F5DA40" w14:textId="77777777" w:rsidR="00720638" w:rsidRPr="0033194D" w:rsidRDefault="00720638" w:rsidP="0033194D">
            <w:pPr>
              <w:spacing w:before="60" w:after="60" w:line="240" w:lineRule="auto"/>
              <w:contextualSpacing/>
              <w:jc w:val="left"/>
              <w:rPr>
                <w:sz w:val="18"/>
                <w:szCs w:val="18"/>
              </w:rPr>
            </w:pPr>
          </w:p>
        </w:tc>
        <w:tc>
          <w:tcPr>
            <w:tcW w:w="232" w:type="pct"/>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76C2A6FB"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59C9C11B" w14:textId="77777777" w:rsidR="00720638" w:rsidRPr="0033194D" w:rsidRDefault="00720638" w:rsidP="0033194D">
            <w:pPr>
              <w:spacing w:before="60" w:after="60" w:line="240" w:lineRule="auto"/>
              <w:contextualSpacing/>
              <w:jc w:val="left"/>
              <w:rPr>
                <w:sz w:val="18"/>
                <w:szCs w:val="18"/>
              </w:rPr>
            </w:pPr>
          </w:p>
        </w:tc>
      </w:tr>
      <w:tr w:rsidR="00720638" w:rsidRPr="0033194D" w14:paraId="30724872" w14:textId="2C02013A" w:rsidTr="00403A37">
        <w:trPr>
          <w:cantSplit/>
          <w:trHeight w:val="255"/>
        </w:trPr>
        <w:tc>
          <w:tcPr>
            <w:tcW w:w="3610" w:type="pct"/>
            <w:tcBorders>
              <w:left w:val="single" w:sz="4" w:space="0" w:color="auto"/>
              <w:right w:val="single" w:sz="4" w:space="0" w:color="auto"/>
            </w:tcBorders>
            <w:shd w:val="clear" w:color="auto" w:fill="auto"/>
            <w:vAlign w:val="center"/>
          </w:tcPr>
          <w:p w14:paraId="4E851765" w14:textId="2E7C3601" w:rsidR="00720638" w:rsidRPr="0033194D" w:rsidRDefault="00974B10" w:rsidP="0033194D">
            <w:pPr>
              <w:spacing w:before="60" w:after="60" w:line="240" w:lineRule="auto"/>
              <w:contextualSpacing/>
              <w:jc w:val="left"/>
              <w:rPr>
                <w:sz w:val="18"/>
                <w:szCs w:val="18"/>
              </w:rPr>
            </w:pPr>
            <w:r w:rsidRPr="00974B10">
              <w:rPr>
                <w:sz w:val="18"/>
                <w:szCs w:val="18"/>
              </w:rPr>
              <w:t>Did the flow regime (including environmental water) contribute to the resilience of golden perch and silver perch populations</w:t>
            </w:r>
            <w:r w:rsidR="00720638" w:rsidRPr="0033194D">
              <w:rPr>
                <w:sz w:val="18"/>
                <w:szCs w:val="18"/>
              </w:rPr>
              <w:t>? (LMR)</w:t>
            </w:r>
          </w:p>
        </w:tc>
        <w:tc>
          <w:tcPr>
            <w:tcW w:w="1160" w:type="pct"/>
            <w:gridSpan w:val="5"/>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62DF6D55" w14:textId="77777777" w:rsidR="00720638" w:rsidRPr="0033194D" w:rsidRDefault="00720638" w:rsidP="0033194D">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63F5CE6F" w14:textId="77777777" w:rsidR="00720638" w:rsidRPr="0033194D" w:rsidRDefault="00720638" w:rsidP="0033194D">
            <w:pPr>
              <w:spacing w:before="60" w:after="60" w:line="240" w:lineRule="auto"/>
              <w:contextualSpacing/>
              <w:jc w:val="left"/>
              <w:rPr>
                <w:sz w:val="18"/>
                <w:szCs w:val="18"/>
              </w:rPr>
            </w:pPr>
          </w:p>
        </w:tc>
      </w:tr>
      <w:tr w:rsidR="00974B10" w:rsidRPr="0033194D" w14:paraId="773303B9" w14:textId="77777777" w:rsidTr="00403A37">
        <w:trPr>
          <w:cantSplit/>
          <w:trHeight w:val="255"/>
        </w:trPr>
        <w:tc>
          <w:tcPr>
            <w:tcW w:w="3610" w:type="pct"/>
            <w:tcBorders>
              <w:left w:val="single" w:sz="4" w:space="0" w:color="auto"/>
              <w:right w:val="single" w:sz="4" w:space="0" w:color="auto"/>
            </w:tcBorders>
            <w:shd w:val="clear" w:color="auto" w:fill="auto"/>
          </w:tcPr>
          <w:p w14:paraId="0F99A5B9" w14:textId="5F62657B" w:rsidR="00974B10" w:rsidRPr="00974B10" w:rsidRDefault="00974B10" w:rsidP="00974B10">
            <w:pPr>
              <w:spacing w:before="60" w:after="60" w:line="240" w:lineRule="auto"/>
              <w:contextualSpacing/>
              <w:jc w:val="left"/>
              <w:rPr>
                <w:sz w:val="18"/>
                <w:szCs w:val="18"/>
              </w:rPr>
            </w:pPr>
            <w:r w:rsidRPr="00974B10">
              <w:rPr>
                <w:sz w:val="18"/>
                <w:szCs w:val="18"/>
              </w:rPr>
              <w:t>What did CEW contribute to the growth and morphometric condition of Murray cod?</w:t>
            </w:r>
            <w:r>
              <w:rPr>
                <w:sz w:val="18"/>
                <w:szCs w:val="18"/>
              </w:rPr>
              <w:t xml:space="preserve"> (LMR)</w:t>
            </w:r>
          </w:p>
        </w:tc>
        <w:tc>
          <w:tcPr>
            <w:tcW w:w="1160" w:type="pct"/>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477755D" w14:textId="77777777" w:rsidR="00974B10" w:rsidRPr="0033194D" w:rsidRDefault="00974B10" w:rsidP="00974B10">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45DE2B61" w14:textId="77777777" w:rsidR="00974B10" w:rsidRPr="0033194D" w:rsidRDefault="00974B10" w:rsidP="00974B10">
            <w:pPr>
              <w:spacing w:before="60" w:after="60" w:line="240" w:lineRule="auto"/>
              <w:contextualSpacing/>
              <w:jc w:val="left"/>
              <w:rPr>
                <w:sz w:val="18"/>
                <w:szCs w:val="18"/>
              </w:rPr>
            </w:pPr>
          </w:p>
        </w:tc>
      </w:tr>
      <w:tr w:rsidR="00974B10" w:rsidRPr="0033194D" w14:paraId="686EED8B" w14:textId="77777777" w:rsidTr="00403A37">
        <w:trPr>
          <w:cantSplit/>
          <w:trHeight w:val="255"/>
        </w:trPr>
        <w:tc>
          <w:tcPr>
            <w:tcW w:w="3610" w:type="pct"/>
            <w:tcBorders>
              <w:left w:val="single" w:sz="4" w:space="0" w:color="auto"/>
              <w:right w:val="single" w:sz="4" w:space="0" w:color="auto"/>
            </w:tcBorders>
            <w:shd w:val="clear" w:color="auto" w:fill="auto"/>
          </w:tcPr>
          <w:p w14:paraId="239795AA" w14:textId="0C209EB9" w:rsidR="00974B10" w:rsidRPr="00974B10" w:rsidRDefault="00974B10" w:rsidP="00974B10">
            <w:pPr>
              <w:spacing w:before="60" w:after="60" w:line="240" w:lineRule="auto"/>
              <w:contextualSpacing/>
              <w:jc w:val="left"/>
              <w:rPr>
                <w:sz w:val="18"/>
                <w:szCs w:val="18"/>
              </w:rPr>
            </w:pPr>
            <w:r w:rsidRPr="00974B10">
              <w:rPr>
                <w:sz w:val="18"/>
                <w:szCs w:val="18"/>
              </w:rPr>
              <w:lastRenderedPageBreak/>
              <w:t>What did CEW contribute to recruitment of Murray cod?</w:t>
            </w:r>
            <w:r>
              <w:rPr>
                <w:sz w:val="18"/>
                <w:szCs w:val="18"/>
              </w:rPr>
              <w:t xml:space="preserve"> (LMR)</w:t>
            </w:r>
          </w:p>
        </w:tc>
        <w:tc>
          <w:tcPr>
            <w:tcW w:w="1160" w:type="pct"/>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9554E89" w14:textId="77777777" w:rsidR="00974B10" w:rsidRPr="0033194D" w:rsidRDefault="00974B10" w:rsidP="00974B10">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28B2A4F4" w14:textId="77777777" w:rsidR="00974B10" w:rsidRPr="0033194D" w:rsidRDefault="00974B10" w:rsidP="00974B10">
            <w:pPr>
              <w:spacing w:before="60" w:after="60" w:line="240" w:lineRule="auto"/>
              <w:contextualSpacing/>
              <w:jc w:val="left"/>
              <w:rPr>
                <w:sz w:val="18"/>
                <w:szCs w:val="18"/>
              </w:rPr>
            </w:pPr>
          </w:p>
        </w:tc>
      </w:tr>
      <w:tr w:rsidR="00974B10" w:rsidRPr="0033194D" w14:paraId="70C40360" w14:textId="77777777" w:rsidTr="00403A37">
        <w:trPr>
          <w:cantSplit/>
          <w:trHeight w:val="255"/>
        </w:trPr>
        <w:tc>
          <w:tcPr>
            <w:tcW w:w="3610" w:type="pct"/>
            <w:tcBorders>
              <w:left w:val="single" w:sz="4" w:space="0" w:color="auto"/>
              <w:bottom w:val="single" w:sz="4" w:space="0" w:color="auto"/>
              <w:right w:val="single" w:sz="4" w:space="0" w:color="auto"/>
            </w:tcBorders>
            <w:shd w:val="clear" w:color="auto" w:fill="auto"/>
          </w:tcPr>
          <w:p w14:paraId="426C91D8" w14:textId="7FDDA5CD" w:rsidR="00974B10" w:rsidRPr="00974B10" w:rsidRDefault="00974B10" w:rsidP="00974B10">
            <w:pPr>
              <w:spacing w:before="60" w:after="60" w:line="240" w:lineRule="auto"/>
              <w:contextualSpacing/>
              <w:jc w:val="left"/>
              <w:rPr>
                <w:sz w:val="18"/>
                <w:szCs w:val="18"/>
              </w:rPr>
            </w:pPr>
            <w:r w:rsidRPr="00974B10">
              <w:rPr>
                <w:sz w:val="18"/>
                <w:szCs w:val="18"/>
              </w:rPr>
              <w:t>What did CEW contribute to the resilience of Murray cod populations?</w:t>
            </w:r>
            <w:r>
              <w:rPr>
                <w:sz w:val="18"/>
                <w:szCs w:val="18"/>
              </w:rPr>
              <w:t xml:space="preserve"> (LMR)</w:t>
            </w:r>
          </w:p>
        </w:tc>
        <w:tc>
          <w:tcPr>
            <w:tcW w:w="1160" w:type="pct"/>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A23D8A5" w14:textId="77777777" w:rsidR="00974B10" w:rsidRPr="0033194D" w:rsidRDefault="00974B10" w:rsidP="00974B10">
            <w:pPr>
              <w:spacing w:before="60" w:after="60" w:line="240" w:lineRule="auto"/>
              <w:contextualSpacing/>
              <w:jc w:val="left"/>
              <w:rPr>
                <w:sz w:val="18"/>
                <w:szCs w:val="18"/>
              </w:rPr>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2C3B0F3B" w14:textId="77777777" w:rsidR="00974B10" w:rsidRPr="0033194D" w:rsidRDefault="00974B10" w:rsidP="00974B10">
            <w:pPr>
              <w:spacing w:before="60" w:after="60" w:line="240" w:lineRule="auto"/>
              <w:contextualSpacing/>
              <w:jc w:val="left"/>
              <w:rPr>
                <w:sz w:val="18"/>
                <w:szCs w:val="18"/>
              </w:rPr>
            </w:pPr>
          </w:p>
        </w:tc>
      </w:tr>
    </w:tbl>
    <w:p w14:paraId="7E44337D" w14:textId="77777777" w:rsidR="0033194D" w:rsidRDefault="0033194D" w:rsidP="00C0156E">
      <w:pPr>
        <w:pStyle w:val="NoSpacing"/>
        <w:rPr>
          <w:rFonts w:ascii="Century Gothic" w:hAnsi="Century Gothic"/>
          <w:sz w:val="19"/>
          <w:szCs w:val="19"/>
        </w:rPr>
      </w:pPr>
    </w:p>
    <w:p w14:paraId="51E809C6" w14:textId="1A9A8452" w:rsidR="0033194D" w:rsidRPr="0033194D" w:rsidRDefault="0033194D" w:rsidP="0033194D">
      <w:pPr>
        <w:spacing w:before="0" w:after="0" w:line="240" w:lineRule="auto"/>
        <w:jc w:val="left"/>
        <w:rPr>
          <w:color w:val="auto"/>
          <w:kern w:val="0"/>
          <w:sz w:val="19"/>
          <w:szCs w:val="19"/>
          <w:lang w:val="en-US" w:bidi="en-US"/>
        </w:rPr>
      </w:pPr>
      <w:r w:rsidRPr="0033194D">
        <w:rPr>
          <w:color w:val="auto"/>
          <w:kern w:val="0"/>
          <w:sz w:val="19"/>
          <w:szCs w:val="19"/>
          <w:lang w:val="en-US" w:bidi="en-US"/>
        </w:rPr>
        <w:t xml:space="preserve">Contribution (to what extent CEW contributed towards the outcome, with the significance of the outcome considered). See respective indicator evaluation sections (Section </w:t>
      </w:r>
      <w:r w:rsidRPr="0033194D">
        <w:rPr>
          <w:color w:val="auto"/>
          <w:kern w:val="0"/>
          <w:sz w:val="19"/>
          <w:szCs w:val="19"/>
          <w:lang w:val="en-US" w:bidi="en-US"/>
        </w:rPr>
        <w:fldChar w:fldCharType="begin"/>
      </w:r>
      <w:r w:rsidRPr="0033194D">
        <w:rPr>
          <w:color w:val="auto"/>
          <w:kern w:val="0"/>
          <w:sz w:val="19"/>
          <w:szCs w:val="19"/>
          <w:lang w:val="en-US" w:bidi="en-US"/>
        </w:rPr>
        <w:instrText xml:space="preserve"> REF _Ref15904940 \r \h </w:instrText>
      </w:r>
      <w:r w:rsidRPr="0033194D">
        <w:rPr>
          <w:color w:val="auto"/>
          <w:kern w:val="0"/>
          <w:sz w:val="19"/>
          <w:szCs w:val="19"/>
          <w:lang w:val="en-US" w:bidi="en-US"/>
        </w:rPr>
      </w:r>
      <w:r w:rsidRPr="0033194D">
        <w:rPr>
          <w:color w:val="auto"/>
          <w:kern w:val="0"/>
          <w:sz w:val="19"/>
          <w:szCs w:val="19"/>
          <w:lang w:val="en-US" w:bidi="en-US"/>
        </w:rPr>
        <w:fldChar w:fldCharType="separate"/>
      </w:r>
      <w:r w:rsidR="00A20F12">
        <w:rPr>
          <w:color w:val="auto"/>
          <w:kern w:val="0"/>
          <w:sz w:val="19"/>
          <w:szCs w:val="19"/>
          <w:lang w:val="en-US" w:bidi="en-US"/>
        </w:rPr>
        <w:t>2</w:t>
      </w:r>
      <w:r w:rsidRPr="0033194D">
        <w:rPr>
          <w:color w:val="auto"/>
          <w:kern w:val="0"/>
          <w:sz w:val="19"/>
          <w:szCs w:val="19"/>
          <w:lang w:val="en-US" w:bidi="en-US"/>
        </w:rPr>
        <w:fldChar w:fldCharType="end"/>
      </w:r>
      <w:r w:rsidRPr="0033194D">
        <w:rPr>
          <w:color w:val="auto"/>
          <w:kern w:val="0"/>
          <w:sz w:val="19"/>
          <w:szCs w:val="19"/>
          <w:lang w:val="en-US" w:bidi="en-US"/>
        </w:rPr>
        <w:t>) for selection criteria.</w:t>
      </w:r>
    </w:p>
    <w:tbl>
      <w:tblPr>
        <w:tblW w:w="10065" w:type="dxa"/>
        <w:tblLook w:val="04A0" w:firstRow="1" w:lastRow="0" w:firstColumn="1" w:lastColumn="0" w:noHBand="0" w:noVBand="1"/>
      </w:tblPr>
      <w:tblGrid>
        <w:gridCol w:w="432"/>
        <w:gridCol w:w="1095"/>
        <w:gridCol w:w="431"/>
        <w:gridCol w:w="1240"/>
        <w:gridCol w:w="431"/>
        <w:gridCol w:w="1704"/>
        <w:gridCol w:w="431"/>
        <w:gridCol w:w="776"/>
        <w:gridCol w:w="431"/>
        <w:gridCol w:w="1278"/>
        <w:gridCol w:w="398"/>
        <w:gridCol w:w="1418"/>
      </w:tblGrid>
      <w:tr w:rsidR="0033194D" w:rsidRPr="0033194D" w14:paraId="1D1A8152" w14:textId="77777777" w:rsidTr="00C96E3A">
        <w:tc>
          <w:tcPr>
            <w:tcW w:w="432" w:type="dxa"/>
            <w:shd w:val="clear" w:color="auto" w:fill="D9D9D9" w:themeFill="background1" w:themeFillShade="D9"/>
          </w:tcPr>
          <w:p w14:paraId="4DCBC12D" w14:textId="77777777" w:rsidR="0033194D" w:rsidRPr="0033194D" w:rsidRDefault="0033194D" w:rsidP="0033194D">
            <w:pPr>
              <w:contextualSpacing/>
              <w:rPr>
                <w:sz w:val="19"/>
                <w:szCs w:val="19"/>
              </w:rPr>
            </w:pPr>
          </w:p>
        </w:tc>
        <w:tc>
          <w:tcPr>
            <w:tcW w:w="1095" w:type="dxa"/>
            <w:vAlign w:val="center"/>
          </w:tcPr>
          <w:p w14:paraId="1CBEC9CB" w14:textId="77777777" w:rsidR="0033194D" w:rsidRPr="0033194D" w:rsidRDefault="0033194D" w:rsidP="0033194D">
            <w:pPr>
              <w:contextualSpacing/>
              <w:rPr>
                <w:sz w:val="19"/>
                <w:szCs w:val="19"/>
              </w:rPr>
            </w:pPr>
            <w:r w:rsidRPr="0033194D">
              <w:rPr>
                <w:sz w:val="19"/>
                <w:szCs w:val="19"/>
              </w:rPr>
              <w:t>Unknown</w:t>
            </w:r>
          </w:p>
        </w:tc>
        <w:tc>
          <w:tcPr>
            <w:tcW w:w="431" w:type="dxa"/>
            <w:shd w:val="clear" w:color="auto" w:fill="FF0000"/>
            <w:vAlign w:val="center"/>
          </w:tcPr>
          <w:p w14:paraId="5E50408B" w14:textId="77777777" w:rsidR="0033194D" w:rsidRPr="0033194D" w:rsidRDefault="0033194D" w:rsidP="0033194D">
            <w:pPr>
              <w:contextualSpacing/>
              <w:rPr>
                <w:sz w:val="19"/>
                <w:szCs w:val="19"/>
              </w:rPr>
            </w:pPr>
          </w:p>
        </w:tc>
        <w:tc>
          <w:tcPr>
            <w:tcW w:w="1240" w:type="dxa"/>
            <w:vAlign w:val="center"/>
          </w:tcPr>
          <w:p w14:paraId="47C8FF7E" w14:textId="77777777" w:rsidR="0033194D" w:rsidRPr="0033194D" w:rsidRDefault="0033194D" w:rsidP="0033194D">
            <w:pPr>
              <w:contextualSpacing/>
              <w:rPr>
                <w:sz w:val="19"/>
                <w:szCs w:val="19"/>
              </w:rPr>
            </w:pPr>
            <w:r w:rsidRPr="0033194D">
              <w:rPr>
                <w:sz w:val="19"/>
                <w:szCs w:val="19"/>
              </w:rPr>
              <w:t>Negative</w:t>
            </w:r>
          </w:p>
        </w:tc>
        <w:tc>
          <w:tcPr>
            <w:tcW w:w="431" w:type="dxa"/>
            <w:shd w:val="clear" w:color="auto" w:fill="E2EFD9" w:themeFill="accent6" w:themeFillTint="33"/>
            <w:vAlign w:val="center"/>
          </w:tcPr>
          <w:p w14:paraId="04FE6D4D" w14:textId="77777777" w:rsidR="0033194D" w:rsidRPr="0033194D" w:rsidRDefault="0033194D" w:rsidP="0033194D">
            <w:pPr>
              <w:contextualSpacing/>
              <w:rPr>
                <w:sz w:val="19"/>
                <w:szCs w:val="19"/>
              </w:rPr>
            </w:pPr>
          </w:p>
        </w:tc>
        <w:tc>
          <w:tcPr>
            <w:tcW w:w="1704" w:type="dxa"/>
            <w:vAlign w:val="center"/>
          </w:tcPr>
          <w:p w14:paraId="2FB3E55C" w14:textId="77777777" w:rsidR="0033194D" w:rsidRPr="0033194D" w:rsidRDefault="0033194D" w:rsidP="0033194D">
            <w:pPr>
              <w:contextualSpacing/>
              <w:rPr>
                <w:sz w:val="19"/>
                <w:szCs w:val="19"/>
              </w:rPr>
            </w:pPr>
            <w:r w:rsidRPr="0033194D">
              <w:rPr>
                <w:sz w:val="19"/>
                <w:szCs w:val="19"/>
              </w:rPr>
              <w:t>None/negligible</w:t>
            </w:r>
          </w:p>
        </w:tc>
        <w:tc>
          <w:tcPr>
            <w:tcW w:w="431" w:type="dxa"/>
            <w:shd w:val="clear" w:color="auto" w:fill="A8D08D" w:themeFill="accent6" w:themeFillTint="99"/>
            <w:vAlign w:val="center"/>
          </w:tcPr>
          <w:p w14:paraId="2372D1B7" w14:textId="77777777" w:rsidR="0033194D" w:rsidRPr="0033194D" w:rsidRDefault="0033194D" w:rsidP="0033194D">
            <w:pPr>
              <w:contextualSpacing/>
              <w:rPr>
                <w:sz w:val="19"/>
                <w:szCs w:val="19"/>
              </w:rPr>
            </w:pPr>
          </w:p>
        </w:tc>
        <w:tc>
          <w:tcPr>
            <w:tcW w:w="776" w:type="dxa"/>
            <w:vAlign w:val="center"/>
          </w:tcPr>
          <w:p w14:paraId="06E4246A" w14:textId="77777777" w:rsidR="0033194D" w:rsidRPr="0033194D" w:rsidRDefault="0033194D" w:rsidP="0033194D">
            <w:pPr>
              <w:contextualSpacing/>
              <w:rPr>
                <w:sz w:val="19"/>
                <w:szCs w:val="19"/>
              </w:rPr>
            </w:pPr>
            <w:r w:rsidRPr="0033194D">
              <w:rPr>
                <w:sz w:val="19"/>
                <w:szCs w:val="19"/>
              </w:rPr>
              <w:t>Minor</w:t>
            </w:r>
          </w:p>
        </w:tc>
        <w:tc>
          <w:tcPr>
            <w:tcW w:w="431" w:type="dxa"/>
            <w:shd w:val="clear" w:color="auto" w:fill="70AD47" w:themeFill="accent6"/>
            <w:vAlign w:val="center"/>
          </w:tcPr>
          <w:p w14:paraId="79559C32" w14:textId="77777777" w:rsidR="0033194D" w:rsidRPr="0033194D" w:rsidRDefault="0033194D" w:rsidP="0033194D">
            <w:pPr>
              <w:contextualSpacing/>
              <w:rPr>
                <w:sz w:val="19"/>
                <w:szCs w:val="19"/>
              </w:rPr>
            </w:pPr>
          </w:p>
        </w:tc>
        <w:tc>
          <w:tcPr>
            <w:tcW w:w="1278" w:type="dxa"/>
            <w:vAlign w:val="center"/>
          </w:tcPr>
          <w:p w14:paraId="64561203" w14:textId="77777777" w:rsidR="0033194D" w:rsidRPr="0033194D" w:rsidRDefault="0033194D" w:rsidP="0033194D">
            <w:pPr>
              <w:contextualSpacing/>
              <w:rPr>
                <w:sz w:val="19"/>
                <w:szCs w:val="19"/>
              </w:rPr>
            </w:pPr>
            <w:r w:rsidRPr="0033194D">
              <w:rPr>
                <w:sz w:val="19"/>
                <w:szCs w:val="19"/>
              </w:rPr>
              <w:t>Moderate</w:t>
            </w:r>
          </w:p>
        </w:tc>
        <w:tc>
          <w:tcPr>
            <w:tcW w:w="398" w:type="dxa"/>
            <w:shd w:val="clear" w:color="auto" w:fill="5B9BD5" w:themeFill="accent1"/>
          </w:tcPr>
          <w:p w14:paraId="54FDF400" w14:textId="77777777" w:rsidR="0033194D" w:rsidRPr="0033194D" w:rsidRDefault="0033194D" w:rsidP="0033194D">
            <w:pPr>
              <w:contextualSpacing/>
              <w:rPr>
                <w:sz w:val="19"/>
                <w:szCs w:val="19"/>
              </w:rPr>
            </w:pPr>
          </w:p>
        </w:tc>
        <w:tc>
          <w:tcPr>
            <w:tcW w:w="1418" w:type="dxa"/>
            <w:vAlign w:val="center"/>
          </w:tcPr>
          <w:p w14:paraId="2D8687F5" w14:textId="77777777" w:rsidR="0033194D" w:rsidRPr="0033194D" w:rsidRDefault="0033194D" w:rsidP="0033194D">
            <w:pPr>
              <w:contextualSpacing/>
              <w:jc w:val="left"/>
              <w:rPr>
                <w:sz w:val="19"/>
                <w:szCs w:val="19"/>
              </w:rPr>
            </w:pPr>
            <w:r w:rsidRPr="0033194D">
              <w:rPr>
                <w:sz w:val="19"/>
                <w:szCs w:val="19"/>
              </w:rPr>
              <w:t>Substantial</w:t>
            </w:r>
          </w:p>
        </w:tc>
      </w:tr>
    </w:tbl>
    <w:p w14:paraId="51FB4274" w14:textId="77777777" w:rsidR="0033194D" w:rsidRDefault="0033194D">
      <w:pPr>
        <w:spacing w:before="0" w:after="160" w:line="259" w:lineRule="auto"/>
        <w:jc w:val="left"/>
        <w:sectPr w:rsidR="0033194D" w:rsidSect="00BA21B3">
          <w:pgSz w:w="16838" w:h="11906" w:orient="landscape"/>
          <w:pgMar w:top="1440" w:right="1440" w:bottom="1440" w:left="1440" w:header="709" w:footer="709" w:gutter="0"/>
          <w:cols w:space="708"/>
          <w:docGrid w:linePitch="360"/>
        </w:sectPr>
      </w:pPr>
    </w:p>
    <w:p w14:paraId="6B9391F5" w14:textId="797D641F" w:rsidR="002241AB" w:rsidRDefault="00833257" w:rsidP="00432CFC">
      <w:pPr>
        <w:pStyle w:val="Heading1"/>
      </w:pPr>
      <w:bookmarkStart w:id="270" w:name="_Ref472332586"/>
      <w:bookmarkStart w:id="271" w:name="_Ref472590168"/>
      <w:bookmarkStart w:id="272" w:name="_Toc3558343"/>
      <w:bookmarkStart w:id="273" w:name="_Ref30588787"/>
      <w:bookmarkStart w:id="274" w:name="_Toc54612607"/>
      <w:r>
        <w:lastRenderedPageBreak/>
        <w:t xml:space="preserve">General </w:t>
      </w:r>
      <w:r w:rsidR="002241AB" w:rsidRPr="00076C40">
        <w:t xml:space="preserve">Management </w:t>
      </w:r>
      <w:r w:rsidR="009654D5">
        <w:t>Recommendations</w:t>
      </w:r>
      <w:bookmarkEnd w:id="270"/>
      <w:bookmarkEnd w:id="271"/>
      <w:bookmarkEnd w:id="272"/>
      <w:bookmarkEnd w:id="273"/>
      <w:bookmarkEnd w:id="274"/>
    </w:p>
    <w:p w14:paraId="4474DE30" w14:textId="3998C9CC" w:rsidR="00570B91" w:rsidRDefault="00403A37" w:rsidP="00570B91">
      <w:r w:rsidRPr="00720638">
        <w:rPr>
          <w:highlight w:val="yellow"/>
        </w:rPr>
        <w:t>To be updated</w:t>
      </w:r>
      <w:r w:rsidRPr="00E75F1A">
        <w:t xml:space="preserve"> </w:t>
      </w:r>
      <w:r w:rsidR="00570B91">
        <w:t xml:space="preserve"> </w:t>
      </w:r>
    </w:p>
    <w:p w14:paraId="16DC76D6" w14:textId="77777777" w:rsidR="007D2448" w:rsidRDefault="007D2448" w:rsidP="009654D5">
      <w:pPr>
        <w:rPr>
          <w:rFonts w:eastAsiaTheme="majorEastAsia" w:cstheme="majorBidi"/>
          <w:b/>
          <w:bCs/>
          <w:caps/>
          <w:color w:val="44546A" w:themeColor="text2"/>
          <w:sz w:val="32"/>
          <w:szCs w:val="28"/>
        </w:rPr>
      </w:pPr>
      <w:bookmarkStart w:id="275" w:name="_Toc3558345"/>
      <w:r>
        <w:br w:type="page"/>
      </w:r>
    </w:p>
    <w:p w14:paraId="3588A677" w14:textId="2C49660B" w:rsidR="000A65FC" w:rsidRDefault="000A65FC" w:rsidP="00FA168A">
      <w:pPr>
        <w:pStyle w:val="Heading1"/>
      </w:pPr>
      <w:bookmarkStart w:id="276" w:name="_Toc54612608"/>
      <w:r w:rsidRPr="00C757C7">
        <w:lastRenderedPageBreak/>
        <w:t>References</w:t>
      </w:r>
      <w:bookmarkEnd w:id="275"/>
      <w:bookmarkEnd w:id="276"/>
    </w:p>
    <w:p w14:paraId="01FAEE72" w14:textId="77777777" w:rsidR="0058214A" w:rsidRDefault="0058214A" w:rsidP="0058214A">
      <w:pPr>
        <w:rPr>
          <w:lang w:val="en-US"/>
        </w:rPr>
      </w:pPr>
      <w:r w:rsidRPr="000D1553">
        <w:rPr>
          <w:lang w:val="en-US"/>
        </w:rPr>
        <w:t>Aldridge, K.T., Busch, B.D. and Hipsey, M.R. (2013). An assessment of the contribution of environmental water provisions to salt and nutrient dynamics in the lower Murray, November 2011–July 2012. The University of Adelaide, Adelaide.</w:t>
      </w:r>
    </w:p>
    <w:p w14:paraId="129A44F6" w14:textId="77777777" w:rsidR="0058214A" w:rsidRDefault="0058214A" w:rsidP="0058214A">
      <w:pPr>
        <w:rPr>
          <w:lang w:val="en-US"/>
        </w:rPr>
      </w:pPr>
      <w:r w:rsidRPr="000D1553">
        <w:rPr>
          <w:lang w:val="en-US"/>
        </w:rPr>
        <w:t>Anderson, M.J., Gorley, R.N. and Clarke, K.R. (2008). PERMANOVA+ for PRIMER: guide to software and statistical methods. PRIMER-E, Plymouth, UK.</w:t>
      </w:r>
    </w:p>
    <w:p w14:paraId="43545807" w14:textId="77777777" w:rsidR="0058214A" w:rsidRDefault="0058214A" w:rsidP="0058214A">
      <w:r w:rsidRPr="000D1553">
        <w:t>Arumugam, P.T. and Geddes, M.C. (1987). Feeding and growth of golden perch larvae and fry (</w:t>
      </w:r>
      <w:r w:rsidRPr="00ED679A">
        <w:rPr>
          <w:i/>
        </w:rPr>
        <w:t>Maquaria ambigua</w:t>
      </w:r>
      <w:r w:rsidRPr="000D1553">
        <w:t xml:space="preserve"> Richardson). </w:t>
      </w:r>
      <w:r w:rsidRPr="00ED679A">
        <w:rPr>
          <w:i/>
        </w:rPr>
        <w:t>Transactions Royal Society of South Australia</w:t>
      </w:r>
      <w:r w:rsidRPr="000D1553">
        <w:t xml:space="preserve"> </w:t>
      </w:r>
      <w:r w:rsidRPr="00ED679A">
        <w:rPr>
          <w:b/>
        </w:rPr>
        <w:t>111</w:t>
      </w:r>
      <w:r w:rsidRPr="000D1553">
        <w:t>, 59–66.</w:t>
      </w:r>
    </w:p>
    <w:p w14:paraId="15C1DA0A" w14:textId="77777777" w:rsidR="0058214A" w:rsidRPr="00B54D1C" w:rsidRDefault="0058214A" w:rsidP="0058214A">
      <w:pPr>
        <w:rPr>
          <w:color w:val="auto"/>
          <w:szCs w:val="22"/>
        </w:rPr>
      </w:pPr>
      <w:r>
        <w:t>Arumugam, P.T. and</w:t>
      </w:r>
      <w:r w:rsidRPr="00B54D1C">
        <w:rPr>
          <w:color w:val="auto"/>
          <w:szCs w:val="22"/>
        </w:rPr>
        <w:t xml:space="preserve"> Geddes</w:t>
      </w:r>
      <w:r>
        <w:t>,</w:t>
      </w:r>
      <w:r w:rsidRPr="00B54D1C">
        <w:rPr>
          <w:color w:val="auto"/>
          <w:szCs w:val="22"/>
        </w:rPr>
        <w:t xml:space="preserve"> M.C. (1996)</w:t>
      </w:r>
      <w:r>
        <w:t>.</w:t>
      </w:r>
      <w:r w:rsidRPr="00B54D1C">
        <w:rPr>
          <w:color w:val="auto"/>
          <w:szCs w:val="22"/>
        </w:rPr>
        <w:t xml:space="preserve"> Effects of golden perch (</w:t>
      </w:r>
      <w:r w:rsidRPr="008369F9">
        <w:rPr>
          <w:i/>
          <w:color w:val="auto"/>
          <w:szCs w:val="22"/>
        </w:rPr>
        <w:t>Macquaria ambigua</w:t>
      </w:r>
      <w:r w:rsidRPr="00B54D1C">
        <w:rPr>
          <w:color w:val="auto"/>
          <w:szCs w:val="22"/>
        </w:rPr>
        <w:t xml:space="preserve"> (Richardson)) larvae, fry and fingerlings on zooplankton communities in larval-rearing ponds: An enclosure study. </w:t>
      </w:r>
      <w:r w:rsidRPr="008369F9">
        <w:rPr>
          <w:i/>
          <w:color w:val="auto"/>
          <w:szCs w:val="22"/>
        </w:rPr>
        <w:t>Marine and Freshwater Research</w:t>
      </w:r>
      <w:r w:rsidRPr="00B54D1C">
        <w:rPr>
          <w:color w:val="auto"/>
          <w:szCs w:val="22"/>
        </w:rPr>
        <w:t xml:space="preserve"> </w:t>
      </w:r>
      <w:r w:rsidRPr="008369F9">
        <w:rPr>
          <w:b/>
          <w:color w:val="auto"/>
          <w:szCs w:val="22"/>
        </w:rPr>
        <w:t>47</w:t>
      </w:r>
      <w:r w:rsidRPr="00B54D1C">
        <w:rPr>
          <w:color w:val="auto"/>
          <w:szCs w:val="22"/>
        </w:rPr>
        <w:t>, 837</w:t>
      </w:r>
      <w:r>
        <w:t>–</w:t>
      </w:r>
      <w:r w:rsidRPr="00B54D1C">
        <w:rPr>
          <w:color w:val="auto"/>
          <w:szCs w:val="22"/>
        </w:rPr>
        <w:t>844.</w:t>
      </w:r>
    </w:p>
    <w:p w14:paraId="48D66EC6" w14:textId="77777777" w:rsidR="0058214A" w:rsidRPr="00064FB7" w:rsidRDefault="0058214A" w:rsidP="0058214A">
      <w:pPr>
        <w:rPr>
          <w:color w:val="auto"/>
          <w:szCs w:val="22"/>
        </w:rPr>
      </w:pPr>
      <w:r w:rsidRPr="00064FB7">
        <w:rPr>
          <w:color w:val="auto"/>
          <w:szCs w:val="22"/>
        </w:rPr>
        <w:t>Baldwin, D. S., Colloff,</w:t>
      </w:r>
      <w:r>
        <w:t xml:space="preserve"> M. J.,</w:t>
      </w:r>
      <w:r w:rsidRPr="00064FB7">
        <w:rPr>
          <w:color w:val="auto"/>
          <w:szCs w:val="22"/>
        </w:rPr>
        <w:t xml:space="preserve"> Mitrovic,</w:t>
      </w:r>
      <w:r>
        <w:t xml:space="preserve"> </w:t>
      </w:r>
      <w:r w:rsidRPr="00064FB7">
        <w:rPr>
          <w:color w:val="auto"/>
          <w:szCs w:val="22"/>
        </w:rPr>
        <w:t>S. M.</w:t>
      </w:r>
      <w:r>
        <w:t>,</w:t>
      </w:r>
      <w:r w:rsidRPr="00064FB7">
        <w:rPr>
          <w:color w:val="auto"/>
          <w:szCs w:val="22"/>
        </w:rPr>
        <w:t xml:space="preserve"> Bond</w:t>
      </w:r>
      <w:r>
        <w:t>, N. R.</w:t>
      </w:r>
      <w:r w:rsidRPr="00064FB7">
        <w:rPr>
          <w:color w:val="auto"/>
          <w:szCs w:val="22"/>
        </w:rPr>
        <w:t xml:space="preserve"> and Wolfenden</w:t>
      </w:r>
      <w:r>
        <w:t xml:space="preserve">, B. (2016). </w:t>
      </w:r>
      <w:r w:rsidRPr="00064FB7">
        <w:rPr>
          <w:color w:val="auto"/>
          <w:szCs w:val="22"/>
        </w:rPr>
        <w:t xml:space="preserve">Restoring dissolved organic carbon subsidies from floodplains to lowland river food webs: </w:t>
      </w:r>
      <w:r>
        <w:t>a role for environmental flows?</w:t>
      </w:r>
      <w:r w:rsidRPr="00064FB7">
        <w:rPr>
          <w:color w:val="auto"/>
          <w:szCs w:val="22"/>
        </w:rPr>
        <w:t xml:space="preserve"> </w:t>
      </w:r>
      <w:r w:rsidRPr="008369F9">
        <w:rPr>
          <w:i/>
          <w:color w:val="auto"/>
          <w:szCs w:val="22"/>
        </w:rPr>
        <w:t>Marine and Freshwater Research</w:t>
      </w:r>
      <w:r>
        <w:t xml:space="preserve"> </w:t>
      </w:r>
      <w:r w:rsidRPr="008369F9">
        <w:rPr>
          <w:b/>
        </w:rPr>
        <w:t>67</w:t>
      </w:r>
      <w:r>
        <w:t>,</w:t>
      </w:r>
      <w:r w:rsidRPr="00064FB7">
        <w:rPr>
          <w:color w:val="auto"/>
          <w:szCs w:val="22"/>
        </w:rPr>
        <w:t xml:space="preserve"> 1387</w:t>
      </w:r>
      <w:r>
        <w:t>–</w:t>
      </w:r>
      <w:r w:rsidRPr="00064FB7">
        <w:rPr>
          <w:color w:val="auto"/>
          <w:szCs w:val="22"/>
        </w:rPr>
        <w:t>1399.</w:t>
      </w:r>
    </w:p>
    <w:p w14:paraId="65648429" w14:textId="77777777" w:rsidR="0058214A" w:rsidRPr="00B54D1C" w:rsidRDefault="0058214A" w:rsidP="0058214A">
      <w:pPr>
        <w:rPr>
          <w:color w:val="auto"/>
          <w:szCs w:val="22"/>
        </w:rPr>
      </w:pPr>
      <w:r w:rsidRPr="00372748">
        <w:rPr>
          <w:color w:val="auto"/>
          <w:szCs w:val="22"/>
        </w:rPr>
        <w:t>Baranyi</w:t>
      </w:r>
      <w:r>
        <w:t>,</w:t>
      </w:r>
      <w:r w:rsidRPr="00372748">
        <w:rPr>
          <w:color w:val="auto"/>
          <w:szCs w:val="22"/>
        </w:rPr>
        <w:t xml:space="preserve"> C., Hein</w:t>
      </w:r>
      <w:r>
        <w:t>,</w:t>
      </w:r>
      <w:r w:rsidRPr="00372748">
        <w:rPr>
          <w:color w:val="auto"/>
          <w:szCs w:val="22"/>
        </w:rPr>
        <w:t xml:space="preserve"> T., Holarek</w:t>
      </w:r>
      <w:r>
        <w:t>,</w:t>
      </w:r>
      <w:r w:rsidRPr="00372748">
        <w:rPr>
          <w:color w:val="auto"/>
          <w:szCs w:val="22"/>
        </w:rPr>
        <w:t xml:space="preserve"> C., Keckeis</w:t>
      </w:r>
      <w:r>
        <w:t>, S. and</w:t>
      </w:r>
      <w:r w:rsidRPr="00372748">
        <w:rPr>
          <w:color w:val="auto"/>
          <w:szCs w:val="22"/>
        </w:rPr>
        <w:t xml:space="preserve"> Schiemer</w:t>
      </w:r>
      <w:r>
        <w:t>,</w:t>
      </w:r>
      <w:r w:rsidRPr="00372748">
        <w:rPr>
          <w:color w:val="auto"/>
          <w:szCs w:val="22"/>
        </w:rPr>
        <w:t xml:space="preserve"> F. (2002)</w:t>
      </w:r>
      <w:r>
        <w:t>.</w:t>
      </w:r>
      <w:r w:rsidRPr="00372748">
        <w:rPr>
          <w:color w:val="auto"/>
          <w:szCs w:val="22"/>
        </w:rPr>
        <w:t xml:space="preserve"> Zooplankton biomass and community structure in a Danube River floodplain system: effects of hydrology. </w:t>
      </w:r>
      <w:r w:rsidRPr="00264A2D">
        <w:rPr>
          <w:i/>
          <w:color w:val="auto"/>
          <w:szCs w:val="22"/>
        </w:rPr>
        <w:t>Freshwater Biology</w:t>
      </w:r>
      <w:r w:rsidRPr="00B54D1C">
        <w:rPr>
          <w:color w:val="auto"/>
          <w:szCs w:val="22"/>
        </w:rPr>
        <w:t xml:space="preserve"> </w:t>
      </w:r>
      <w:r w:rsidRPr="00264A2D">
        <w:rPr>
          <w:b/>
          <w:color w:val="auto"/>
          <w:szCs w:val="22"/>
        </w:rPr>
        <w:t>47</w:t>
      </w:r>
      <w:r w:rsidRPr="00B54D1C">
        <w:rPr>
          <w:color w:val="auto"/>
          <w:szCs w:val="22"/>
        </w:rPr>
        <w:t>, 473</w:t>
      </w:r>
      <w:r>
        <w:t>–</w:t>
      </w:r>
      <w:r w:rsidRPr="00B54D1C">
        <w:rPr>
          <w:color w:val="auto"/>
          <w:szCs w:val="22"/>
        </w:rPr>
        <w:t>4</w:t>
      </w:r>
      <w:r>
        <w:t>8</w:t>
      </w:r>
      <w:r w:rsidRPr="00B54D1C">
        <w:rPr>
          <w:color w:val="auto"/>
          <w:szCs w:val="22"/>
        </w:rPr>
        <w:t>2.</w:t>
      </w:r>
    </w:p>
    <w:p w14:paraId="5C2EF7C1" w14:textId="77777777" w:rsidR="0058214A" w:rsidRPr="00B54D1C" w:rsidRDefault="0058214A" w:rsidP="0058214A">
      <w:pPr>
        <w:rPr>
          <w:color w:val="auto"/>
          <w:szCs w:val="22"/>
        </w:rPr>
      </w:pPr>
      <w:r>
        <w:t>Barlow, C., McLoughlin, R. and</w:t>
      </w:r>
      <w:r w:rsidRPr="00B54D1C">
        <w:rPr>
          <w:color w:val="auto"/>
          <w:szCs w:val="22"/>
        </w:rPr>
        <w:t xml:space="preserve"> Bock</w:t>
      </w:r>
      <w:r>
        <w:t>,</w:t>
      </w:r>
      <w:r w:rsidRPr="00B54D1C">
        <w:rPr>
          <w:color w:val="auto"/>
          <w:szCs w:val="22"/>
        </w:rPr>
        <w:t xml:space="preserve"> K</w:t>
      </w:r>
      <w:r>
        <w:t>. (1987)</w:t>
      </w:r>
      <w:r w:rsidRPr="00B54D1C">
        <w:rPr>
          <w:color w:val="auto"/>
          <w:szCs w:val="22"/>
        </w:rPr>
        <w:t xml:space="preserve">. Complementary feeding habits of golden perch </w:t>
      </w:r>
      <w:r w:rsidRPr="00264A2D">
        <w:rPr>
          <w:i/>
          <w:color w:val="auto"/>
          <w:szCs w:val="22"/>
        </w:rPr>
        <w:t>Macquaria ambigua</w:t>
      </w:r>
      <w:r w:rsidRPr="00B54D1C">
        <w:rPr>
          <w:color w:val="auto"/>
          <w:szCs w:val="22"/>
        </w:rPr>
        <w:t xml:space="preserve"> (Richardson)(Percichthyidae) and silver perch </w:t>
      </w:r>
      <w:r w:rsidRPr="00264A2D">
        <w:rPr>
          <w:i/>
          <w:color w:val="auto"/>
          <w:szCs w:val="22"/>
        </w:rPr>
        <w:t>Bidyanus bidyanus</w:t>
      </w:r>
      <w:r w:rsidRPr="00B54D1C">
        <w:rPr>
          <w:color w:val="auto"/>
          <w:szCs w:val="22"/>
        </w:rPr>
        <w:t xml:space="preserve"> (Mitchell)(Teraponidae) in farm dams. In: Proceedings of the Linnean Society of New South Wales, pp. 143</w:t>
      </w:r>
      <w:r>
        <w:t>–</w:t>
      </w:r>
      <w:r w:rsidRPr="00B54D1C">
        <w:rPr>
          <w:color w:val="auto"/>
          <w:szCs w:val="22"/>
        </w:rPr>
        <w:t>152.</w:t>
      </w:r>
    </w:p>
    <w:p w14:paraId="10E37F4F" w14:textId="77777777" w:rsidR="0058214A" w:rsidRPr="007B48E3" w:rsidRDefault="0058214A" w:rsidP="0058214A">
      <w:pPr>
        <w:rPr>
          <w:color w:val="auto"/>
          <w:szCs w:val="22"/>
        </w:rPr>
      </w:pPr>
      <w:r w:rsidRPr="00B54D1C">
        <w:rPr>
          <w:color w:val="auto"/>
          <w:szCs w:val="22"/>
        </w:rPr>
        <w:t>Beardall</w:t>
      </w:r>
      <w:r>
        <w:t>, J. and</w:t>
      </w:r>
      <w:r w:rsidRPr="00B54D1C">
        <w:rPr>
          <w:color w:val="auto"/>
          <w:szCs w:val="22"/>
        </w:rPr>
        <w:t xml:space="preserve"> Raven</w:t>
      </w:r>
      <w:r>
        <w:t xml:space="preserve">, J.A. (1990). </w:t>
      </w:r>
      <w:r w:rsidRPr="00B54D1C">
        <w:rPr>
          <w:color w:val="auto"/>
          <w:szCs w:val="22"/>
        </w:rPr>
        <w:t>Pathways and mechanism</w:t>
      </w:r>
      <w:r>
        <w:t>s of respiration in microalgae.</w:t>
      </w:r>
      <w:r w:rsidRPr="00B54D1C">
        <w:rPr>
          <w:color w:val="auto"/>
          <w:szCs w:val="22"/>
        </w:rPr>
        <w:t xml:space="preserve"> </w:t>
      </w:r>
      <w:r w:rsidRPr="00264A2D">
        <w:rPr>
          <w:i/>
          <w:color w:val="auto"/>
          <w:szCs w:val="22"/>
        </w:rPr>
        <w:t xml:space="preserve">Marine Microbial Food </w:t>
      </w:r>
      <w:r w:rsidRPr="00264A2D">
        <w:rPr>
          <w:i/>
        </w:rPr>
        <w:t>Webs</w:t>
      </w:r>
      <w:r>
        <w:t xml:space="preserve"> </w:t>
      </w:r>
      <w:r w:rsidRPr="00264A2D">
        <w:rPr>
          <w:b/>
        </w:rPr>
        <w:t>4</w:t>
      </w:r>
      <w:r>
        <w:t>,</w:t>
      </w:r>
      <w:r w:rsidRPr="007B48E3">
        <w:rPr>
          <w:color w:val="auto"/>
          <w:szCs w:val="22"/>
        </w:rPr>
        <w:t xml:space="preserve"> 7–30.</w:t>
      </w:r>
    </w:p>
    <w:p w14:paraId="0297A529" w14:textId="77777777" w:rsidR="0058214A" w:rsidRPr="007B48E3" w:rsidRDefault="0058214A" w:rsidP="0058214A">
      <w:pPr>
        <w:rPr>
          <w:color w:val="auto"/>
          <w:szCs w:val="22"/>
        </w:rPr>
      </w:pPr>
      <w:r w:rsidRPr="007B48E3">
        <w:rPr>
          <w:color w:val="auto"/>
          <w:szCs w:val="22"/>
        </w:rPr>
        <w:t>Beh, E., Montzeri,</w:t>
      </w:r>
      <w:r>
        <w:t xml:space="preserve"> M.</w:t>
      </w:r>
      <w:r w:rsidRPr="007B48E3">
        <w:rPr>
          <w:color w:val="auto"/>
          <w:szCs w:val="22"/>
        </w:rPr>
        <w:t xml:space="preserve"> and Gibbs</w:t>
      </w:r>
      <w:r>
        <w:t>, M.S</w:t>
      </w:r>
      <w:r w:rsidRPr="007B48E3">
        <w:rPr>
          <w:color w:val="auto"/>
          <w:szCs w:val="22"/>
        </w:rPr>
        <w:t xml:space="preserve">. </w:t>
      </w:r>
      <w:r>
        <w:t>(</w:t>
      </w:r>
      <w:r w:rsidRPr="007B48E3">
        <w:rPr>
          <w:color w:val="auto"/>
          <w:szCs w:val="22"/>
        </w:rPr>
        <w:t>2019</w:t>
      </w:r>
      <w:r>
        <w:t>).</w:t>
      </w:r>
      <w:r w:rsidRPr="00264A2D">
        <w:t xml:space="preserve"> Refinements to the River Murray Source model in South Australia. DEW Technical note 2019, Government of South Australia, Department for Environment and Water, Adelaide.</w:t>
      </w:r>
    </w:p>
    <w:p w14:paraId="0EA7D6DC" w14:textId="77777777" w:rsidR="0058214A" w:rsidRPr="00C65DF5" w:rsidRDefault="0058214A" w:rsidP="0058214A">
      <w:pPr>
        <w:rPr>
          <w:color w:val="auto"/>
          <w:szCs w:val="22"/>
        </w:rPr>
      </w:pPr>
      <w:r w:rsidRPr="007B48E3">
        <w:rPr>
          <w:color w:val="auto"/>
          <w:szCs w:val="22"/>
        </w:rPr>
        <w:t xml:space="preserve">Berggren, M. and del </w:t>
      </w:r>
      <w:r w:rsidRPr="00531FD8">
        <w:rPr>
          <w:color w:val="auto"/>
          <w:szCs w:val="22"/>
        </w:rPr>
        <w:t>Giorgio</w:t>
      </w:r>
      <w:r>
        <w:t>,</w:t>
      </w:r>
      <w:r w:rsidRPr="00531FD8">
        <w:rPr>
          <w:color w:val="auto"/>
          <w:szCs w:val="22"/>
        </w:rPr>
        <w:t xml:space="preserve"> </w:t>
      </w:r>
      <w:r>
        <w:t>P.</w:t>
      </w:r>
      <w:r w:rsidRPr="007B48E3">
        <w:rPr>
          <w:color w:val="auto"/>
          <w:szCs w:val="22"/>
        </w:rPr>
        <w:t xml:space="preserve">A. </w:t>
      </w:r>
      <w:r>
        <w:t xml:space="preserve">(2015). </w:t>
      </w:r>
      <w:r w:rsidRPr="00531FD8">
        <w:rPr>
          <w:color w:val="auto"/>
          <w:szCs w:val="22"/>
        </w:rPr>
        <w:t>Distinct patterns of microbial metabolism associated to riverine dissolved organic carbon of</w:t>
      </w:r>
      <w:r>
        <w:t xml:space="preserve"> different source and quality. </w:t>
      </w:r>
      <w:r w:rsidRPr="00B02BC4">
        <w:rPr>
          <w:i/>
          <w:color w:val="auto"/>
          <w:szCs w:val="22"/>
        </w:rPr>
        <w:t>Journal of Geophysical Research: Biogeosciences</w:t>
      </w:r>
      <w:r w:rsidRPr="00C65DF5">
        <w:rPr>
          <w:color w:val="auto"/>
          <w:szCs w:val="22"/>
        </w:rPr>
        <w:t xml:space="preserve"> </w:t>
      </w:r>
      <w:r w:rsidRPr="00B02BC4">
        <w:rPr>
          <w:b/>
          <w:color w:val="auto"/>
          <w:szCs w:val="22"/>
        </w:rPr>
        <w:t>120</w:t>
      </w:r>
      <w:r>
        <w:t>,</w:t>
      </w:r>
      <w:r w:rsidRPr="00C65DF5">
        <w:rPr>
          <w:color w:val="auto"/>
          <w:szCs w:val="22"/>
        </w:rPr>
        <w:t xml:space="preserve"> 989</w:t>
      </w:r>
      <w:r>
        <w:t>–</w:t>
      </w:r>
      <w:r w:rsidRPr="00C65DF5">
        <w:rPr>
          <w:color w:val="auto"/>
          <w:szCs w:val="22"/>
        </w:rPr>
        <w:t>999.</w:t>
      </w:r>
    </w:p>
    <w:p w14:paraId="57EA7BE8" w14:textId="77777777" w:rsidR="0058214A" w:rsidRPr="00351109" w:rsidRDefault="0058214A" w:rsidP="0058214A">
      <w:pPr>
        <w:rPr>
          <w:color w:val="auto"/>
          <w:szCs w:val="22"/>
        </w:rPr>
      </w:pPr>
      <w:r>
        <w:t>Betsill, R.K. and</w:t>
      </w:r>
      <w:r w:rsidRPr="00C65DF5">
        <w:rPr>
          <w:color w:val="auto"/>
          <w:szCs w:val="22"/>
        </w:rPr>
        <w:t xml:space="preserve"> Van Den Avyle</w:t>
      </w:r>
      <w:r>
        <w:t>,</w:t>
      </w:r>
      <w:r w:rsidRPr="00C65DF5">
        <w:rPr>
          <w:color w:val="auto"/>
          <w:szCs w:val="22"/>
        </w:rPr>
        <w:t xml:space="preserve"> M.J. (1997)</w:t>
      </w:r>
      <w:r>
        <w:t>. Effect of temperature and zooplankton abundance on growth and survival of larval t</w:t>
      </w:r>
      <w:r w:rsidRPr="00C65DF5">
        <w:rPr>
          <w:color w:val="auto"/>
          <w:szCs w:val="22"/>
        </w:rPr>
        <w:t>hr</w:t>
      </w:r>
      <w:r>
        <w:t>eadfin s</w:t>
      </w:r>
      <w:r w:rsidRPr="00C65DF5">
        <w:rPr>
          <w:color w:val="auto"/>
          <w:szCs w:val="22"/>
        </w:rPr>
        <w:t xml:space="preserve">had. </w:t>
      </w:r>
      <w:r w:rsidRPr="00B02BC4">
        <w:rPr>
          <w:i/>
          <w:color w:val="auto"/>
          <w:szCs w:val="22"/>
        </w:rPr>
        <w:t>Transactions of the American Fisheries Society</w:t>
      </w:r>
      <w:r w:rsidRPr="00351109">
        <w:rPr>
          <w:color w:val="auto"/>
          <w:szCs w:val="22"/>
        </w:rPr>
        <w:t xml:space="preserve"> </w:t>
      </w:r>
      <w:r w:rsidRPr="00B02BC4">
        <w:rPr>
          <w:b/>
          <w:color w:val="auto"/>
          <w:szCs w:val="22"/>
        </w:rPr>
        <w:t>126</w:t>
      </w:r>
      <w:r w:rsidRPr="00351109">
        <w:rPr>
          <w:color w:val="auto"/>
          <w:szCs w:val="22"/>
        </w:rPr>
        <w:t>, 999</w:t>
      </w:r>
      <w:r>
        <w:t>–</w:t>
      </w:r>
      <w:r w:rsidRPr="00351109">
        <w:rPr>
          <w:color w:val="auto"/>
          <w:szCs w:val="22"/>
        </w:rPr>
        <w:t>1011.</w:t>
      </w:r>
    </w:p>
    <w:p w14:paraId="59A056C9" w14:textId="77777777" w:rsidR="0058214A" w:rsidRPr="00950652" w:rsidRDefault="0058214A" w:rsidP="0058214A">
      <w:r w:rsidRPr="00950652">
        <w:t xml:space="preserve">Bice, C.M., Gehrig, S.L., Zampatti, B.P., Nicol, J.M., Wilson, P., Leigh, S.L. and Marsland, K. (2014). Flow-induced alterations to fish assemblages, habitat and fish-habitat associations in a regulated lowland river. </w:t>
      </w:r>
      <w:r w:rsidRPr="00B02BC4">
        <w:rPr>
          <w:i/>
        </w:rPr>
        <w:t xml:space="preserve">Hydrobiologia </w:t>
      </w:r>
      <w:r w:rsidRPr="00B02BC4">
        <w:rPr>
          <w:b/>
        </w:rPr>
        <w:t>722</w:t>
      </w:r>
      <w:r w:rsidRPr="00950652">
        <w:t>, 205–222.</w:t>
      </w:r>
    </w:p>
    <w:p w14:paraId="772E3F3F" w14:textId="77777777" w:rsidR="0058214A" w:rsidRDefault="0058214A" w:rsidP="0058214A">
      <w:r w:rsidRPr="00950652">
        <w:t xml:space="preserve">Bice, C.M., Gibbs, M.S., Kilsby, N.N., Mallen-Cooper, M. and Zampatti, B.P. (2017). Putting the “river” back into the lower River Murray: quantifying the hydraulic impact of river regulation to guide ecological restoration. </w:t>
      </w:r>
      <w:r w:rsidRPr="00DF6AEF">
        <w:rPr>
          <w:i/>
        </w:rPr>
        <w:t>Transactions of the Royal Society of South Australia</w:t>
      </w:r>
      <w:r w:rsidRPr="00950652">
        <w:t>, DOI: 10.1080/03721426.2017.1374909.</w:t>
      </w:r>
    </w:p>
    <w:p w14:paraId="354D4A70" w14:textId="1A240787" w:rsidR="00510B38" w:rsidRDefault="00510B38" w:rsidP="0058214A">
      <w:pPr>
        <w:rPr>
          <w:color w:val="auto"/>
          <w:szCs w:val="22"/>
        </w:rPr>
      </w:pPr>
      <w:r w:rsidRPr="00510B38">
        <w:rPr>
          <w:color w:val="auto"/>
          <w:szCs w:val="22"/>
        </w:rPr>
        <w:lastRenderedPageBreak/>
        <w:t xml:space="preserve">Bice, C.M., Zampatti, B.P., Ye, Q. and Giatas, G.C. (2020). Lamprey migration in the lower River Murray in association with Commonwealth environmental water delivery in 2019. South Australian Research and Development Institute (Aquatic Sciences), Adelaide. </w:t>
      </w:r>
      <w:r w:rsidRPr="00510B38">
        <w:rPr>
          <w:color w:val="auto"/>
          <w:szCs w:val="22"/>
          <w:highlight w:val="yellow"/>
        </w:rPr>
        <w:t>SARDI Publication No. F2019/000000-1. SARDI Research Report Series No. ###. 35 pp.</w:t>
      </w:r>
    </w:p>
    <w:p w14:paraId="3590371C" w14:textId="1A1F13F4" w:rsidR="008D770D" w:rsidRDefault="00744B37" w:rsidP="0058214A">
      <w:pPr>
        <w:rPr>
          <w:color w:val="auto"/>
          <w:szCs w:val="22"/>
        </w:rPr>
      </w:pPr>
      <w:r>
        <w:rPr>
          <w:color w:val="auto"/>
          <w:szCs w:val="22"/>
        </w:rPr>
        <w:t>Biggs, B.J.</w:t>
      </w:r>
      <w:r w:rsidRPr="00744B37">
        <w:rPr>
          <w:color w:val="auto"/>
          <w:szCs w:val="22"/>
        </w:rPr>
        <w:t>F., Nikora</w:t>
      </w:r>
      <w:r>
        <w:rPr>
          <w:color w:val="auto"/>
          <w:szCs w:val="22"/>
        </w:rPr>
        <w:t>,</w:t>
      </w:r>
      <w:r w:rsidRPr="00744B37">
        <w:rPr>
          <w:color w:val="auto"/>
          <w:szCs w:val="22"/>
        </w:rPr>
        <w:t xml:space="preserve"> </w:t>
      </w:r>
      <w:r>
        <w:rPr>
          <w:color w:val="auto"/>
          <w:szCs w:val="22"/>
        </w:rPr>
        <w:t>V.</w:t>
      </w:r>
      <w:r w:rsidRPr="00744B37">
        <w:rPr>
          <w:color w:val="auto"/>
          <w:szCs w:val="22"/>
        </w:rPr>
        <w:t>I.  and Snelder</w:t>
      </w:r>
      <w:r>
        <w:rPr>
          <w:color w:val="auto"/>
          <w:szCs w:val="22"/>
        </w:rPr>
        <w:t>, T.H.</w:t>
      </w:r>
      <w:r w:rsidRPr="00744B37">
        <w:rPr>
          <w:color w:val="auto"/>
          <w:szCs w:val="22"/>
        </w:rPr>
        <w:t xml:space="preserve"> (2005). Linking scales of flow variability to lotic ecosystem structure and function. </w:t>
      </w:r>
      <w:r w:rsidRPr="00744B37">
        <w:rPr>
          <w:i/>
          <w:color w:val="auto"/>
          <w:szCs w:val="22"/>
        </w:rPr>
        <w:t>Regulated Rivers: Research &amp; Mangement</w:t>
      </w:r>
      <w:r>
        <w:rPr>
          <w:color w:val="auto"/>
          <w:szCs w:val="22"/>
        </w:rPr>
        <w:t xml:space="preserve"> </w:t>
      </w:r>
      <w:r w:rsidRPr="00744B37">
        <w:rPr>
          <w:b/>
          <w:color w:val="auto"/>
          <w:szCs w:val="22"/>
        </w:rPr>
        <w:t>21</w:t>
      </w:r>
      <w:r>
        <w:rPr>
          <w:color w:val="auto"/>
          <w:szCs w:val="22"/>
        </w:rPr>
        <w:t>,</w:t>
      </w:r>
      <w:r w:rsidRPr="00744B37">
        <w:rPr>
          <w:color w:val="auto"/>
          <w:szCs w:val="22"/>
        </w:rPr>
        <w:t xml:space="preserve"> 283</w:t>
      </w:r>
      <w:r>
        <w:rPr>
          <w:color w:val="auto"/>
          <w:szCs w:val="22"/>
        </w:rPr>
        <w:t>–</w:t>
      </w:r>
      <w:r w:rsidRPr="00744B37">
        <w:rPr>
          <w:color w:val="auto"/>
          <w:szCs w:val="22"/>
        </w:rPr>
        <w:t>298.</w:t>
      </w:r>
    </w:p>
    <w:p w14:paraId="443D591C" w14:textId="70DDFF95" w:rsidR="0058214A" w:rsidRPr="0058763B" w:rsidRDefault="008D770D" w:rsidP="0058214A">
      <w:pPr>
        <w:rPr>
          <w:color w:val="auto"/>
          <w:szCs w:val="22"/>
        </w:rPr>
      </w:pPr>
      <w:r w:rsidRPr="008D770D">
        <w:rPr>
          <w:color w:val="auto"/>
          <w:szCs w:val="22"/>
        </w:rPr>
        <w:t>Bonifacio, R. S., Jones-Gill, A., Wood, C., Phi</w:t>
      </w:r>
      <w:r>
        <w:rPr>
          <w:color w:val="auto"/>
          <w:szCs w:val="22"/>
        </w:rPr>
        <w:t>llips, J. and Fuller, J. (2016).</w:t>
      </w:r>
      <w:r w:rsidRPr="008D770D">
        <w:rPr>
          <w:color w:val="auto"/>
          <w:szCs w:val="22"/>
        </w:rPr>
        <w:t xml:space="preserve"> Summary of hydraulic, conceptual and Bayesian Belief Network models to assess outcomes of lowering Weir Pools 1-5, DEWNR Technical report 2016/35, ISBN. 978-1-925510-56-0, Government of South Australia, through Department of Environment, Water and Natural Resources, Adelaide</w:t>
      </w:r>
      <w:r>
        <w:rPr>
          <w:color w:val="auto"/>
          <w:szCs w:val="22"/>
        </w:rPr>
        <w:t>.</w:t>
      </w:r>
    </w:p>
    <w:p w14:paraId="00905F84" w14:textId="77777777" w:rsidR="0058214A" w:rsidRPr="00372748" w:rsidRDefault="0058214A" w:rsidP="0058214A">
      <w:pPr>
        <w:rPr>
          <w:color w:val="auto"/>
          <w:szCs w:val="22"/>
          <w:lang w:val="en-US"/>
        </w:rPr>
      </w:pPr>
      <w:r w:rsidRPr="00372748">
        <w:rPr>
          <w:color w:val="auto"/>
          <w:szCs w:val="22"/>
          <w:lang w:val="en-US"/>
        </w:rPr>
        <w:t>Boulton</w:t>
      </w:r>
      <w:r>
        <w:rPr>
          <w:lang w:val="en-US"/>
        </w:rPr>
        <w:t>, A.J. and</w:t>
      </w:r>
      <w:r w:rsidRPr="00372748">
        <w:rPr>
          <w:color w:val="auto"/>
          <w:szCs w:val="22"/>
          <w:lang w:val="en-US"/>
        </w:rPr>
        <w:t xml:space="preserve"> Lloyd L.N. (1992)</w:t>
      </w:r>
      <w:r>
        <w:rPr>
          <w:lang w:val="en-US"/>
        </w:rPr>
        <w:t>.</w:t>
      </w:r>
      <w:r w:rsidRPr="00372748">
        <w:rPr>
          <w:color w:val="auto"/>
          <w:szCs w:val="22"/>
          <w:lang w:val="en-US"/>
        </w:rPr>
        <w:t xml:space="preserve"> Flooding frequency and invertebrate emergence from d</w:t>
      </w:r>
      <w:r>
        <w:rPr>
          <w:lang w:val="en-US"/>
        </w:rPr>
        <w:t>ry floodplain sediments of the R</w:t>
      </w:r>
      <w:r w:rsidRPr="00372748">
        <w:rPr>
          <w:color w:val="auto"/>
          <w:szCs w:val="22"/>
          <w:lang w:val="en-US"/>
        </w:rPr>
        <w:t xml:space="preserve">iver </w:t>
      </w:r>
      <w:r>
        <w:rPr>
          <w:lang w:val="en-US"/>
        </w:rPr>
        <w:t>M</w:t>
      </w:r>
      <w:r w:rsidRPr="00372748">
        <w:rPr>
          <w:color w:val="auto"/>
          <w:szCs w:val="22"/>
          <w:lang w:val="en-US"/>
        </w:rPr>
        <w:t xml:space="preserve">urray, Australia. </w:t>
      </w:r>
      <w:r w:rsidRPr="00506C99">
        <w:rPr>
          <w:i/>
          <w:color w:val="auto"/>
          <w:szCs w:val="22"/>
          <w:lang w:val="en-US"/>
        </w:rPr>
        <w:t>Regulated Rivers: Research &amp; Management</w:t>
      </w:r>
      <w:r w:rsidRPr="00372748">
        <w:rPr>
          <w:color w:val="auto"/>
          <w:szCs w:val="22"/>
          <w:lang w:val="en-US"/>
        </w:rPr>
        <w:t xml:space="preserve"> </w:t>
      </w:r>
      <w:r w:rsidRPr="00506C99">
        <w:rPr>
          <w:b/>
          <w:color w:val="auto"/>
          <w:szCs w:val="22"/>
          <w:lang w:val="en-US"/>
        </w:rPr>
        <w:t>7</w:t>
      </w:r>
      <w:r w:rsidRPr="00372748">
        <w:rPr>
          <w:color w:val="auto"/>
          <w:szCs w:val="22"/>
          <w:lang w:val="en-US"/>
        </w:rPr>
        <w:t>, 137</w:t>
      </w:r>
      <w:r>
        <w:rPr>
          <w:lang w:val="en-US"/>
        </w:rPr>
        <w:t>–</w:t>
      </w:r>
      <w:r w:rsidRPr="00372748">
        <w:rPr>
          <w:color w:val="auto"/>
          <w:szCs w:val="22"/>
          <w:lang w:val="en-US"/>
        </w:rPr>
        <w:t>151.</w:t>
      </w:r>
    </w:p>
    <w:p w14:paraId="3DAD0459" w14:textId="77777777" w:rsidR="0058214A" w:rsidRPr="00B54D1C" w:rsidRDefault="0058214A" w:rsidP="0058214A">
      <w:pPr>
        <w:rPr>
          <w:color w:val="auto"/>
          <w:szCs w:val="22"/>
          <w:lang w:val="en-US"/>
        </w:rPr>
      </w:pPr>
      <w:r w:rsidRPr="00B54D1C">
        <w:rPr>
          <w:color w:val="auto"/>
          <w:szCs w:val="22"/>
          <w:lang w:val="en-US"/>
        </w:rPr>
        <w:t>Bremigan</w:t>
      </w:r>
      <w:r>
        <w:rPr>
          <w:lang w:val="en-US"/>
        </w:rPr>
        <w:t>,</w:t>
      </w:r>
      <w:r w:rsidRPr="00B54D1C">
        <w:rPr>
          <w:color w:val="auto"/>
          <w:szCs w:val="22"/>
          <w:lang w:val="en-US"/>
        </w:rPr>
        <w:t xml:space="preserve"> </w:t>
      </w:r>
      <w:r>
        <w:rPr>
          <w:lang w:val="en-US"/>
        </w:rPr>
        <w:t>M.T. and</w:t>
      </w:r>
      <w:r w:rsidRPr="00B54D1C">
        <w:rPr>
          <w:color w:val="auto"/>
          <w:szCs w:val="22"/>
          <w:lang w:val="en-US"/>
        </w:rPr>
        <w:t xml:space="preserve"> Stein</w:t>
      </w:r>
      <w:r>
        <w:rPr>
          <w:lang w:val="en-US"/>
        </w:rPr>
        <w:t>,</w:t>
      </w:r>
      <w:r w:rsidRPr="00B54D1C">
        <w:rPr>
          <w:color w:val="auto"/>
          <w:szCs w:val="22"/>
          <w:lang w:val="en-US"/>
        </w:rPr>
        <w:t xml:space="preserve"> R.A. (1994)</w:t>
      </w:r>
      <w:r>
        <w:rPr>
          <w:lang w:val="en-US"/>
        </w:rPr>
        <w:t>. Gape-dependent larval foraging and zooplankton size: Implications for fish recruitment across s</w:t>
      </w:r>
      <w:r w:rsidRPr="00B54D1C">
        <w:rPr>
          <w:color w:val="auto"/>
          <w:szCs w:val="22"/>
          <w:lang w:val="en-US"/>
        </w:rPr>
        <w:t xml:space="preserve">ystems. </w:t>
      </w:r>
      <w:r w:rsidRPr="00506C99">
        <w:rPr>
          <w:i/>
          <w:color w:val="auto"/>
          <w:szCs w:val="22"/>
          <w:lang w:val="en-US"/>
        </w:rPr>
        <w:t>Canadian Journal of Fisheries and Aquatic Sciences</w:t>
      </w:r>
      <w:r w:rsidRPr="00B54D1C">
        <w:rPr>
          <w:color w:val="auto"/>
          <w:szCs w:val="22"/>
          <w:lang w:val="en-US"/>
        </w:rPr>
        <w:t xml:space="preserve"> </w:t>
      </w:r>
      <w:r w:rsidRPr="00506C99">
        <w:rPr>
          <w:b/>
          <w:color w:val="auto"/>
          <w:szCs w:val="22"/>
          <w:lang w:val="en-US"/>
        </w:rPr>
        <w:t>51</w:t>
      </w:r>
      <w:r>
        <w:rPr>
          <w:lang w:val="en-US"/>
        </w:rPr>
        <w:t xml:space="preserve">, </w:t>
      </w:r>
      <w:r w:rsidRPr="00B54D1C">
        <w:rPr>
          <w:color w:val="auto"/>
          <w:szCs w:val="22"/>
          <w:lang w:val="en-US"/>
        </w:rPr>
        <w:t>913</w:t>
      </w:r>
      <w:r>
        <w:rPr>
          <w:lang w:val="en-US"/>
        </w:rPr>
        <w:t>–</w:t>
      </w:r>
      <w:r w:rsidRPr="00B54D1C">
        <w:rPr>
          <w:color w:val="auto"/>
          <w:szCs w:val="22"/>
          <w:lang w:val="en-US"/>
        </w:rPr>
        <w:t>922.</w:t>
      </w:r>
    </w:p>
    <w:p w14:paraId="318CA96B" w14:textId="77777777" w:rsidR="0058214A" w:rsidRPr="00372748" w:rsidRDefault="0058214A" w:rsidP="0058214A">
      <w:pPr>
        <w:rPr>
          <w:color w:val="auto"/>
          <w:szCs w:val="22"/>
          <w:lang w:val="en-US"/>
        </w:rPr>
      </w:pPr>
      <w:r w:rsidRPr="00372748">
        <w:rPr>
          <w:color w:val="auto"/>
          <w:szCs w:val="22"/>
          <w:lang w:val="en-US"/>
        </w:rPr>
        <w:t>Brendonck</w:t>
      </w:r>
      <w:r>
        <w:rPr>
          <w:lang w:val="en-US"/>
        </w:rPr>
        <w:t>, L. and</w:t>
      </w:r>
      <w:r w:rsidRPr="00372748">
        <w:rPr>
          <w:color w:val="auto"/>
          <w:szCs w:val="22"/>
          <w:lang w:val="en-US"/>
        </w:rPr>
        <w:t xml:space="preserve"> De Meester</w:t>
      </w:r>
      <w:r>
        <w:rPr>
          <w:lang w:val="en-US"/>
        </w:rPr>
        <w:t>,</w:t>
      </w:r>
      <w:r w:rsidRPr="00372748">
        <w:rPr>
          <w:color w:val="auto"/>
          <w:szCs w:val="22"/>
          <w:lang w:val="en-US"/>
        </w:rPr>
        <w:t xml:space="preserve"> L. (2003)</w:t>
      </w:r>
      <w:r>
        <w:rPr>
          <w:lang w:val="en-US"/>
        </w:rPr>
        <w:t>.</w:t>
      </w:r>
      <w:r w:rsidRPr="00372748">
        <w:rPr>
          <w:color w:val="auto"/>
          <w:szCs w:val="22"/>
          <w:lang w:val="en-US"/>
        </w:rPr>
        <w:t xml:space="preserve"> Egg banks in freshwater zooplankton: evolutionary and ecological archives in the sediment. </w:t>
      </w:r>
      <w:r w:rsidRPr="001C0DB8">
        <w:rPr>
          <w:i/>
          <w:color w:val="auto"/>
          <w:szCs w:val="22"/>
          <w:lang w:val="en-US"/>
        </w:rPr>
        <w:t>Hydrobiologia</w:t>
      </w:r>
      <w:r w:rsidRPr="00372748">
        <w:rPr>
          <w:color w:val="auto"/>
          <w:szCs w:val="22"/>
          <w:lang w:val="en-US"/>
        </w:rPr>
        <w:t xml:space="preserve"> </w:t>
      </w:r>
      <w:r w:rsidRPr="001C0DB8">
        <w:rPr>
          <w:b/>
          <w:color w:val="auto"/>
          <w:szCs w:val="22"/>
          <w:lang w:val="en-US"/>
        </w:rPr>
        <w:t>491</w:t>
      </w:r>
      <w:r w:rsidRPr="00372748">
        <w:rPr>
          <w:color w:val="auto"/>
          <w:szCs w:val="22"/>
          <w:lang w:val="en-US"/>
        </w:rPr>
        <w:t>, 65</w:t>
      </w:r>
      <w:r>
        <w:rPr>
          <w:lang w:val="en-US"/>
        </w:rPr>
        <w:t>–</w:t>
      </w:r>
      <w:r w:rsidRPr="00372748">
        <w:rPr>
          <w:color w:val="auto"/>
          <w:szCs w:val="22"/>
          <w:lang w:val="en-US"/>
        </w:rPr>
        <w:t>84.</w:t>
      </w:r>
    </w:p>
    <w:p w14:paraId="7C4C4010" w14:textId="77777777" w:rsidR="0058214A" w:rsidRPr="00D859A1" w:rsidRDefault="0058214A" w:rsidP="0058214A">
      <w:pPr>
        <w:rPr>
          <w:color w:val="auto"/>
          <w:lang w:val="en-US"/>
        </w:rPr>
      </w:pPr>
      <w:r w:rsidRPr="00D859A1">
        <w:rPr>
          <w:color w:val="auto"/>
          <w:szCs w:val="22"/>
          <w:lang w:val="en-US"/>
        </w:rPr>
        <w:t>Brookes</w:t>
      </w:r>
      <w:r>
        <w:rPr>
          <w:lang w:val="en-US"/>
        </w:rPr>
        <w:t>,</w:t>
      </w:r>
      <w:r w:rsidRPr="00D859A1">
        <w:rPr>
          <w:color w:val="auto"/>
          <w:szCs w:val="22"/>
          <w:lang w:val="en-US"/>
        </w:rPr>
        <w:t xml:space="preserve"> J</w:t>
      </w:r>
      <w:r>
        <w:rPr>
          <w:lang w:val="en-US"/>
        </w:rPr>
        <w:t>.</w:t>
      </w:r>
      <w:r w:rsidRPr="00D859A1">
        <w:rPr>
          <w:color w:val="auto"/>
          <w:szCs w:val="22"/>
          <w:lang w:val="en-US"/>
        </w:rPr>
        <w:t>D</w:t>
      </w:r>
      <w:r>
        <w:rPr>
          <w:lang w:val="en-US"/>
        </w:rPr>
        <w:t>.</w:t>
      </w:r>
      <w:r w:rsidRPr="00D859A1">
        <w:rPr>
          <w:color w:val="auto"/>
          <w:szCs w:val="22"/>
          <w:lang w:val="en-US"/>
        </w:rPr>
        <w:t>, Lamontagne</w:t>
      </w:r>
      <w:r>
        <w:rPr>
          <w:lang w:val="en-US"/>
        </w:rPr>
        <w:t>,</w:t>
      </w:r>
      <w:r w:rsidRPr="00D859A1">
        <w:rPr>
          <w:color w:val="auto"/>
          <w:szCs w:val="22"/>
          <w:lang w:val="en-US"/>
        </w:rPr>
        <w:t xml:space="preserve"> S</w:t>
      </w:r>
      <w:r>
        <w:rPr>
          <w:lang w:val="en-US"/>
        </w:rPr>
        <w:t>.</w:t>
      </w:r>
      <w:r w:rsidRPr="00D859A1">
        <w:rPr>
          <w:color w:val="auto"/>
          <w:szCs w:val="22"/>
          <w:lang w:val="en-US"/>
        </w:rPr>
        <w:t>, Aldridge</w:t>
      </w:r>
      <w:r>
        <w:rPr>
          <w:lang w:val="en-US"/>
        </w:rPr>
        <w:t>,</w:t>
      </w:r>
      <w:r w:rsidRPr="00D859A1">
        <w:rPr>
          <w:color w:val="auto"/>
          <w:szCs w:val="22"/>
          <w:lang w:val="en-US"/>
        </w:rPr>
        <w:t xml:space="preserve"> K</w:t>
      </w:r>
      <w:r>
        <w:rPr>
          <w:lang w:val="en-US"/>
        </w:rPr>
        <w:t>.</w:t>
      </w:r>
      <w:r w:rsidRPr="00D859A1">
        <w:rPr>
          <w:color w:val="auto"/>
          <w:szCs w:val="22"/>
          <w:lang w:val="en-US"/>
        </w:rPr>
        <w:t>T</w:t>
      </w:r>
      <w:r>
        <w:rPr>
          <w:lang w:val="en-US"/>
        </w:rPr>
        <w:t>.</w:t>
      </w:r>
      <w:r w:rsidRPr="00D859A1">
        <w:rPr>
          <w:color w:val="auto"/>
          <w:szCs w:val="22"/>
          <w:lang w:val="en-US"/>
        </w:rPr>
        <w:t>, Benger</w:t>
      </w:r>
      <w:r>
        <w:rPr>
          <w:lang w:val="en-US"/>
        </w:rPr>
        <w:t>,</w:t>
      </w:r>
      <w:r w:rsidRPr="00D859A1">
        <w:rPr>
          <w:color w:val="auto"/>
          <w:szCs w:val="22"/>
          <w:lang w:val="en-US"/>
        </w:rPr>
        <w:t xml:space="preserve"> S</w:t>
      </w:r>
      <w:r>
        <w:rPr>
          <w:lang w:val="en-US"/>
        </w:rPr>
        <w:t>.</w:t>
      </w:r>
      <w:r w:rsidRPr="00D859A1">
        <w:rPr>
          <w:color w:val="auto"/>
          <w:szCs w:val="22"/>
          <w:lang w:val="en-US"/>
        </w:rPr>
        <w:t>, Bissett</w:t>
      </w:r>
      <w:r>
        <w:rPr>
          <w:lang w:val="en-US"/>
        </w:rPr>
        <w:t>,</w:t>
      </w:r>
      <w:r w:rsidRPr="00D859A1">
        <w:rPr>
          <w:color w:val="auto"/>
          <w:szCs w:val="22"/>
          <w:lang w:val="en-US"/>
        </w:rPr>
        <w:t xml:space="preserve"> A</w:t>
      </w:r>
      <w:r>
        <w:rPr>
          <w:lang w:val="en-US"/>
        </w:rPr>
        <w:t>.</w:t>
      </w:r>
      <w:r w:rsidRPr="00D859A1">
        <w:rPr>
          <w:color w:val="auto"/>
          <w:szCs w:val="22"/>
          <w:lang w:val="en-US"/>
        </w:rPr>
        <w:t>, Bucater</w:t>
      </w:r>
      <w:r>
        <w:rPr>
          <w:lang w:val="en-US"/>
        </w:rPr>
        <w:t>,</w:t>
      </w:r>
      <w:r w:rsidRPr="00D859A1">
        <w:rPr>
          <w:color w:val="auto"/>
          <w:szCs w:val="22"/>
          <w:lang w:val="en-US"/>
        </w:rPr>
        <w:t xml:space="preserve"> L</w:t>
      </w:r>
      <w:r>
        <w:rPr>
          <w:lang w:val="en-US"/>
        </w:rPr>
        <w:t>.</w:t>
      </w:r>
      <w:r w:rsidRPr="00D859A1">
        <w:rPr>
          <w:color w:val="auto"/>
          <w:szCs w:val="22"/>
          <w:lang w:val="en-US"/>
        </w:rPr>
        <w:t>, Cheshire</w:t>
      </w:r>
      <w:r>
        <w:rPr>
          <w:lang w:val="en-US"/>
        </w:rPr>
        <w:t>,</w:t>
      </w:r>
      <w:r w:rsidRPr="00D859A1">
        <w:rPr>
          <w:color w:val="auto"/>
          <w:szCs w:val="22"/>
          <w:lang w:val="en-US"/>
        </w:rPr>
        <w:t xml:space="preserve"> A</w:t>
      </w:r>
      <w:r>
        <w:rPr>
          <w:lang w:val="en-US"/>
        </w:rPr>
        <w:t>.</w:t>
      </w:r>
      <w:r w:rsidRPr="00D859A1">
        <w:rPr>
          <w:color w:val="auto"/>
          <w:szCs w:val="22"/>
          <w:lang w:val="en-US"/>
        </w:rPr>
        <w:t>, Cook</w:t>
      </w:r>
      <w:r>
        <w:rPr>
          <w:lang w:val="en-US"/>
        </w:rPr>
        <w:t>,</w:t>
      </w:r>
      <w:r w:rsidRPr="00D859A1">
        <w:rPr>
          <w:color w:val="auto"/>
          <w:szCs w:val="22"/>
          <w:lang w:val="en-US"/>
        </w:rPr>
        <w:t xml:space="preserve"> P</w:t>
      </w:r>
      <w:r>
        <w:rPr>
          <w:lang w:val="en-US"/>
        </w:rPr>
        <w:t>.</w:t>
      </w:r>
      <w:r w:rsidRPr="00D859A1">
        <w:rPr>
          <w:color w:val="auto"/>
          <w:szCs w:val="22"/>
          <w:lang w:val="en-US"/>
        </w:rPr>
        <w:t>L</w:t>
      </w:r>
      <w:r>
        <w:rPr>
          <w:lang w:val="en-US"/>
        </w:rPr>
        <w:t>.</w:t>
      </w:r>
      <w:r w:rsidRPr="00D859A1">
        <w:rPr>
          <w:color w:val="auto"/>
          <w:szCs w:val="22"/>
          <w:lang w:val="en-US"/>
        </w:rPr>
        <w:t>M</w:t>
      </w:r>
      <w:r>
        <w:rPr>
          <w:lang w:val="en-US"/>
        </w:rPr>
        <w:t>.</w:t>
      </w:r>
      <w:r w:rsidRPr="00D859A1">
        <w:rPr>
          <w:color w:val="auto"/>
          <w:szCs w:val="22"/>
          <w:lang w:val="en-US"/>
        </w:rPr>
        <w:t>, Deegan</w:t>
      </w:r>
      <w:r>
        <w:rPr>
          <w:lang w:val="en-US"/>
        </w:rPr>
        <w:t>,</w:t>
      </w:r>
      <w:r w:rsidRPr="00D859A1">
        <w:rPr>
          <w:color w:val="auto"/>
          <w:szCs w:val="22"/>
          <w:lang w:val="en-US"/>
        </w:rPr>
        <w:t xml:space="preserve"> B</w:t>
      </w:r>
      <w:r>
        <w:rPr>
          <w:lang w:val="en-US"/>
        </w:rPr>
        <w:t>.</w:t>
      </w:r>
      <w:r w:rsidRPr="00D859A1">
        <w:rPr>
          <w:color w:val="auto"/>
          <w:szCs w:val="22"/>
          <w:lang w:val="en-US"/>
        </w:rPr>
        <w:t>M</w:t>
      </w:r>
      <w:r>
        <w:rPr>
          <w:lang w:val="en-US"/>
        </w:rPr>
        <w:t>.</w:t>
      </w:r>
      <w:r w:rsidRPr="00D859A1">
        <w:rPr>
          <w:color w:val="auto"/>
          <w:szCs w:val="22"/>
          <w:lang w:val="en-US"/>
        </w:rPr>
        <w:t>, Dittmann</w:t>
      </w:r>
      <w:r>
        <w:rPr>
          <w:lang w:val="en-US"/>
        </w:rPr>
        <w:t>,</w:t>
      </w:r>
      <w:r w:rsidRPr="00D859A1">
        <w:rPr>
          <w:color w:val="auto"/>
          <w:szCs w:val="22"/>
          <w:lang w:val="en-US"/>
        </w:rPr>
        <w:t xml:space="preserve"> S</w:t>
      </w:r>
      <w:r>
        <w:rPr>
          <w:lang w:val="en-US"/>
        </w:rPr>
        <w:t>.</w:t>
      </w:r>
      <w:r w:rsidRPr="00D859A1">
        <w:rPr>
          <w:color w:val="auto"/>
          <w:szCs w:val="22"/>
          <w:lang w:val="en-US"/>
        </w:rPr>
        <w:t>, Fairweat</w:t>
      </w:r>
      <w:r w:rsidRPr="00D859A1">
        <w:rPr>
          <w:color w:val="auto"/>
          <w:lang w:val="en-US"/>
        </w:rPr>
        <w:t>her</w:t>
      </w:r>
      <w:r>
        <w:rPr>
          <w:lang w:val="en-US"/>
        </w:rPr>
        <w:t>,</w:t>
      </w:r>
      <w:r w:rsidRPr="00D859A1">
        <w:rPr>
          <w:color w:val="auto"/>
          <w:lang w:val="en-US"/>
        </w:rPr>
        <w:t xml:space="preserve"> P</w:t>
      </w:r>
      <w:r>
        <w:rPr>
          <w:lang w:val="en-US"/>
        </w:rPr>
        <w:t>.</w:t>
      </w:r>
      <w:r w:rsidRPr="00D859A1">
        <w:rPr>
          <w:color w:val="auto"/>
          <w:lang w:val="en-US"/>
        </w:rPr>
        <w:t>G</w:t>
      </w:r>
      <w:r>
        <w:rPr>
          <w:lang w:val="en-US"/>
        </w:rPr>
        <w:t>.</w:t>
      </w:r>
      <w:r w:rsidRPr="00D859A1">
        <w:rPr>
          <w:color w:val="auto"/>
          <w:lang w:val="en-US"/>
        </w:rPr>
        <w:t>, Fernandes</w:t>
      </w:r>
      <w:r>
        <w:rPr>
          <w:lang w:val="en-US"/>
        </w:rPr>
        <w:t>,</w:t>
      </w:r>
      <w:r w:rsidRPr="00D859A1">
        <w:rPr>
          <w:color w:val="auto"/>
          <w:lang w:val="en-US"/>
        </w:rPr>
        <w:t xml:space="preserve"> M</w:t>
      </w:r>
      <w:r>
        <w:rPr>
          <w:lang w:val="en-US"/>
        </w:rPr>
        <w:t>.</w:t>
      </w:r>
      <w:r w:rsidRPr="00D859A1">
        <w:rPr>
          <w:color w:val="auto"/>
          <w:lang w:val="en-US"/>
        </w:rPr>
        <w:t>B</w:t>
      </w:r>
      <w:r>
        <w:rPr>
          <w:lang w:val="en-US"/>
        </w:rPr>
        <w:t>.</w:t>
      </w:r>
      <w:r w:rsidRPr="00D859A1">
        <w:rPr>
          <w:color w:val="auto"/>
          <w:lang w:val="en-US"/>
        </w:rPr>
        <w:t>, Ford, P</w:t>
      </w:r>
      <w:r>
        <w:rPr>
          <w:lang w:val="en-US"/>
        </w:rPr>
        <w:t>.</w:t>
      </w:r>
      <w:r w:rsidRPr="00D859A1">
        <w:rPr>
          <w:color w:val="auto"/>
          <w:lang w:val="en-US"/>
        </w:rPr>
        <w:t>W</w:t>
      </w:r>
      <w:r>
        <w:rPr>
          <w:lang w:val="en-US"/>
        </w:rPr>
        <w:t>.</w:t>
      </w:r>
      <w:r w:rsidRPr="00D859A1">
        <w:rPr>
          <w:color w:val="auto"/>
          <w:lang w:val="en-US"/>
        </w:rPr>
        <w:t xml:space="preserve">, </w:t>
      </w:r>
      <w:r w:rsidRPr="00D859A1">
        <w:rPr>
          <w:color w:val="auto"/>
          <w:szCs w:val="22"/>
          <w:lang w:val="en-US"/>
        </w:rPr>
        <w:t>Geddes</w:t>
      </w:r>
      <w:r>
        <w:rPr>
          <w:lang w:val="en-US"/>
        </w:rPr>
        <w:t>,</w:t>
      </w:r>
      <w:r w:rsidRPr="00D859A1">
        <w:rPr>
          <w:color w:val="auto"/>
          <w:szCs w:val="22"/>
          <w:lang w:val="en-US"/>
        </w:rPr>
        <w:t xml:space="preserve"> M</w:t>
      </w:r>
      <w:r>
        <w:rPr>
          <w:lang w:val="en-US"/>
        </w:rPr>
        <w:t>.</w:t>
      </w:r>
      <w:r w:rsidRPr="00D859A1">
        <w:rPr>
          <w:color w:val="auto"/>
          <w:szCs w:val="22"/>
          <w:lang w:val="en-US"/>
        </w:rPr>
        <w:t>C</w:t>
      </w:r>
      <w:r>
        <w:rPr>
          <w:lang w:val="en-US"/>
        </w:rPr>
        <w:t>.</w:t>
      </w:r>
      <w:r w:rsidRPr="00D859A1">
        <w:rPr>
          <w:color w:val="auto"/>
          <w:szCs w:val="22"/>
          <w:lang w:val="en-US"/>
        </w:rPr>
        <w:t>, Gillanders</w:t>
      </w:r>
      <w:r>
        <w:rPr>
          <w:lang w:val="en-US"/>
        </w:rPr>
        <w:t>,</w:t>
      </w:r>
      <w:r w:rsidRPr="00D859A1">
        <w:rPr>
          <w:color w:val="auto"/>
          <w:szCs w:val="22"/>
          <w:lang w:val="en-US"/>
        </w:rPr>
        <w:t xml:space="preserve"> B</w:t>
      </w:r>
      <w:r>
        <w:rPr>
          <w:lang w:val="en-US"/>
        </w:rPr>
        <w:t>.</w:t>
      </w:r>
      <w:r w:rsidRPr="00D859A1">
        <w:rPr>
          <w:color w:val="auto"/>
          <w:szCs w:val="22"/>
          <w:lang w:val="en-US"/>
        </w:rPr>
        <w:t>M</w:t>
      </w:r>
      <w:r>
        <w:rPr>
          <w:lang w:val="en-US"/>
        </w:rPr>
        <w:t>.</w:t>
      </w:r>
      <w:r w:rsidRPr="00D859A1">
        <w:rPr>
          <w:color w:val="auto"/>
          <w:szCs w:val="22"/>
          <w:lang w:val="en-US"/>
        </w:rPr>
        <w:t>, Grigg</w:t>
      </w:r>
      <w:r>
        <w:rPr>
          <w:lang w:val="en-US"/>
        </w:rPr>
        <w:t>,</w:t>
      </w:r>
      <w:r w:rsidRPr="00D859A1">
        <w:rPr>
          <w:color w:val="auto"/>
          <w:szCs w:val="22"/>
          <w:lang w:val="en-US"/>
        </w:rPr>
        <w:t xml:space="preserve"> N</w:t>
      </w:r>
      <w:r>
        <w:rPr>
          <w:lang w:val="en-US"/>
        </w:rPr>
        <w:t>.</w:t>
      </w:r>
      <w:r w:rsidRPr="00D859A1">
        <w:rPr>
          <w:color w:val="auto"/>
          <w:szCs w:val="22"/>
          <w:lang w:val="en-US"/>
        </w:rPr>
        <w:t>J</w:t>
      </w:r>
      <w:r>
        <w:rPr>
          <w:lang w:val="en-US"/>
        </w:rPr>
        <w:t>.</w:t>
      </w:r>
      <w:r w:rsidRPr="00D859A1">
        <w:rPr>
          <w:color w:val="auto"/>
          <w:szCs w:val="22"/>
          <w:lang w:val="en-US"/>
        </w:rPr>
        <w:t>, Haese</w:t>
      </w:r>
      <w:r>
        <w:rPr>
          <w:lang w:val="en-US"/>
        </w:rPr>
        <w:t>,</w:t>
      </w:r>
      <w:r w:rsidRPr="00D859A1">
        <w:rPr>
          <w:color w:val="auto"/>
          <w:szCs w:val="22"/>
          <w:lang w:val="en-US"/>
        </w:rPr>
        <w:t xml:space="preserve"> R</w:t>
      </w:r>
      <w:r>
        <w:rPr>
          <w:lang w:val="en-US"/>
        </w:rPr>
        <w:t>.</w:t>
      </w:r>
      <w:r w:rsidRPr="00D859A1">
        <w:rPr>
          <w:color w:val="auto"/>
          <w:szCs w:val="22"/>
          <w:lang w:val="en-US"/>
        </w:rPr>
        <w:t>R</w:t>
      </w:r>
      <w:r>
        <w:rPr>
          <w:lang w:val="en-US"/>
        </w:rPr>
        <w:t>.</w:t>
      </w:r>
      <w:r w:rsidRPr="00D859A1">
        <w:rPr>
          <w:color w:val="auto"/>
          <w:szCs w:val="22"/>
          <w:lang w:val="en-US"/>
        </w:rPr>
        <w:t>, Krull</w:t>
      </w:r>
      <w:r>
        <w:rPr>
          <w:lang w:val="en-US"/>
        </w:rPr>
        <w:t>,</w:t>
      </w:r>
      <w:r w:rsidRPr="00D859A1">
        <w:rPr>
          <w:color w:val="auto"/>
          <w:szCs w:val="22"/>
          <w:lang w:val="en-US"/>
        </w:rPr>
        <w:t xml:space="preserve"> E</w:t>
      </w:r>
      <w:r>
        <w:rPr>
          <w:lang w:val="en-US"/>
        </w:rPr>
        <w:t>.</w:t>
      </w:r>
      <w:r w:rsidRPr="00D859A1">
        <w:rPr>
          <w:color w:val="auto"/>
          <w:szCs w:val="22"/>
          <w:lang w:val="en-US"/>
        </w:rPr>
        <w:t>, Langley</w:t>
      </w:r>
      <w:r>
        <w:rPr>
          <w:lang w:val="en-US"/>
        </w:rPr>
        <w:t>,</w:t>
      </w:r>
      <w:r w:rsidRPr="00D859A1">
        <w:rPr>
          <w:color w:val="auto"/>
          <w:szCs w:val="22"/>
          <w:lang w:val="en-US"/>
        </w:rPr>
        <w:t xml:space="preserve"> R</w:t>
      </w:r>
      <w:r>
        <w:rPr>
          <w:lang w:val="en-US"/>
        </w:rPr>
        <w:t>.</w:t>
      </w:r>
      <w:r w:rsidRPr="00D859A1">
        <w:rPr>
          <w:color w:val="auto"/>
          <w:szCs w:val="22"/>
          <w:lang w:val="en-US"/>
        </w:rPr>
        <w:t>A</w:t>
      </w:r>
      <w:r>
        <w:rPr>
          <w:lang w:val="en-US"/>
        </w:rPr>
        <w:t>.</w:t>
      </w:r>
      <w:r w:rsidRPr="00D859A1">
        <w:rPr>
          <w:color w:val="auto"/>
          <w:szCs w:val="22"/>
          <w:lang w:val="en-US"/>
        </w:rPr>
        <w:t>, Lester</w:t>
      </w:r>
      <w:r>
        <w:rPr>
          <w:lang w:val="en-US"/>
        </w:rPr>
        <w:t>,</w:t>
      </w:r>
      <w:r w:rsidRPr="00D859A1">
        <w:rPr>
          <w:color w:val="auto"/>
          <w:szCs w:val="22"/>
          <w:lang w:val="en-US"/>
        </w:rPr>
        <w:t xml:space="preserve"> R</w:t>
      </w:r>
      <w:r>
        <w:rPr>
          <w:lang w:val="en-US"/>
        </w:rPr>
        <w:t>.</w:t>
      </w:r>
      <w:r w:rsidRPr="00D859A1">
        <w:rPr>
          <w:color w:val="auto"/>
          <w:szCs w:val="22"/>
          <w:lang w:val="en-US"/>
        </w:rPr>
        <w:t>F</w:t>
      </w:r>
      <w:r>
        <w:rPr>
          <w:lang w:val="en-US"/>
        </w:rPr>
        <w:t>.</w:t>
      </w:r>
      <w:r w:rsidRPr="00D859A1">
        <w:rPr>
          <w:color w:val="auto"/>
          <w:szCs w:val="22"/>
          <w:lang w:val="en-US"/>
        </w:rPr>
        <w:t>, Loo</w:t>
      </w:r>
      <w:r>
        <w:rPr>
          <w:lang w:val="en-US"/>
        </w:rPr>
        <w:t>,</w:t>
      </w:r>
      <w:r w:rsidRPr="00D859A1">
        <w:rPr>
          <w:color w:val="auto"/>
          <w:szCs w:val="22"/>
          <w:lang w:val="en-US"/>
        </w:rPr>
        <w:t xml:space="preserve"> M</w:t>
      </w:r>
      <w:r>
        <w:rPr>
          <w:lang w:val="en-US"/>
        </w:rPr>
        <w:t>.</w:t>
      </w:r>
      <w:r w:rsidRPr="00D859A1">
        <w:rPr>
          <w:color w:val="auto"/>
          <w:szCs w:val="22"/>
          <w:lang w:val="en-US"/>
        </w:rPr>
        <w:t>, Munro</w:t>
      </w:r>
      <w:r>
        <w:rPr>
          <w:lang w:val="en-US"/>
        </w:rPr>
        <w:t>,</w:t>
      </w:r>
      <w:r w:rsidRPr="00D859A1">
        <w:rPr>
          <w:color w:val="auto"/>
          <w:szCs w:val="22"/>
          <w:lang w:val="en-US"/>
        </w:rPr>
        <w:t xml:space="preserve"> A</w:t>
      </w:r>
      <w:r>
        <w:rPr>
          <w:lang w:val="en-US"/>
        </w:rPr>
        <w:t>.</w:t>
      </w:r>
      <w:r w:rsidRPr="00D859A1">
        <w:rPr>
          <w:color w:val="auto"/>
          <w:szCs w:val="22"/>
          <w:lang w:val="en-US"/>
        </w:rPr>
        <w:t>R</w:t>
      </w:r>
      <w:r>
        <w:rPr>
          <w:lang w:val="en-US"/>
        </w:rPr>
        <w:t>.</w:t>
      </w:r>
      <w:r w:rsidRPr="00D859A1">
        <w:rPr>
          <w:color w:val="auto"/>
          <w:szCs w:val="22"/>
          <w:lang w:val="en-US"/>
        </w:rPr>
        <w:t>, Noell</w:t>
      </w:r>
      <w:r>
        <w:rPr>
          <w:lang w:val="en-US"/>
        </w:rPr>
        <w:t>,</w:t>
      </w:r>
      <w:r w:rsidRPr="00D859A1">
        <w:rPr>
          <w:color w:val="auto"/>
          <w:szCs w:val="22"/>
          <w:lang w:val="en-US"/>
        </w:rPr>
        <w:t xml:space="preserve"> C</w:t>
      </w:r>
      <w:r>
        <w:rPr>
          <w:lang w:val="en-US"/>
        </w:rPr>
        <w:t>.</w:t>
      </w:r>
      <w:r w:rsidRPr="00D859A1">
        <w:rPr>
          <w:color w:val="auto"/>
          <w:szCs w:val="22"/>
          <w:lang w:val="en-US"/>
        </w:rPr>
        <w:t>J</w:t>
      </w:r>
      <w:r>
        <w:rPr>
          <w:lang w:val="en-US"/>
        </w:rPr>
        <w:t>.</w:t>
      </w:r>
      <w:r w:rsidRPr="00D859A1">
        <w:rPr>
          <w:color w:val="auto"/>
          <w:szCs w:val="22"/>
          <w:lang w:val="en-US"/>
        </w:rPr>
        <w:t>, Nayar</w:t>
      </w:r>
      <w:r>
        <w:rPr>
          <w:lang w:val="en-US"/>
        </w:rPr>
        <w:t>,</w:t>
      </w:r>
      <w:r w:rsidRPr="00D859A1">
        <w:rPr>
          <w:color w:val="auto"/>
          <w:szCs w:val="22"/>
          <w:lang w:val="en-US"/>
        </w:rPr>
        <w:t xml:space="preserve"> S</w:t>
      </w:r>
      <w:r>
        <w:rPr>
          <w:lang w:val="en-US"/>
        </w:rPr>
        <w:t>.</w:t>
      </w:r>
      <w:r w:rsidRPr="00D859A1">
        <w:rPr>
          <w:color w:val="auto"/>
          <w:szCs w:val="22"/>
          <w:lang w:val="en-US"/>
        </w:rPr>
        <w:t>, Paton</w:t>
      </w:r>
      <w:r>
        <w:rPr>
          <w:lang w:val="en-US"/>
        </w:rPr>
        <w:t>,</w:t>
      </w:r>
      <w:r w:rsidRPr="00D859A1">
        <w:rPr>
          <w:color w:val="auto"/>
          <w:szCs w:val="22"/>
          <w:lang w:val="en-US"/>
        </w:rPr>
        <w:t xml:space="preserve"> D</w:t>
      </w:r>
      <w:r>
        <w:rPr>
          <w:lang w:val="en-US"/>
        </w:rPr>
        <w:t>.</w:t>
      </w:r>
      <w:r w:rsidRPr="00D859A1">
        <w:rPr>
          <w:color w:val="auto"/>
          <w:szCs w:val="22"/>
          <w:lang w:val="en-US"/>
        </w:rPr>
        <w:t>C</w:t>
      </w:r>
      <w:r>
        <w:rPr>
          <w:lang w:val="en-US"/>
        </w:rPr>
        <w:t>.</w:t>
      </w:r>
      <w:r w:rsidRPr="00D859A1">
        <w:rPr>
          <w:color w:val="auto"/>
          <w:szCs w:val="22"/>
          <w:lang w:val="en-US"/>
        </w:rPr>
        <w:t>, Revill</w:t>
      </w:r>
      <w:r>
        <w:rPr>
          <w:lang w:val="en-US"/>
        </w:rPr>
        <w:t>,</w:t>
      </w:r>
      <w:r w:rsidRPr="00D859A1">
        <w:rPr>
          <w:color w:val="auto"/>
          <w:szCs w:val="22"/>
          <w:lang w:val="en-US"/>
        </w:rPr>
        <w:t xml:space="preserve"> A</w:t>
      </w:r>
      <w:r>
        <w:rPr>
          <w:lang w:val="en-US"/>
        </w:rPr>
        <w:t>.</w:t>
      </w:r>
      <w:r w:rsidRPr="00D859A1">
        <w:rPr>
          <w:color w:val="auto"/>
          <w:szCs w:val="22"/>
          <w:lang w:val="en-US"/>
        </w:rPr>
        <w:t>T</w:t>
      </w:r>
      <w:r>
        <w:rPr>
          <w:lang w:val="en-US"/>
        </w:rPr>
        <w:t>.</w:t>
      </w:r>
      <w:r w:rsidRPr="00D859A1">
        <w:rPr>
          <w:color w:val="auto"/>
          <w:szCs w:val="22"/>
          <w:lang w:val="en-US"/>
        </w:rPr>
        <w:t>, Rogers</w:t>
      </w:r>
      <w:r>
        <w:rPr>
          <w:lang w:val="en-US"/>
        </w:rPr>
        <w:t>,</w:t>
      </w:r>
      <w:r w:rsidRPr="00D859A1">
        <w:rPr>
          <w:color w:val="auto"/>
          <w:szCs w:val="22"/>
          <w:lang w:val="en-US"/>
        </w:rPr>
        <w:t xml:space="preserve"> D</w:t>
      </w:r>
      <w:r>
        <w:rPr>
          <w:lang w:val="en-US"/>
        </w:rPr>
        <w:t>.</w:t>
      </w:r>
      <w:r w:rsidRPr="00D859A1">
        <w:rPr>
          <w:color w:val="auto"/>
          <w:szCs w:val="22"/>
          <w:lang w:val="en-US"/>
        </w:rPr>
        <w:t>J</w:t>
      </w:r>
      <w:r>
        <w:rPr>
          <w:lang w:val="en-US"/>
        </w:rPr>
        <w:t>.</w:t>
      </w:r>
      <w:r w:rsidRPr="00D859A1">
        <w:rPr>
          <w:color w:val="auto"/>
          <w:szCs w:val="22"/>
          <w:lang w:val="en-US"/>
        </w:rPr>
        <w:t>, Rolston</w:t>
      </w:r>
      <w:r>
        <w:rPr>
          <w:lang w:val="en-US"/>
        </w:rPr>
        <w:t>,</w:t>
      </w:r>
      <w:r w:rsidRPr="00D859A1">
        <w:rPr>
          <w:color w:val="auto"/>
          <w:szCs w:val="22"/>
          <w:lang w:val="en-US"/>
        </w:rPr>
        <w:t xml:space="preserve"> A</w:t>
      </w:r>
      <w:r>
        <w:rPr>
          <w:lang w:val="en-US"/>
        </w:rPr>
        <w:t>.</w:t>
      </w:r>
      <w:r w:rsidRPr="00D859A1">
        <w:rPr>
          <w:color w:val="auto"/>
          <w:szCs w:val="22"/>
          <w:lang w:val="en-US"/>
        </w:rPr>
        <w:t>N</w:t>
      </w:r>
      <w:r>
        <w:rPr>
          <w:lang w:val="en-US"/>
        </w:rPr>
        <w:t>.</w:t>
      </w:r>
      <w:r w:rsidRPr="00D859A1">
        <w:rPr>
          <w:color w:val="auto"/>
          <w:szCs w:val="22"/>
          <w:lang w:val="en-US"/>
        </w:rPr>
        <w:t>, Sharma</w:t>
      </w:r>
      <w:r>
        <w:rPr>
          <w:lang w:val="en-US"/>
        </w:rPr>
        <w:t>,</w:t>
      </w:r>
      <w:r w:rsidRPr="00D859A1">
        <w:rPr>
          <w:color w:val="auto"/>
          <w:szCs w:val="22"/>
          <w:lang w:val="en-US"/>
        </w:rPr>
        <w:t xml:space="preserve"> S</w:t>
      </w:r>
      <w:r>
        <w:rPr>
          <w:lang w:val="en-US"/>
        </w:rPr>
        <w:t>.</w:t>
      </w:r>
      <w:r w:rsidRPr="00D859A1">
        <w:rPr>
          <w:color w:val="auto"/>
          <w:szCs w:val="22"/>
          <w:lang w:val="en-US"/>
        </w:rPr>
        <w:t>K</w:t>
      </w:r>
      <w:r>
        <w:rPr>
          <w:lang w:val="en-US"/>
        </w:rPr>
        <w:t>.</w:t>
      </w:r>
      <w:r w:rsidRPr="00D859A1">
        <w:rPr>
          <w:color w:val="auto"/>
          <w:szCs w:val="22"/>
          <w:lang w:val="en-US"/>
        </w:rPr>
        <w:t>, Short</w:t>
      </w:r>
      <w:r>
        <w:rPr>
          <w:lang w:val="en-US"/>
        </w:rPr>
        <w:t>,</w:t>
      </w:r>
      <w:r w:rsidRPr="00D859A1">
        <w:rPr>
          <w:color w:val="auto"/>
          <w:szCs w:val="22"/>
          <w:lang w:val="en-US"/>
        </w:rPr>
        <w:t xml:space="preserve"> D</w:t>
      </w:r>
      <w:r>
        <w:rPr>
          <w:lang w:val="en-US"/>
        </w:rPr>
        <w:t>.</w:t>
      </w:r>
      <w:r w:rsidRPr="00D859A1">
        <w:rPr>
          <w:color w:val="auto"/>
          <w:szCs w:val="22"/>
          <w:lang w:val="en-US"/>
        </w:rPr>
        <w:t>A</w:t>
      </w:r>
      <w:r>
        <w:rPr>
          <w:lang w:val="en-US"/>
        </w:rPr>
        <w:t>.</w:t>
      </w:r>
      <w:r w:rsidRPr="00D859A1">
        <w:rPr>
          <w:color w:val="auto"/>
          <w:szCs w:val="22"/>
          <w:lang w:val="en-US"/>
        </w:rPr>
        <w:t>, Tanner</w:t>
      </w:r>
      <w:r>
        <w:rPr>
          <w:lang w:val="en-US"/>
        </w:rPr>
        <w:t>,</w:t>
      </w:r>
      <w:r w:rsidRPr="00D859A1">
        <w:rPr>
          <w:color w:val="auto"/>
          <w:szCs w:val="22"/>
          <w:lang w:val="en-US"/>
        </w:rPr>
        <w:t xml:space="preserve"> J</w:t>
      </w:r>
      <w:r>
        <w:rPr>
          <w:lang w:val="en-US"/>
        </w:rPr>
        <w:t>.</w:t>
      </w:r>
      <w:r w:rsidRPr="00D859A1">
        <w:rPr>
          <w:color w:val="auto"/>
          <w:szCs w:val="22"/>
          <w:lang w:val="en-US"/>
        </w:rPr>
        <w:t>E</w:t>
      </w:r>
      <w:r>
        <w:rPr>
          <w:lang w:val="en-US"/>
        </w:rPr>
        <w:t>.</w:t>
      </w:r>
      <w:r w:rsidRPr="00D859A1">
        <w:rPr>
          <w:color w:val="auto"/>
          <w:szCs w:val="22"/>
          <w:lang w:val="en-US"/>
        </w:rPr>
        <w:t>, Webster</w:t>
      </w:r>
      <w:r>
        <w:rPr>
          <w:lang w:val="en-US"/>
        </w:rPr>
        <w:t>,</w:t>
      </w:r>
      <w:r w:rsidRPr="00D859A1">
        <w:rPr>
          <w:color w:val="auto"/>
          <w:szCs w:val="22"/>
          <w:lang w:val="en-US"/>
        </w:rPr>
        <w:t xml:space="preserve"> I</w:t>
      </w:r>
      <w:r>
        <w:rPr>
          <w:lang w:val="en-US"/>
        </w:rPr>
        <w:t>.</w:t>
      </w:r>
      <w:r w:rsidRPr="00D859A1">
        <w:rPr>
          <w:color w:val="auto"/>
          <w:szCs w:val="22"/>
          <w:lang w:val="en-US"/>
        </w:rPr>
        <w:t>T</w:t>
      </w:r>
      <w:r>
        <w:rPr>
          <w:lang w:val="en-US"/>
        </w:rPr>
        <w:t>.</w:t>
      </w:r>
      <w:r w:rsidRPr="00D859A1">
        <w:rPr>
          <w:color w:val="auto"/>
          <w:szCs w:val="22"/>
          <w:lang w:val="en-US"/>
        </w:rPr>
        <w:t>, Wellmann</w:t>
      </w:r>
      <w:r>
        <w:rPr>
          <w:lang w:val="en-US"/>
        </w:rPr>
        <w:t>,</w:t>
      </w:r>
      <w:r w:rsidRPr="00D859A1">
        <w:rPr>
          <w:color w:val="auto"/>
          <w:szCs w:val="22"/>
          <w:lang w:val="en-US"/>
        </w:rPr>
        <w:t xml:space="preserve"> N</w:t>
      </w:r>
      <w:r>
        <w:rPr>
          <w:lang w:val="en-US"/>
        </w:rPr>
        <w:t>.</w:t>
      </w:r>
      <w:r w:rsidRPr="00D859A1">
        <w:rPr>
          <w:color w:val="auto"/>
          <w:szCs w:val="22"/>
          <w:lang w:val="en-US"/>
        </w:rPr>
        <w:t>R</w:t>
      </w:r>
      <w:r>
        <w:rPr>
          <w:lang w:val="en-US"/>
        </w:rPr>
        <w:t>. and</w:t>
      </w:r>
      <w:r w:rsidRPr="00D859A1">
        <w:rPr>
          <w:color w:val="auto"/>
          <w:szCs w:val="22"/>
          <w:lang w:val="en-US"/>
        </w:rPr>
        <w:t xml:space="preserve"> Ye</w:t>
      </w:r>
      <w:r>
        <w:rPr>
          <w:lang w:val="en-US"/>
        </w:rPr>
        <w:t>,</w:t>
      </w:r>
      <w:r w:rsidRPr="00D859A1">
        <w:rPr>
          <w:color w:val="auto"/>
          <w:szCs w:val="22"/>
          <w:lang w:val="en-US"/>
        </w:rPr>
        <w:t xml:space="preserve"> Q</w:t>
      </w:r>
      <w:r>
        <w:rPr>
          <w:lang w:val="en-US"/>
        </w:rPr>
        <w:t>.</w:t>
      </w:r>
      <w:r w:rsidRPr="00D859A1">
        <w:rPr>
          <w:color w:val="auto"/>
          <w:szCs w:val="22"/>
          <w:lang w:val="en-US"/>
        </w:rPr>
        <w:t xml:space="preserve"> (2009)</w:t>
      </w:r>
      <w:r>
        <w:rPr>
          <w:lang w:val="en-US"/>
        </w:rPr>
        <w:t>.</w:t>
      </w:r>
      <w:r w:rsidRPr="00D859A1">
        <w:rPr>
          <w:color w:val="auto"/>
          <w:szCs w:val="22"/>
          <w:lang w:val="en-US"/>
        </w:rPr>
        <w:t xml:space="preserve"> An Ecosystem Assessment Framework to Guide Management of the Coorong. Final Report of the CLLAMMecology Research Cluster. CSIRO: Water for a Healthy Country National Research Flagship, Canberra.</w:t>
      </w:r>
    </w:p>
    <w:p w14:paraId="1442AFFC" w14:textId="77777777" w:rsidR="0058214A" w:rsidRDefault="0058214A" w:rsidP="0058214A">
      <w:pPr>
        <w:rPr>
          <w:lang w:val="en-US"/>
        </w:rPr>
      </w:pPr>
      <w:r w:rsidRPr="00036300">
        <w:rPr>
          <w:lang w:val="en-US"/>
        </w:rPr>
        <w:t>Bunn, S. and Arthington, A.H. (2002). Basic principles and ecological consequences of altered flow regimes for aquat</w:t>
      </w:r>
      <w:r>
        <w:rPr>
          <w:lang w:val="en-US"/>
        </w:rPr>
        <w:t xml:space="preserve">ic biodiversity. </w:t>
      </w:r>
      <w:r w:rsidRPr="003E5637">
        <w:rPr>
          <w:i/>
          <w:lang w:val="en-US"/>
        </w:rPr>
        <w:t>Environmental Management</w:t>
      </w:r>
      <w:r w:rsidRPr="00036300">
        <w:rPr>
          <w:lang w:val="en-US"/>
        </w:rPr>
        <w:t xml:space="preserve"> </w:t>
      </w:r>
      <w:r w:rsidRPr="003E5637">
        <w:rPr>
          <w:b/>
          <w:lang w:val="en-US"/>
        </w:rPr>
        <w:t>30</w:t>
      </w:r>
      <w:r w:rsidRPr="00036300">
        <w:rPr>
          <w:lang w:val="en-US"/>
        </w:rPr>
        <w:t xml:space="preserve">, 492–507. </w:t>
      </w:r>
    </w:p>
    <w:p w14:paraId="5D6607EC" w14:textId="1FC76E04" w:rsidR="0058214A" w:rsidRPr="00372748" w:rsidRDefault="0058214A" w:rsidP="0058214A">
      <w:pPr>
        <w:rPr>
          <w:color w:val="auto"/>
          <w:szCs w:val="22"/>
          <w:lang w:val="en-US"/>
        </w:rPr>
      </w:pPr>
      <w:r w:rsidRPr="00372748">
        <w:rPr>
          <w:color w:val="auto"/>
          <w:szCs w:val="22"/>
          <w:lang w:val="en-US"/>
        </w:rPr>
        <w:t>Caceres</w:t>
      </w:r>
      <w:r w:rsidR="009D3B18">
        <w:rPr>
          <w:color w:val="auto"/>
          <w:szCs w:val="22"/>
          <w:lang w:val="en-US"/>
        </w:rPr>
        <w:t>, C.E. and</w:t>
      </w:r>
      <w:r w:rsidRPr="00372748">
        <w:rPr>
          <w:color w:val="auto"/>
          <w:szCs w:val="22"/>
          <w:lang w:val="en-US"/>
        </w:rPr>
        <w:t xml:space="preserve"> Hairston</w:t>
      </w:r>
      <w:r w:rsidR="009D3B18">
        <w:rPr>
          <w:color w:val="auto"/>
          <w:szCs w:val="22"/>
          <w:lang w:val="en-US"/>
        </w:rPr>
        <w:t xml:space="preserve">, </w:t>
      </w:r>
      <w:r w:rsidRPr="00372748">
        <w:rPr>
          <w:color w:val="auto"/>
          <w:szCs w:val="22"/>
          <w:lang w:val="en-US"/>
        </w:rPr>
        <w:t>N.G.</w:t>
      </w:r>
      <w:r w:rsidR="009D3B18">
        <w:rPr>
          <w:color w:val="auto"/>
          <w:szCs w:val="22"/>
          <w:lang w:val="en-US"/>
        </w:rPr>
        <w:t>, Jr.</w:t>
      </w:r>
      <w:r w:rsidRPr="00372748">
        <w:rPr>
          <w:color w:val="auto"/>
          <w:szCs w:val="22"/>
          <w:lang w:val="en-US"/>
        </w:rPr>
        <w:t xml:space="preserve"> (1998)</w:t>
      </w:r>
      <w:r w:rsidR="009D3B18">
        <w:rPr>
          <w:color w:val="auto"/>
          <w:szCs w:val="22"/>
          <w:lang w:val="en-US"/>
        </w:rPr>
        <w:t>.</w:t>
      </w:r>
      <w:r w:rsidRPr="00372748">
        <w:rPr>
          <w:color w:val="auto"/>
          <w:szCs w:val="22"/>
          <w:lang w:val="en-US"/>
        </w:rPr>
        <w:t xml:space="preserve"> Part 2. Regular contributions on crustaceans-Egg banks: Structure and consequences-Benthic-pelagic coupling in planktonic crustaceans: The role of the benthos (with 4 figures). </w:t>
      </w:r>
      <w:r w:rsidRPr="009D3B18">
        <w:rPr>
          <w:i/>
          <w:color w:val="auto"/>
          <w:szCs w:val="22"/>
          <w:lang w:val="en-US"/>
        </w:rPr>
        <w:t>Ergebnisse der Limnologie</w:t>
      </w:r>
      <w:r w:rsidRPr="00372748">
        <w:rPr>
          <w:color w:val="auto"/>
          <w:szCs w:val="22"/>
          <w:lang w:val="en-US"/>
        </w:rPr>
        <w:t xml:space="preserve"> </w:t>
      </w:r>
      <w:r w:rsidR="009D3B18" w:rsidRPr="009D3B18">
        <w:rPr>
          <w:b/>
          <w:color w:val="auto"/>
          <w:szCs w:val="22"/>
          <w:lang w:val="en-US"/>
        </w:rPr>
        <w:t>52</w:t>
      </w:r>
      <w:r w:rsidR="009D3B18">
        <w:rPr>
          <w:color w:val="auto"/>
          <w:szCs w:val="22"/>
          <w:lang w:val="en-US"/>
        </w:rPr>
        <w:t xml:space="preserve">, </w:t>
      </w:r>
      <w:r w:rsidRPr="00372748">
        <w:rPr>
          <w:color w:val="auto"/>
          <w:szCs w:val="22"/>
          <w:lang w:val="en-US"/>
        </w:rPr>
        <w:t>163</w:t>
      </w:r>
      <w:r w:rsidR="009D3B18">
        <w:rPr>
          <w:color w:val="auto"/>
          <w:szCs w:val="22"/>
          <w:lang w:val="en-US"/>
        </w:rPr>
        <w:t>–</w:t>
      </w:r>
      <w:r w:rsidRPr="00372748">
        <w:rPr>
          <w:color w:val="auto"/>
          <w:szCs w:val="22"/>
          <w:lang w:val="en-US"/>
        </w:rPr>
        <w:t>174.</w:t>
      </w:r>
    </w:p>
    <w:p w14:paraId="2E4ADD79" w14:textId="5CB8EF73" w:rsidR="0058214A" w:rsidRPr="00950652" w:rsidRDefault="0058214A" w:rsidP="0058214A">
      <w:pPr>
        <w:rPr>
          <w:lang w:val="en-US"/>
        </w:rPr>
      </w:pPr>
      <w:r w:rsidRPr="00950652">
        <w:rPr>
          <w:lang w:val="en-US"/>
        </w:rPr>
        <w:t>Chow, V.T., Maidment, D.R. and Mays, L.W. (1988). Applied Hydrology. McGraw Hill Int</w:t>
      </w:r>
      <w:r w:rsidR="009D3B18">
        <w:rPr>
          <w:lang w:val="en-US"/>
        </w:rPr>
        <w:t>ernational Editions: Singapore.</w:t>
      </w:r>
    </w:p>
    <w:p w14:paraId="091F44A6" w14:textId="77777777" w:rsidR="0058214A" w:rsidRDefault="0058214A" w:rsidP="0058214A">
      <w:pPr>
        <w:rPr>
          <w:lang w:val="en-US"/>
        </w:rPr>
      </w:pPr>
      <w:r w:rsidRPr="00950652">
        <w:rPr>
          <w:lang w:val="en-US"/>
        </w:rPr>
        <w:t>Clarke, K.R. and Gorley, R.N. (2006). PRIMER v6. User manual/tutorial. Plymouth: PRIMER-E Ltd.</w:t>
      </w:r>
    </w:p>
    <w:p w14:paraId="0F99580B" w14:textId="77777777" w:rsidR="0058214A" w:rsidRDefault="0058214A" w:rsidP="0058214A">
      <w:r w:rsidRPr="00036300">
        <w:t xml:space="preserve">Cook, P.L.M., Aldridge, K.T., Lamontagne, S. and Brookes, J.D. (2010). Retention of nitrogen, phosphorus and silicon in a large semi-arid riverine lake system. </w:t>
      </w:r>
      <w:r w:rsidRPr="00410BB4">
        <w:rPr>
          <w:i/>
        </w:rPr>
        <w:t xml:space="preserve">Biogeochemistry </w:t>
      </w:r>
      <w:r w:rsidRPr="00410BB4">
        <w:rPr>
          <w:b/>
        </w:rPr>
        <w:t>99</w:t>
      </w:r>
      <w:r w:rsidRPr="00036300">
        <w:t>, 49–63.</w:t>
      </w:r>
    </w:p>
    <w:p w14:paraId="08D35945" w14:textId="07FF6F55" w:rsidR="0058214A" w:rsidRPr="00B54D1C" w:rsidRDefault="0058214A" w:rsidP="0058214A">
      <w:pPr>
        <w:rPr>
          <w:color w:val="auto"/>
          <w:szCs w:val="22"/>
        </w:rPr>
      </w:pPr>
      <w:r w:rsidRPr="00064FB7">
        <w:rPr>
          <w:color w:val="auto"/>
          <w:szCs w:val="22"/>
        </w:rPr>
        <w:lastRenderedPageBreak/>
        <w:t>Cooling, M</w:t>
      </w:r>
      <w:r w:rsidR="007378D9">
        <w:rPr>
          <w:color w:val="auto"/>
          <w:szCs w:val="22"/>
        </w:rPr>
        <w:t>.</w:t>
      </w:r>
      <w:r w:rsidRPr="00064FB7">
        <w:rPr>
          <w:color w:val="auto"/>
          <w:szCs w:val="22"/>
        </w:rPr>
        <w:t>P</w:t>
      </w:r>
      <w:r w:rsidR="007378D9">
        <w:rPr>
          <w:color w:val="auto"/>
          <w:szCs w:val="22"/>
        </w:rPr>
        <w:t>.</w:t>
      </w:r>
      <w:r w:rsidRPr="00064FB7">
        <w:rPr>
          <w:color w:val="auto"/>
          <w:szCs w:val="22"/>
        </w:rPr>
        <w:t>, Lloyd, L</w:t>
      </w:r>
      <w:r w:rsidR="007378D9">
        <w:rPr>
          <w:color w:val="auto"/>
          <w:szCs w:val="22"/>
        </w:rPr>
        <w:t>.</w:t>
      </w:r>
      <w:r w:rsidRPr="00064FB7">
        <w:rPr>
          <w:color w:val="auto"/>
          <w:szCs w:val="22"/>
        </w:rPr>
        <w:t>N</w:t>
      </w:r>
      <w:r w:rsidR="007378D9">
        <w:rPr>
          <w:color w:val="auto"/>
          <w:szCs w:val="22"/>
        </w:rPr>
        <w:t>.</w:t>
      </w:r>
      <w:r w:rsidRPr="00064FB7">
        <w:rPr>
          <w:color w:val="auto"/>
          <w:szCs w:val="22"/>
        </w:rPr>
        <w:t xml:space="preserve"> and Walker, K</w:t>
      </w:r>
      <w:r w:rsidR="007378D9">
        <w:rPr>
          <w:color w:val="auto"/>
          <w:szCs w:val="22"/>
        </w:rPr>
        <w:t>.</w:t>
      </w:r>
      <w:r w:rsidRPr="00064FB7">
        <w:rPr>
          <w:color w:val="auto"/>
          <w:szCs w:val="22"/>
        </w:rPr>
        <w:t>F</w:t>
      </w:r>
      <w:r w:rsidR="007378D9">
        <w:rPr>
          <w:color w:val="auto"/>
          <w:szCs w:val="22"/>
        </w:rPr>
        <w:t>.</w:t>
      </w:r>
      <w:r w:rsidRPr="00064FB7">
        <w:rPr>
          <w:color w:val="auto"/>
          <w:szCs w:val="22"/>
        </w:rPr>
        <w:t xml:space="preserve"> (2010)</w:t>
      </w:r>
      <w:r w:rsidR="007378D9">
        <w:rPr>
          <w:color w:val="auto"/>
          <w:szCs w:val="22"/>
        </w:rPr>
        <w:t>.</w:t>
      </w:r>
      <w:r w:rsidRPr="00064FB7">
        <w:rPr>
          <w:color w:val="auto"/>
          <w:szCs w:val="22"/>
        </w:rPr>
        <w:t xml:space="preserve"> SA River Murray Weir Operating Strategy. Lloyd Environmental report to the SA Murray-Darling Basin NRM Board, Syndal, Victoria.</w:t>
      </w:r>
    </w:p>
    <w:p w14:paraId="2F14532E" w14:textId="76CECA03" w:rsidR="0058214A" w:rsidRPr="00B54D1C" w:rsidRDefault="0058214A" w:rsidP="0058214A">
      <w:pPr>
        <w:rPr>
          <w:color w:val="auto"/>
        </w:rPr>
      </w:pPr>
      <w:r w:rsidRPr="00B54D1C">
        <w:rPr>
          <w:color w:val="auto"/>
          <w:szCs w:val="22"/>
        </w:rPr>
        <w:t>Cooper</w:t>
      </w:r>
      <w:r w:rsidR="007378D9">
        <w:rPr>
          <w:color w:val="auto"/>
          <w:szCs w:val="22"/>
        </w:rPr>
        <w:t>, S.D. and</w:t>
      </w:r>
      <w:r w:rsidRPr="00B54D1C">
        <w:rPr>
          <w:color w:val="auto"/>
          <w:szCs w:val="22"/>
        </w:rPr>
        <w:t xml:space="preserve"> Goldman C.R. (1980)</w:t>
      </w:r>
      <w:r w:rsidR="007378D9">
        <w:rPr>
          <w:color w:val="auto"/>
          <w:szCs w:val="22"/>
        </w:rPr>
        <w:t>.</w:t>
      </w:r>
      <w:r w:rsidRPr="00B54D1C">
        <w:rPr>
          <w:color w:val="auto"/>
          <w:szCs w:val="22"/>
        </w:rPr>
        <w:t xml:space="preserve"> Opossum Shrimp (</w:t>
      </w:r>
      <w:r w:rsidRPr="00B54D1C">
        <w:rPr>
          <w:i/>
          <w:color w:val="auto"/>
          <w:szCs w:val="22"/>
        </w:rPr>
        <w:t>Mysis relicta</w:t>
      </w:r>
      <w:r w:rsidRPr="00B54D1C">
        <w:rPr>
          <w:color w:val="auto"/>
          <w:szCs w:val="22"/>
        </w:rPr>
        <w:t xml:space="preserve">) Predation on Zooplankton. </w:t>
      </w:r>
      <w:r w:rsidRPr="007378D9">
        <w:rPr>
          <w:i/>
          <w:color w:val="auto"/>
          <w:szCs w:val="22"/>
        </w:rPr>
        <w:t>Canadian Journal of Fisheries and Aquatic Sciences</w:t>
      </w:r>
      <w:r w:rsidRPr="00B54D1C">
        <w:rPr>
          <w:color w:val="auto"/>
          <w:szCs w:val="22"/>
        </w:rPr>
        <w:t xml:space="preserve"> </w:t>
      </w:r>
      <w:r w:rsidRPr="007378D9">
        <w:rPr>
          <w:b/>
          <w:color w:val="auto"/>
          <w:szCs w:val="22"/>
        </w:rPr>
        <w:t>37</w:t>
      </w:r>
      <w:r w:rsidRPr="00B54D1C">
        <w:rPr>
          <w:color w:val="auto"/>
          <w:szCs w:val="22"/>
        </w:rPr>
        <w:t>, 909</w:t>
      </w:r>
      <w:r w:rsidR="007378D9">
        <w:rPr>
          <w:color w:val="auto"/>
          <w:szCs w:val="22"/>
        </w:rPr>
        <w:t>–</w:t>
      </w:r>
      <w:r w:rsidRPr="00B54D1C">
        <w:rPr>
          <w:color w:val="auto"/>
          <w:szCs w:val="22"/>
        </w:rPr>
        <w:t>919.</w:t>
      </w:r>
    </w:p>
    <w:p w14:paraId="39C7DE82" w14:textId="7DB43478" w:rsidR="0058214A" w:rsidRPr="0058477F" w:rsidRDefault="00744B37" w:rsidP="0058214A">
      <w:pPr>
        <w:rPr>
          <w:color w:val="auto"/>
          <w:szCs w:val="22"/>
        </w:rPr>
      </w:pPr>
      <w:r>
        <w:rPr>
          <w:color w:val="auto"/>
        </w:rPr>
        <w:t xml:space="preserve">Cottingham, P., </w:t>
      </w:r>
      <w:r w:rsidRPr="00744B37">
        <w:rPr>
          <w:color w:val="auto"/>
        </w:rPr>
        <w:t>Stewardson,</w:t>
      </w:r>
      <w:r>
        <w:rPr>
          <w:color w:val="auto"/>
        </w:rPr>
        <w:t xml:space="preserve"> M.,</w:t>
      </w:r>
      <w:r w:rsidRPr="00744B37">
        <w:rPr>
          <w:color w:val="auto"/>
        </w:rPr>
        <w:t xml:space="preserve"> Roberts,</w:t>
      </w:r>
      <w:r>
        <w:rPr>
          <w:color w:val="auto"/>
        </w:rPr>
        <w:t xml:space="preserve"> J.,</w:t>
      </w:r>
      <w:r w:rsidRPr="00744B37">
        <w:rPr>
          <w:color w:val="auto"/>
        </w:rPr>
        <w:t xml:space="preserve"> Oliver,</w:t>
      </w:r>
      <w:r>
        <w:rPr>
          <w:color w:val="auto"/>
        </w:rPr>
        <w:t xml:space="preserve"> R.,</w:t>
      </w:r>
      <w:r w:rsidRPr="00744B37">
        <w:rPr>
          <w:color w:val="auto"/>
        </w:rPr>
        <w:t xml:space="preserve"> Crook,</w:t>
      </w:r>
      <w:r>
        <w:rPr>
          <w:color w:val="auto"/>
        </w:rPr>
        <w:t xml:space="preserve"> D.,</w:t>
      </w:r>
      <w:r w:rsidRPr="00744B37">
        <w:rPr>
          <w:color w:val="auto"/>
        </w:rPr>
        <w:t xml:space="preserve"> Hillman</w:t>
      </w:r>
      <w:r>
        <w:rPr>
          <w:color w:val="auto"/>
        </w:rPr>
        <w:t>, T.</w:t>
      </w:r>
      <w:r w:rsidRPr="00744B37">
        <w:rPr>
          <w:color w:val="auto"/>
        </w:rPr>
        <w:t xml:space="preserve"> and Rutherfurd</w:t>
      </w:r>
      <w:r>
        <w:rPr>
          <w:color w:val="auto"/>
        </w:rPr>
        <w:t>, I.</w:t>
      </w:r>
      <w:r w:rsidRPr="00744B37">
        <w:rPr>
          <w:color w:val="auto"/>
        </w:rPr>
        <w:t xml:space="preserve"> (2010). Ecosystem response modeling in the Goulburn River: how much water is too much? In Ecosystem Response Modelling in the Murray-Darling Basin. N. Saintilan and I. C. Overton. Canberra, Australia, CSIRO Publishing: 391</w:t>
      </w:r>
      <w:r w:rsidR="003516F2">
        <w:rPr>
          <w:color w:val="auto"/>
        </w:rPr>
        <w:t>–</w:t>
      </w:r>
      <w:r w:rsidRPr="00744B37">
        <w:rPr>
          <w:color w:val="auto"/>
        </w:rPr>
        <w:t>409.</w:t>
      </w:r>
    </w:p>
    <w:p w14:paraId="43AFF00D" w14:textId="3F6954F4" w:rsidR="0058214A" w:rsidRPr="001739E8" w:rsidRDefault="007378D9" w:rsidP="0058214A">
      <w:pPr>
        <w:rPr>
          <w:color w:val="auto"/>
          <w:szCs w:val="22"/>
        </w:rPr>
      </w:pPr>
      <w:r>
        <w:rPr>
          <w:color w:val="auto"/>
          <w:szCs w:val="22"/>
        </w:rPr>
        <w:t>D</w:t>
      </w:r>
      <w:r w:rsidR="00843625">
        <w:rPr>
          <w:color w:val="auto"/>
          <w:szCs w:val="22"/>
        </w:rPr>
        <w:t>epartment of Environment, Water and Natural Resources</w:t>
      </w:r>
      <w:r w:rsidR="0058214A" w:rsidRPr="001739E8">
        <w:rPr>
          <w:color w:val="auto"/>
          <w:szCs w:val="22"/>
        </w:rPr>
        <w:t xml:space="preserve"> </w:t>
      </w:r>
      <w:r>
        <w:rPr>
          <w:color w:val="auto"/>
          <w:szCs w:val="22"/>
        </w:rPr>
        <w:t>(</w:t>
      </w:r>
      <w:r w:rsidR="0058214A" w:rsidRPr="001739E8">
        <w:rPr>
          <w:color w:val="auto"/>
          <w:szCs w:val="22"/>
        </w:rPr>
        <w:t>2014</w:t>
      </w:r>
      <w:r>
        <w:rPr>
          <w:color w:val="auto"/>
          <w:szCs w:val="22"/>
        </w:rPr>
        <w:t>).</w:t>
      </w:r>
      <w:r w:rsidR="0058214A" w:rsidRPr="001739E8">
        <w:rPr>
          <w:color w:val="auto"/>
          <w:szCs w:val="22"/>
        </w:rPr>
        <w:t xml:space="preserve"> Riverine Recovery overview of monitoring to assess the ecological response to the Locks 1 and 2 weir pool raising, spring 2014, Government of South Australia, through Department of Environment, Water and Natural Resources, Adelaide.</w:t>
      </w:r>
    </w:p>
    <w:p w14:paraId="4F98FFDC" w14:textId="2CFDB266" w:rsidR="0058214A" w:rsidRPr="001739E8" w:rsidRDefault="00843625" w:rsidP="0058214A">
      <w:pPr>
        <w:rPr>
          <w:color w:val="auto"/>
          <w:szCs w:val="22"/>
        </w:rPr>
      </w:pPr>
      <w:r>
        <w:rPr>
          <w:color w:val="auto"/>
          <w:szCs w:val="22"/>
        </w:rPr>
        <w:t>Department of Environment, Water and Natural Resources</w:t>
      </w:r>
      <w:r w:rsidRPr="001739E8">
        <w:rPr>
          <w:color w:val="auto"/>
          <w:szCs w:val="22"/>
        </w:rPr>
        <w:t xml:space="preserve"> </w:t>
      </w:r>
      <w:r w:rsidR="0058214A" w:rsidRPr="001739E8">
        <w:rPr>
          <w:color w:val="auto"/>
          <w:szCs w:val="22"/>
        </w:rPr>
        <w:t>(2015). South Australian River Murray Long-Term Environmental Watering Plan. November 2015. https://www.mdba.gov.au/sites/default/files/pubs/long-term-e-water-plan-sa-river-murray-nov-15.PDF</w:t>
      </w:r>
      <w:r w:rsidR="007378D9">
        <w:rPr>
          <w:color w:val="auto"/>
          <w:szCs w:val="22"/>
        </w:rPr>
        <w:t>.</w:t>
      </w:r>
    </w:p>
    <w:p w14:paraId="3B9C6C4B" w14:textId="6E8CB853" w:rsidR="0058214A" w:rsidRPr="00B54D1C" w:rsidRDefault="0058214A" w:rsidP="0058214A">
      <w:pPr>
        <w:rPr>
          <w:color w:val="auto"/>
          <w:szCs w:val="22"/>
          <w:lang w:val="en-US"/>
        </w:rPr>
      </w:pPr>
      <w:r w:rsidRPr="001739E8">
        <w:rPr>
          <w:color w:val="auto"/>
          <w:szCs w:val="22"/>
          <w:lang w:val="en-US"/>
        </w:rPr>
        <w:t>Dodson</w:t>
      </w:r>
      <w:r w:rsidR="007378D9">
        <w:rPr>
          <w:color w:val="auto"/>
          <w:szCs w:val="22"/>
          <w:lang w:val="en-US"/>
        </w:rPr>
        <w:t>, S.I. and</w:t>
      </w:r>
      <w:r w:rsidRPr="001739E8">
        <w:rPr>
          <w:color w:val="auto"/>
          <w:szCs w:val="22"/>
          <w:lang w:val="en-US"/>
        </w:rPr>
        <w:t xml:space="preserve"> Egger</w:t>
      </w:r>
      <w:r w:rsidR="007378D9">
        <w:rPr>
          <w:color w:val="auto"/>
          <w:szCs w:val="22"/>
          <w:lang w:val="en-US"/>
        </w:rPr>
        <w:t>,</w:t>
      </w:r>
      <w:r w:rsidRPr="001739E8">
        <w:rPr>
          <w:color w:val="auto"/>
          <w:szCs w:val="22"/>
          <w:lang w:val="en-US"/>
        </w:rPr>
        <w:t xml:space="preserve"> D.L. (1980)</w:t>
      </w:r>
      <w:r w:rsidR="007378D9">
        <w:rPr>
          <w:color w:val="auto"/>
          <w:szCs w:val="22"/>
          <w:lang w:val="en-US"/>
        </w:rPr>
        <w:t>.</w:t>
      </w:r>
      <w:r w:rsidRPr="001739E8">
        <w:rPr>
          <w:color w:val="auto"/>
          <w:szCs w:val="22"/>
          <w:lang w:val="en-US"/>
        </w:rPr>
        <w:t xml:space="preserve"> Selective </w:t>
      </w:r>
      <w:r w:rsidRPr="00B54D1C">
        <w:rPr>
          <w:color w:val="auto"/>
          <w:szCs w:val="22"/>
          <w:lang w:val="en-US"/>
        </w:rPr>
        <w:t xml:space="preserve">Feeding of Red Phalaropes on Zooplankton of Arctic Ponds. </w:t>
      </w:r>
      <w:r w:rsidRPr="007378D9">
        <w:rPr>
          <w:i/>
          <w:color w:val="auto"/>
          <w:szCs w:val="22"/>
          <w:lang w:val="en-US"/>
        </w:rPr>
        <w:t>Ecology</w:t>
      </w:r>
      <w:r w:rsidRPr="00B54D1C">
        <w:rPr>
          <w:color w:val="auto"/>
          <w:szCs w:val="22"/>
          <w:lang w:val="en-US"/>
        </w:rPr>
        <w:t xml:space="preserve"> </w:t>
      </w:r>
      <w:r w:rsidRPr="007378D9">
        <w:rPr>
          <w:b/>
          <w:color w:val="auto"/>
          <w:szCs w:val="22"/>
          <w:lang w:val="en-US"/>
        </w:rPr>
        <w:t>61</w:t>
      </w:r>
      <w:r w:rsidRPr="00B54D1C">
        <w:rPr>
          <w:color w:val="auto"/>
          <w:szCs w:val="22"/>
          <w:lang w:val="en-US"/>
        </w:rPr>
        <w:t>, 755</w:t>
      </w:r>
      <w:r w:rsidR="007378D9">
        <w:rPr>
          <w:color w:val="auto"/>
          <w:szCs w:val="22"/>
          <w:lang w:val="en-US"/>
        </w:rPr>
        <w:t>–</w:t>
      </w:r>
      <w:r w:rsidRPr="00B54D1C">
        <w:rPr>
          <w:color w:val="auto"/>
          <w:szCs w:val="22"/>
          <w:lang w:val="en-US"/>
        </w:rPr>
        <w:t>763.</w:t>
      </w:r>
    </w:p>
    <w:p w14:paraId="1A5E787D" w14:textId="50C89526" w:rsidR="009E7A25" w:rsidRDefault="009E7A25" w:rsidP="0058214A">
      <w:pPr>
        <w:rPr>
          <w:lang w:val="en-US"/>
        </w:rPr>
      </w:pPr>
      <w:r w:rsidRPr="009E7A25">
        <w:rPr>
          <w:lang w:val="en-US"/>
        </w:rPr>
        <w:t>Dudley</w:t>
      </w:r>
      <w:r>
        <w:rPr>
          <w:lang w:val="en-US"/>
        </w:rPr>
        <w:t>, R.</w:t>
      </w:r>
      <w:r w:rsidRPr="009E7A25">
        <w:rPr>
          <w:lang w:val="en-US"/>
        </w:rPr>
        <w:t>K. and Platania</w:t>
      </w:r>
      <w:r>
        <w:rPr>
          <w:lang w:val="en-US"/>
        </w:rPr>
        <w:t>, S.</w:t>
      </w:r>
      <w:r w:rsidRPr="009E7A25">
        <w:rPr>
          <w:lang w:val="en-US"/>
        </w:rPr>
        <w:t>P. (2007)</w:t>
      </w:r>
      <w:r>
        <w:rPr>
          <w:lang w:val="en-US"/>
        </w:rPr>
        <w:t>.</w:t>
      </w:r>
      <w:r w:rsidRPr="009E7A25">
        <w:rPr>
          <w:lang w:val="en-US"/>
        </w:rPr>
        <w:t xml:space="preserve"> Flow regulation and fragmentation imperil pelagic</w:t>
      </w:r>
      <w:r>
        <w:rPr>
          <w:lang w:val="en-US"/>
        </w:rPr>
        <w:t xml:space="preserve"> </w:t>
      </w:r>
      <w:r w:rsidRPr="009E7A25">
        <w:rPr>
          <w:lang w:val="en-US"/>
        </w:rPr>
        <w:t xml:space="preserve">spawning ﬁshes. </w:t>
      </w:r>
      <w:r w:rsidRPr="009E7A25">
        <w:rPr>
          <w:i/>
          <w:lang w:val="en-US"/>
        </w:rPr>
        <w:t>Ecological Applications</w:t>
      </w:r>
      <w:r w:rsidRPr="009E7A25">
        <w:rPr>
          <w:lang w:val="en-US"/>
        </w:rPr>
        <w:t xml:space="preserve"> </w:t>
      </w:r>
      <w:r w:rsidRPr="009E7A25">
        <w:rPr>
          <w:b/>
          <w:lang w:val="en-US"/>
        </w:rPr>
        <w:t>17</w:t>
      </w:r>
      <w:r w:rsidRPr="009E7A25">
        <w:rPr>
          <w:lang w:val="en-US"/>
        </w:rPr>
        <w:t>, 2074–2086.</w:t>
      </w:r>
    </w:p>
    <w:p w14:paraId="65487355" w14:textId="60E35935" w:rsidR="0058214A" w:rsidRPr="00F91275" w:rsidRDefault="0058214A" w:rsidP="0058214A">
      <w:pPr>
        <w:rPr>
          <w:color w:val="auto"/>
          <w:szCs w:val="22"/>
          <w:lang w:val="en-US"/>
        </w:rPr>
      </w:pPr>
      <w:r w:rsidRPr="00B54D1C">
        <w:rPr>
          <w:color w:val="auto"/>
          <w:szCs w:val="22"/>
          <w:lang w:val="en-US"/>
        </w:rPr>
        <w:t>Eadie</w:t>
      </w:r>
      <w:r w:rsidR="007378D9">
        <w:rPr>
          <w:color w:val="auto"/>
          <w:szCs w:val="22"/>
          <w:lang w:val="en-US"/>
        </w:rPr>
        <w:t>, J.M. and</w:t>
      </w:r>
      <w:r w:rsidRPr="00B54D1C">
        <w:rPr>
          <w:color w:val="auto"/>
          <w:szCs w:val="22"/>
          <w:lang w:val="en-US"/>
        </w:rPr>
        <w:t xml:space="preserve"> Keast</w:t>
      </w:r>
      <w:r w:rsidR="007378D9">
        <w:rPr>
          <w:color w:val="auto"/>
          <w:szCs w:val="22"/>
          <w:lang w:val="en-US"/>
        </w:rPr>
        <w:t>,</w:t>
      </w:r>
      <w:r w:rsidRPr="00B54D1C">
        <w:rPr>
          <w:color w:val="auto"/>
          <w:szCs w:val="22"/>
          <w:lang w:val="en-US"/>
        </w:rPr>
        <w:t xml:space="preserve"> A. (1984)</w:t>
      </w:r>
      <w:r w:rsidR="007378D9">
        <w:rPr>
          <w:color w:val="auto"/>
          <w:szCs w:val="22"/>
          <w:lang w:val="en-US"/>
        </w:rPr>
        <w:t>.</w:t>
      </w:r>
      <w:r w:rsidRPr="00B54D1C">
        <w:rPr>
          <w:color w:val="auto"/>
          <w:szCs w:val="22"/>
          <w:lang w:val="en-US"/>
        </w:rPr>
        <w:t xml:space="preserve"> Resource heterogeneity and fish species diversity in lakes. </w:t>
      </w:r>
      <w:r w:rsidRPr="00F91275">
        <w:rPr>
          <w:i/>
          <w:color w:val="auto"/>
          <w:szCs w:val="22"/>
          <w:lang w:val="en-US"/>
        </w:rPr>
        <w:t>Canadian Journal of Zoology</w:t>
      </w:r>
      <w:r w:rsidRPr="00F91275">
        <w:rPr>
          <w:color w:val="auto"/>
          <w:szCs w:val="22"/>
          <w:lang w:val="en-US"/>
        </w:rPr>
        <w:t xml:space="preserve"> </w:t>
      </w:r>
      <w:r w:rsidRPr="00F91275">
        <w:rPr>
          <w:b/>
          <w:color w:val="auto"/>
          <w:szCs w:val="22"/>
          <w:lang w:val="en-US"/>
        </w:rPr>
        <w:t>62</w:t>
      </w:r>
      <w:r w:rsidRPr="00F91275">
        <w:rPr>
          <w:color w:val="auto"/>
          <w:szCs w:val="22"/>
          <w:lang w:val="en-US"/>
        </w:rPr>
        <w:t>, 1689</w:t>
      </w:r>
      <w:r w:rsidR="007378D9" w:rsidRPr="00F91275">
        <w:rPr>
          <w:color w:val="auto"/>
          <w:szCs w:val="22"/>
          <w:lang w:val="en-US"/>
        </w:rPr>
        <w:t>–</w:t>
      </w:r>
      <w:r w:rsidRPr="00F91275">
        <w:rPr>
          <w:color w:val="auto"/>
          <w:szCs w:val="22"/>
          <w:lang w:val="en-US"/>
        </w:rPr>
        <w:t>1695.</w:t>
      </w:r>
    </w:p>
    <w:p w14:paraId="277D747F" w14:textId="65459A92" w:rsidR="0058214A" w:rsidRDefault="00F91275" w:rsidP="0058214A">
      <w:pPr>
        <w:rPr>
          <w:lang w:val="en-US"/>
        </w:rPr>
      </w:pPr>
      <w:r w:rsidRPr="00F91275">
        <w:t xml:space="preserve">Fredberg, J., Zampatti, B.P. and Bice, C.M. (2019). </w:t>
      </w:r>
      <w:bookmarkStart w:id="277" w:name="OLE_LINK1"/>
      <w:bookmarkStart w:id="278" w:name="OLE_LINK2"/>
      <w:bookmarkStart w:id="279" w:name="OLE_LINK3"/>
      <w:bookmarkStart w:id="280" w:name="OLE_LINK4"/>
      <w:r w:rsidRPr="00F91275">
        <w:t>Chowilla Icon Site Fish Assemblage Condition Monitoring 201</w:t>
      </w:r>
      <w:bookmarkEnd w:id="277"/>
      <w:bookmarkEnd w:id="278"/>
      <w:bookmarkEnd w:id="279"/>
      <w:bookmarkEnd w:id="280"/>
      <w:r w:rsidRPr="00F91275">
        <w:t>9. South Australian Research and Development Institute (Aquatic Sciences), Adelaide. SARDI Publication No. F2008/000907-10. SARDI Research Report Series No. 1005. 62pp</w:t>
      </w:r>
    </w:p>
    <w:p w14:paraId="08CEAF4D" w14:textId="29FF8D3C" w:rsidR="00F850B5" w:rsidRDefault="00F850B5" w:rsidP="00F850B5">
      <w:pPr>
        <w:rPr>
          <w:lang w:val="en-US"/>
        </w:rPr>
      </w:pPr>
      <w:r w:rsidRPr="00F850B5">
        <w:rPr>
          <w:lang w:val="en-US"/>
        </w:rPr>
        <w:t xml:space="preserve">Gawne, B., Merrick, C., Williams, D.G., Rees, G., Oliver, R., Bowen, P.M., Treadwell, S., Beattie, </w:t>
      </w:r>
      <w:r>
        <w:rPr>
          <w:lang w:val="en-US"/>
        </w:rPr>
        <w:t>G., Ellis, I., Frankenberg, J. and Lorenz, Z. (</w:t>
      </w:r>
      <w:r w:rsidRPr="00F850B5">
        <w:rPr>
          <w:lang w:val="en-US"/>
        </w:rPr>
        <w:t>2007</w:t>
      </w:r>
      <w:r>
        <w:rPr>
          <w:lang w:val="en-US"/>
        </w:rPr>
        <w:t>)</w:t>
      </w:r>
      <w:r w:rsidRPr="00F850B5">
        <w:rPr>
          <w:lang w:val="en-US"/>
        </w:rPr>
        <w:t xml:space="preserve">. Patterns of primary and heterotrophic productivity in an arid lowland river. </w:t>
      </w:r>
      <w:r w:rsidRPr="003E3D03">
        <w:rPr>
          <w:i/>
          <w:lang w:val="en-US"/>
        </w:rPr>
        <w:t>River Research and Applications</w:t>
      </w:r>
      <w:r w:rsidRPr="00F850B5">
        <w:rPr>
          <w:lang w:val="en-US"/>
        </w:rPr>
        <w:t xml:space="preserve"> </w:t>
      </w:r>
      <w:r w:rsidRPr="00F850B5">
        <w:rPr>
          <w:b/>
          <w:lang w:val="en-US"/>
        </w:rPr>
        <w:t>23</w:t>
      </w:r>
      <w:r w:rsidRPr="00F850B5">
        <w:rPr>
          <w:lang w:val="en-US"/>
        </w:rPr>
        <w:t>, 1070</w:t>
      </w:r>
      <w:r w:rsidR="003E3D03">
        <w:rPr>
          <w:lang w:val="en-US"/>
        </w:rPr>
        <w:t>–</w:t>
      </w:r>
      <w:r w:rsidRPr="00F850B5">
        <w:rPr>
          <w:lang w:val="en-US"/>
        </w:rPr>
        <w:t>1087.</w:t>
      </w:r>
    </w:p>
    <w:p w14:paraId="5D59B91A" w14:textId="6673F018" w:rsidR="0058214A" w:rsidRDefault="0058214A" w:rsidP="00F850B5">
      <w:pPr>
        <w:rPr>
          <w:lang w:val="en-US"/>
        </w:rPr>
      </w:pPr>
      <w:r w:rsidRPr="00ED679A">
        <w:rPr>
          <w:lang w:val="en-US"/>
        </w:rPr>
        <w:t>Gawne, B., Brooks, S., Butcher, R., Cottingham, P., Everingham, P. and Hale, J. (2013). Long Term Intervention Monitoring Project River Monitoring and Evaluation Requirements Lower Murray for Commonwealth environmental water. Final Report prepared for the Commonwealth Environmental Water Office by The Murray–Darling Freshwater Research Centre, MDFRC Publication 01.2/2013.</w:t>
      </w:r>
    </w:p>
    <w:p w14:paraId="561F0DD5" w14:textId="77777777" w:rsidR="0058214A" w:rsidRDefault="0058214A" w:rsidP="0058214A">
      <w:pPr>
        <w:rPr>
          <w:lang w:val="en-US"/>
        </w:rPr>
      </w:pPr>
      <w:r w:rsidRPr="00950652">
        <w:rPr>
          <w:lang w:val="en-US"/>
        </w:rPr>
        <w:t>Gawne, B., Hale, J., Butcher, R., Brooks, S., Roots, J., Cottingham, P., Stewardson, M. and Everingham, P. (2014). Commonwealth Environmental Water Office Long Term Intervention Monitoring Project: Evaluation Plan. Final Report prepared for the Commonwealth Environmental Water Office by The Murray–Darling Freshwater Research Centre. MDFRC Publication 29/2014.</w:t>
      </w:r>
    </w:p>
    <w:p w14:paraId="00629A18" w14:textId="77777777" w:rsidR="0058214A" w:rsidRPr="00064FB7" w:rsidRDefault="0058214A" w:rsidP="0058214A">
      <w:pPr>
        <w:rPr>
          <w:color w:val="auto"/>
          <w:lang w:val="en-US"/>
        </w:rPr>
      </w:pPr>
      <w:r w:rsidRPr="00950652">
        <w:rPr>
          <w:lang w:val="en-US"/>
        </w:rPr>
        <w:lastRenderedPageBreak/>
        <w:t>Gehrig, S.L., Frahn, K.A. and Nicol, J.M. (2016). Monitoring the response of littoral and floodplain vegetation and soil moisture flux to weir pool raising - 2015. South Australian Research and Development Institute (Aquatic Sciences), Adelaide. SARDI Publication No. F2015/000390-2.</w:t>
      </w:r>
    </w:p>
    <w:p w14:paraId="5E54AE6E" w14:textId="77777777" w:rsidR="00F850B5" w:rsidRDefault="00F850B5">
      <w:pPr>
        <w:spacing w:before="0" w:after="160" w:line="259" w:lineRule="auto"/>
        <w:jc w:val="left"/>
        <w:rPr>
          <w:color w:val="auto"/>
          <w:szCs w:val="22"/>
          <w:lang w:val="en-US"/>
        </w:rPr>
      </w:pPr>
      <w:r>
        <w:rPr>
          <w:color w:val="auto"/>
          <w:szCs w:val="22"/>
          <w:lang w:val="en-US"/>
        </w:rPr>
        <w:br w:type="page"/>
      </w:r>
    </w:p>
    <w:p w14:paraId="61BE4BE8" w14:textId="7724EAE8" w:rsidR="0058214A" w:rsidRPr="00531FD8" w:rsidRDefault="0058214A" w:rsidP="0058214A">
      <w:pPr>
        <w:rPr>
          <w:color w:val="auto"/>
          <w:szCs w:val="22"/>
          <w:lang w:val="en-US"/>
        </w:rPr>
      </w:pPr>
      <w:r w:rsidRPr="00066CE3">
        <w:rPr>
          <w:color w:val="auto"/>
          <w:szCs w:val="22"/>
          <w:lang w:val="en-US"/>
        </w:rPr>
        <w:lastRenderedPageBreak/>
        <w:t>Gibbs, M.S., Bice, C., Brookes, J., Furst, D., Gao, L., Joehnk, K. Mark</w:t>
      </w:r>
      <w:r w:rsidR="007378D9">
        <w:rPr>
          <w:color w:val="auto"/>
          <w:szCs w:val="22"/>
          <w:lang w:val="en-US"/>
        </w:rPr>
        <w:t>lund, M. Nicol, J. Zampatti, B. and</w:t>
      </w:r>
      <w:r w:rsidRPr="00066CE3">
        <w:rPr>
          <w:color w:val="auto"/>
          <w:szCs w:val="22"/>
          <w:lang w:val="en-US"/>
        </w:rPr>
        <w:t xml:space="preserve"> Wallace, T. (2020)</w:t>
      </w:r>
      <w:r w:rsidR="007378D9">
        <w:rPr>
          <w:color w:val="auto"/>
          <w:szCs w:val="22"/>
          <w:lang w:val="en-US"/>
        </w:rPr>
        <w:t>.</w:t>
      </w:r>
      <w:r w:rsidRPr="00066CE3">
        <w:rPr>
          <w:color w:val="auto"/>
          <w:szCs w:val="22"/>
          <w:lang w:val="en-US"/>
        </w:rPr>
        <w:t xml:space="preserve"> Ecological connectivity of the River Murray: Managing ecological outcomes and water quality risks through integrated river management. Goyder Institute for Water Research Technical </w:t>
      </w:r>
      <w:r w:rsidRPr="00531FD8">
        <w:rPr>
          <w:color w:val="auto"/>
          <w:szCs w:val="22"/>
          <w:lang w:val="en-US"/>
        </w:rPr>
        <w:t xml:space="preserve">Report Series No. </w:t>
      </w:r>
      <w:r w:rsidR="009522B3">
        <w:rPr>
          <w:color w:val="auto"/>
          <w:szCs w:val="22"/>
          <w:lang w:val="en-US"/>
        </w:rPr>
        <w:t>20/03</w:t>
      </w:r>
      <w:r w:rsidRPr="00531FD8">
        <w:rPr>
          <w:color w:val="auto"/>
          <w:szCs w:val="22"/>
          <w:lang w:val="en-US"/>
        </w:rPr>
        <w:t>.</w:t>
      </w:r>
    </w:p>
    <w:p w14:paraId="5C72DE2B" w14:textId="77777777" w:rsidR="0058214A" w:rsidRDefault="0058214A" w:rsidP="0058214A">
      <w:pPr>
        <w:rPr>
          <w:lang w:val="en-US"/>
        </w:rPr>
      </w:pPr>
      <w:r w:rsidRPr="00950652">
        <w:rPr>
          <w:lang w:val="en-US"/>
        </w:rPr>
        <w:t xml:space="preserve">Grace, M.R., Giling, D.P., Hladyz, S., Caron, V., Thompson, R.M. and Mac Nally, R. (2015). Fast processing of diel oxygen curves: estimating stream metabolism with BASE (Bayesian Single-station Estimation). </w:t>
      </w:r>
      <w:r w:rsidRPr="007378D9">
        <w:rPr>
          <w:i/>
          <w:lang w:val="en-US"/>
        </w:rPr>
        <w:t>Limnology &amp; Oceanography: Methods</w:t>
      </w:r>
      <w:r w:rsidRPr="00950652">
        <w:rPr>
          <w:lang w:val="en-US"/>
        </w:rPr>
        <w:t xml:space="preserve"> </w:t>
      </w:r>
      <w:r w:rsidRPr="007378D9">
        <w:rPr>
          <w:b/>
          <w:lang w:val="en-US"/>
        </w:rPr>
        <w:t>13</w:t>
      </w:r>
      <w:r w:rsidRPr="00950652">
        <w:rPr>
          <w:lang w:val="en-US"/>
        </w:rPr>
        <w:t>, 103–114.</w:t>
      </w:r>
    </w:p>
    <w:p w14:paraId="3DC20C82" w14:textId="266C97BF" w:rsidR="0058214A" w:rsidRPr="00531FD8" w:rsidRDefault="0058214A" w:rsidP="0058214A">
      <w:pPr>
        <w:rPr>
          <w:color w:val="auto"/>
          <w:szCs w:val="22"/>
          <w:lang w:val="en-US"/>
        </w:rPr>
      </w:pPr>
      <w:r w:rsidRPr="00531FD8">
        <w:rPr>
          <w:color w:val="auto"/>
          <w:szCs w:val="22"/>
          <w:lang w:val="en-US"/>
        </w:rPr>
        <w:t>Graeber, D., Poulsen,</w:t>
      </w:r>
      <w:r w:rsidR="007378D9">
        <w:rPr>
          <w:color w:val="auto"/>
          <w:szCs w:val="22"/>
          <w:lang w:val="en-US"/>
        </w:rPr>
        <w:t xml:space="preserve"> J.R.,</w:t>
      </w:r>
      <w:r w:rsidRPr="00531FD8">
        <w:rPr>
          <w:color w:val="auto"/>
          <w:szCs w:val="22"/>
          <w:lang w:val="en-US"/>
        </w:rPr>
        <w:t xml:space="preserve"> Heinz,</w:t>
      </w:r>
      <w:r w:rsidR="007378D9">
        <w:rPr>
          <w:color w:val="auto"/>
          <w:szCs w:val="22"/>
          <w:lang w:val="en-US"/>
        </w:rPr>
        <w:t xml:space="preserve"> M.,</w:t>
      </w:r>
      <w:r w:rsidRPr="00531FD8">
        <w:rPr>
          <w:color w:val="auto"/>
          <w:szCs w:val="22"/>
          <w:lang w:val="en-US"/>
        </w:rPr>
        <w:t xml:space="preserve"> Rasmussen,</w:t>
      </w:r>
      <w:r w:rsidR="007378D9">
        <w:rPr>
          <w:color w:val="auto"/>
          <w:szCs w:val="22"/>
          <w:lang w:val="en-US"/>
        </w:rPr>
        <w:t xml:space="preserve"> J.J.,</w:t>
      </w:r>
      <w:r w:rsidRPr="00531FD8">
        <w:rPr>
          <w:color w:val="auto"/>
          <w:szCs w:val="22"/>
          <w:lang w:val="en-US"/>
        </w:rPr>
        <w:t xml:space="preserve"> Zak,</w:t>
      </w:r>
      <w:r w:rsidR="007378D9">
        <w:rPr>
          <w:color w:val="auto"/>
          <w:szCs w:val="22"/>
          <w:lang w:val="en-US"/>
        </w:rPr>
        <w:t xml:space="preserve"> D.,</w:t>
      </w:r>
      <w:r w:rsidRPr="00531FD8">
        <w:rPr>
          <w:color w:val="auto"/>
          <w:szCs w:val="22"/>
          <w:lang w:val="en-US"/>
        </w:rPr>
        <w:t xml:space="preserve"> Gücker, B.</w:t>
      </w:r>
      <w:r w:rsidR="007378D9">
        <w:rPr>
          <w:color w:val="auto"/>
          <w:szCs w:val="22"/>
          <w:lang w:val="en-US"/>
        </w:rPr>
        <w:t>,</w:t>
      </w:r>
      <w:r w:rsidRPr="00531FD8">
        <w:rPr>
          <w:color w:val="auto"/>
          <w:szCs w:val="22"/>
          <w:lang w:val="en-US"/>
        </w:rPr>
        <w:t xml:space="preserve"> Kronvang</w:t>
      </w:r>
      <w:r w:rsidR="007378D9">
        <w:rPr>
          <w:color w:val="auto"/>
          <w:szCs w:val="22"/>
          <w:lang w:val="en-US"/>
        </w:rPr>
        <w:t>, B.</w:t>
      </w:r>
      <w:r w:rsidRPr="00531FD8">
        <w:rPr>
          <w:color w:val="auto"/>
          <w:szCs w:val="22"/>
          <w:lang w:val="en-US"/>
        </w:rPr>
        <w:t xml:space="preserve"> and Kamjunke</w:t>
      </w:r>
      <w:r w:rsidR="007378D9">
        <w:rPr>
          <w:color w:val="auto"/>
          <w:szCs w:val="22"/>
          <w:lang w:val="en-US"/>
        </w:rPr>
        <w:t>, N.</w:t>
      </w:r>
      <w:r w:rsidRPr="00531FD8">
        <w:rPr>
          <w:color w:val="auto"/>
          <w:szCs w:val="22"/>
          <w:lang w:val="en-US"/>
        </w:rPr>
        <w:t xml:space="preserve"> (2018). "Going with the flow: Planktonic processing of dissolved organic carbon in streams." </w:t>
      </w:r>
      <w:r w:rsidRPr="007378D9">
        <w:rPr>
          <w:i/>
          <w:color w:val="auto"/>
          <w:szCs w:val="22"/>
          <w:lang w:val="en-US"/>
        </w:rPr>
        <w:t>Science of The Total Environment</w:t>
      </w:r>
      <w:r w:rsidR="007378D9">
        <w:rPr>
          <w:color w:val="auto"/>
          <w:szCs w:val="22"/>
          <w:lang w:val="en-US"/>
        </w:rPr>
        <w:t xml:space="preserve"> </w:t>
      </w:r>
      <w:r w:rsidR="007378D9" w:rsidRPr="007378D9">
        <w:rPr>
          <w:b/>
          <w:color w:val="auto"/>
          <w:szCs w:val="22"/>
          <w:lang w:val="en-US"/>
        </w:rPr>
        <w:t>625</w:t>
      </w:r>
      <w:r w:rsidR="007378D9">
        <w:rPr>
          <w:color w:val="auto"/>
          <w:szCs w:val="22"/>
          <w:lang w:val="en-US"/>
        </w:rPr>
        <w:t>,</w:t>
      </w:r>
      <w:r w:rsidRPr="00531FD8">
        <w:rPr>
          <w:color w:val="auto"/>
          <w:szCs w:val="22"/>
          <w:lang w:val="en-US"/>
        </w:rPr>
        <w:t xml:space="preserve"> 519</w:t>
      </w:r>
      <w:r w:rsidR="007378D9">
        <w:rPr>
          <w:color w:val="auto"/>
          <w:szCs w:val="22"/>
          <w:lang w:val="en-US"/>
        </w:rPr>
        <w:t>–</w:t>
      </w:r>
      <w:r w:rsidRPr="00531FD8">
        <w:rPr>
          <w:color w:val="auto"/>
          <w:szCs w:val="22"/>
          <w:lang w:val="en-US"/>
        </w:rPr>
        <w:t>530.</w:t>
      </w:r>
    </w:p>
    <w:p w14:paraId="5866BEDA" w14:textId="77777777" w:rsidR="0058214A" w:rsidRPr="00074A35" w:rsidRDefault="0058214A" w:rsidP="0058214A">
      <w:pPr>
        <w:rPr>
          <w:color w:val="auto"/>
          <w:szCs w:val="22"/>
          <w:lang w:val="en-US"/>
        </w:rPr>
      </w:pPr>
      <w:r w:rsidRPr="00950652">
        <w:rPr>
          <w:lang w:val="en-US"/>
        </w:rPr>
        <w:t>Hale, J., Stoffels, R., Butcher, R., Shackleton, M., Brooks, S. and Gawne, B. (2014). Commonwealth Environmental Water Office Long Term Intervention Monitoring Project – Standard Methods. Final Report prepared for the Commonwealth Environmental Water Office by The Murray-Darling Freshwater Research Centre. Murray-Darling Freshwater Research Centre, MDFRC Publication 29.2/2014.</w:t>
      </w:r>
    </w:p>
    <w:p w14:paraId="78B4930C" w14:textId="337FCBE5" w:rsidR="0058214A" w:rsidRDefault="007378D9" w:rsidP="0058214A">
      <w:r>
        <w:t>Hanisch, D.R., Hillyard, K.</w:t>
      </w:r>
      <w:r w:rsidR="0058214A" w:rsidRPr="0048386C">
        <w:t>A. and Smith, J. (2017). Riverine Recovery – Synthesis report of the ecological response to weir pool raising at Locks 1, 2 and 5 of the River Murray, 2014–16. Government of South Australia, through Department of Environment, Water and Natural Resources, Adelaide.</w:t>
      </w:r>
    </w:p>
    <w:p w14:paraId="427A3C1B" w14:textId="335AB05E" w:rsidR="0058214A" w:rsidRPr="00B54D1C" w:rsidRDefault="007378D9" w:rsidP="0058214A">
      <w:pPr>
        <w:rPr>
          <w:color w:val="auto"/>
          <w:szCs w:val="22"/>
        </w:rPr>
      </w:pPr>
      <w:r>
        <w:rPr>
          <w:color w:val="auto"/>
          <w:szCs w:val="22"/>
        </w:rPr>
        <w:t>Herczeg, A.L., Dogramaci, S.S.</w:t>
      </w:r>
      <w:r w:rsidR="0058214A" w:rsidRPr="00D859A1">
        <w:rPr>
          <w:color w:val="auto"/>
          <w:szCs w:val="22"/>
        </w:rPr>
        <w:t xml:space="preserve"> and Leaney, F.W.J. (2001)</w:t>
      </w:r>
      <w:r>
        <w:rPr>
          <w:color w:val="auto"/>
          <w:szCs w:val="22"/>
        </w:rPr>
        <w:t>.</w:t>
      </w:r>
      <w:r w:rsidR="0058214A" w:rsidRPr="00D859A1">
        <w:rPr>
          <w:color w:val="auto"/>
          <w:szCs w:val="22"/>
        </w:rPr>
        <w:t xml:space="preserve"> Origin of dissolved salts in a large, semi-arid groundwater system: Murray Basin, Australia. </w:t>
      </w:r>
      <w:r w:rsidR="0058214A" w:rsidRPr="007378D9">
        <w:rPr>
          <w:i/>
          <w:color w:val="auto"/>
          <w:szCs w:val="22"/>
        </w:rPr>
        <w:t>Marine and freshwater Research</w:t>
      </w:r>
      <w:r>
        <w:rPr>
          <w:color w:val="auto"/>
          <w:szCs w:val="22"/>
        </w:rPr>
        <w:t xml:space="preserve"> </w:t>
      </w:r>
      <w:r w:rsidRPr="007378D9">
        <w:rPr>
          <w:b/>
          <w:color w:val="auto"/>
          <w:szCs w:val="22"/>
        </w:rPr>
        <w:t>52</w:t>
      </w:r>
      <w:r>
        <w:rPr>
          <w:color w:val="auto"/>
          <w:szCs w:val="22"/>
        </w:rPr>
        <w:t xml:space="preserve">, </w:t>
      </w:r>
      <w:r w:rsidR="0058214A" w:rsidRPr="00D859A1">
        <w:rPr>
          <w:color w:val="auto"/>
          <w:szCs w:val="22"/>
        </w:rPr>
        <w:t>41</w:t>
      </w:r>
      <w:r>
        <w:rPr>
          <w:color w:val="auto"/>
          <w:szCs w:val="22"/>
        </w:rPr>
        <w:t>–</w:t>
      </w:r>
      <w:r w:rsidR="0058214A" w:rsidRPr="00B54D1C">
        <w:rPr>
          <w:color w:val="auto"/>
          <w:szCs w:val="22"/>
        </w:rPr>
        <w:t>51.</w:t>
      </w:r>
    </w:p>
    <w:p w14:paraId="66609E50" w14:textId="40DA3567" w:rsidR="0058214A" w:rsidRPr="00B54D1C" w:rsidRDefault="007378D9" w:rsidP="0058214A">
      <w:pPr>
        <w:rPr>
          <w:color w:val="auto"/>
          <w:szCs w:val="22"/>
        </w:rPr>
      </w:pPr>
      <w:r>
        <w:rPr>
          <w:color w:val="auto"/>
          <w:szCs w:val="22"/>
        </w:rPr>
        <w:t>Ingram, B.A. and</w:t>
      </w:r>
      <w:r w:rsidR="0058214A" w:rsidRPr="00B54D1C">
        <w:rPr>
          <w:color w:val="auto"/>
          <w:szCs w:val="22"/>
        </w:rPr>
        <w:t xml:space="preserve"> De Silva</w:t>
      </w:r>
      <w:r>
        <w:rPr>
          <w:color w:val="auto"/>
          <w:szCs w:val="22"/>
        </w:rPr>
        <w:t>,</w:t>
      </w:r>
      <w:r w:rsidR="0058214A" w:rsidRPr="00B54D1C">
        <w:rPr>
          <w:color w:val="auto"/>
          <w:szCs w:val="22"/>
        </w:rPr>
        <w:t xml:space="preserve"> S.S. (2007)</w:t>
      </w:r>
      <w:r>
        <w:rPr>
          <w:color w:val="auto"/>
          <w:szCs w:val="22"/>
        </w:rPr>
        <w:t>.</w:t>
      </w:r>
      <w:r w:rsidR="0058214A" w:rsidRPr="00B54D1C">
        <w:rPr>
          <w:color w:val="auto"/>
          <w:szCs w:val="22"/>
        </w:rPr>
        <w:t xml:space="preserve"> Diet composition and preference of juvenile Murray cod, trout cod and Macquarie perch (Percichthyidae) reared in fertilised earthen ponds. </w:t>
      </w:r>
      <w:r w:rsidR="0058214A" w:rsidRPr="007378D9">
        <w:rPr>
          <w:i/>
          <w:color w:val="auto"/>
          <w:szCs w:val="22"/>
        </w:rPr>
        <w:t>Aquaculture</w:t>
      </w:r>
      <w:r w:rsidR="0058214A" w:rsidRPr="00B54D1C">
        <w:rPr>
          <w:color w:val="auto"/>
          <w:szCs w:val="22"/>
        </w:rPr>
        <w:t xml:space="preserve"> </w:t>
      </w:r>
      <w:r w:rsidR="0058214A" w:rsidRPr="007378D9">
        <w:rPr>
          <w:b/>
          <w:color w:val="auto"/>
          <w:szCs w:val="22"/>
        </w:rPr>
        <w:t>271</w:t>
      </w:r>
      <w:r w:rsidR="0058214A" w:rsidRPr="00B54D1C">
        <w:rPr>
          <w:color w:val="auto"/>
          <w:szCs w:val="22"/>
        </w:rPr>
        <w:t>, 260</w:t>
      </w:r>
      <w:r>
        <w:rPr>
          <w:color w:val="auto"/>
          <w:szCs w:val="22"/>
        </w:rPr>
        <w:t>–</w:t>
      </w:r>
      <w:r w:rsidR="0058214A" w:rsidRPr="00B54D1C">
        <w:rPr>
          <w:color w:val="auto"/>
          <w:szCs w:val="22"/>
        </w:rPr>
        <w:t>270.</w:t>
      </w:r>
    </w:p>
    <w:p w14:paraId="23A66058" w14:textId="03EBA055" w:rsidR="0058214A" w:rsidRPr="00372748" w:rsidRDefault="0058214A" w:rsidP="0058214A">
      <w:pPr>
        <w:rPr>
          <w:color w:val="auto"/>
          <w:szCs w:val="22"/>
        </w:rPr>
      </w:pPr>
      <w:r w:rsidRPr="00B54D1C">
        <w:rPr>
          <w:color w:val="auto"/>
          <w:szCs w:val="22"/>
        </w:rPr>
        <w:t>Jenkins</w:t>
      </w:r>
      <w:r w:rsidR="007378D9">
        <w:rPr>
          <w:color w:val="auto"/>
          <w:szCs w:val="22"/>
        </w:rPr>
        <w:t>, K. and</w:t>
      </w:r>
      <w:r w:rsidRPr="00B54D1C">
        <w:rPr>
          <w:color w:val="auto"/>
          <w:szCs w:val="22"/>
        </w:rPr>
        <w:t xml:space="preserve"> Boulton</w:t>
      </w:r>
      <w:r w:rsidR="007378D9">
        <w:rPr>
          <w:color w:val="auto"/>
          <w:szCs w:val="22"/>
        </w:rPr>
        <w:t>,</w:t>
      </w:r>
      <w:r w:rsidRPr="00B54D1C">
        <w:rPr>
          <w:color w:val="auto"/>
          <w:szCs w:val="22"/>
        </w:rPr>
        <w:t xml:space="preserve"> A. </w:t>
      </w:r>
      <w:r w:rsidRPr="00372748">
        <w:rPr>
          <w:color w:val="auto"/>
          <w:szCs w:val="22"/>
        </w:rPr>
        <w:t>(2003)</w:t>
      </w:r>
      <w:r w:rsidR="007378D9">
        <w:rPr>
          <w:color w:val="auto"/>
          <w:szCs w:val="22"/>
        </w:rPr>
        <w:t>.</w:t>
      </w:r>
      <w:r w:rsidRPr="00372748">
        <w:rPr>
          <w:color w:val="auto"/>
          <w:szCs w:val="22"/>
        </w:rPr>
        <w:t xml:space="preserve"> Connectivity in a dryland river: short-term aquatic microinvertebrate recruitment following floodplain inundation. </w:t>
      </w:r>
      <w:r w:rsidRPr="009978C8">
        <w:rPr>
          <w:i/>
          <w:color w:val="auto"/>
          <w:szCs w:val="22"/>
        </w:rPr>
        <w:t>Ecology</w:t>
      </w:r>
      <w:r w:rsidRPr="00372748">
        <w:rPr>
          <w:color w:val="auto"/>
          <w:szCs w:val="22"/>
        </w:rPr>
        <w:t xml:space="preserve"> </w:t>
      </w:r>
      <w:r w:rsidRPr="009978C8">
        <w:rPr>
          <w:b/>
          <w:color w:val="auto"/>
          <w:szCs w:val="22"/>
        </w:rPr>
        <w:t>84</w:t>
      </w:r>
      <w:r w:rsidRPr="00372748">
        <w:rPr>
          <w:color w:val="auto"/>
          <w:szCs w:val="22"/>
        </w:rPr>
        <w:t>, 2708</w:t>
      </w:r>
      <w:r w:rsidR="009978C8">
        <w:rPr>
          <w:color w:val="auto"/>
          <w:szCs w:val="22"/>
        </w:rPr>
        <w:t>–</w:t>
      </w:r>
      <w:r w:rsidRPr="00372748">
        <w:rPr>
          <w:color w:val="auto"/>
          <w:szCs w:val="22"/>
        </w:rPr>
        <w:t>2723.</w:t>
      </w:r>
    </w:p>
    <w:p w14:paraId="40CADE6B" w14:textId="77777777" w:rsidR="0058214A" w:rsidRPr="00C27D83" w:rsidRDefault="0058214A" w:rsidP="0058214A">
      <w:pPr>
        <w:rPr>
          <w:color w:val="auto"/>
        </w:rPr>
      </w:pPr>
      <w:r w:rsidRPr="0048386C">
        <w:t xml:space="preserve">Junk, W.J., Bayley, P.B. and Sparks, R.E. (1989). The flood pulse concept in river-floodplain systems. </w:t>
      </w:r>
      <w:r w:rsidRPr="009978C8">
        <w:rPr>
          <w:i/>
        </w:rPr>
        <w:t>Canadian Special Publication of Fisheries and Aquatic Sciences</w:t>
      </w:r>
      <w:r w:rsidRPr="0048386C">
        <w:t xml:space="preserve"> </w:t>
      </w:r>
      <w:r w:rsidRPr="009978C8">
        <w:rPr>
          <w:b/>
        </w:rPr>
        <w:t>106</w:t>
      </w:r>
      <w:r w:rsidRPr="0048386C">
        <w:t>, 110–127.</w:t>
      </w:r>
    </w:p>
    <w:p w14:paraId="41C38F87" w14:textId="2F42A752" w:rsidR="0058214A" w:rsidRDefault="0058214A" w:rsidP="0058214A">
      <w:pPr>
        <w:rPr>
          <w:color w:val="auto"/>
          <w:szCs w:val="22"/>
        </w:rPr>
      </w:pPr>
      <w:r w:rsidRPr="00B54D1C">
        <w:rPr>
          <w:color w:val="auto"/>
          <w:szCs w:val="22"/>
        </w:rPr>
        <w:t>Kaminskas</w:t>
      </w:r>
      <w:r w:rsidR="005235FC">
        <w:rPr>
          <w:color w:val="auto"/>
          <w:szCs w:val="22"/>
        </w:rPr>
        <w:t>, S. and</w:t>
      </w:r>
      <w:r w:rsidRPr="00B54D1C">
        <w:rPr>
          <w:color w:val="auto"/>
          <w:szCs w:val="22"/>
        </w:rPr>
        <w:t xml:space="preserve"> Humphries</w:t>
      </w:r>
      <w:r w:rsidR="005235FC">
        <w:rPr>
          <w:color w:val="auto"/>
          <w:szCs w:val="22"/>
        </w:rPr>
        <w:t>,</w:t>
      </w:r>
      <w:r w:rsidRPr="00B54D1C">
        <w:rPr>
          <w:color w:val="auto"/>
          <w:szCs w:val="22"/>
        </w:rPr>
        <w:t xml:space="preserve"> P. (2009)</w:t>
      </w:r>
      <w:r w:rsidR="005235FC">
        <w:rPr>
          <w:color w:val="auto"/>
          <w:szCs w:val="22"/>
        </w:rPr>
        <w:t>.</w:t>
      </w:r>
      <w:r w:rsidRPr="00B54D1C">
        <w:rPr>
          <w:color w:val="auto"/>
          <w:szCs w:val="22"/>
        </w:rPr>
        <w:t xml:space="preserve"> Diet of Murray cod (</w:t>
      </w:r>
      <w:r w:rsidRPr="005235FC">
        <w:rPr>
          <w:i/>
          <w:color w:val="auto"/>
          <w:szCs w:val="22"/>
        </w:rPr>
        <w:t>Maccullochella peelii peelii</w:t>
      </w:r>
      <w:r w:rsidRPr="00B54D1C">
        <w:rPr>
          <w:color w:val="auto"/>
          <w:szCs w:val="22"/>
        </w:rPr>
        <w:t xml:space="preserve">)(Mitchell) larvae in an Australian lowland river in low flow and high flow years. </w:t>
      </w:r>
      <w:r w:rsidRPr="005235FC">
        <w:rPr>
          <w:i/>
          <w:color w:val="auto"/>
          <w:szCs w:val="22"/>
        </w:rPr>
        <w:t>Hydrobiologia</w:t>
      </w:r>
      <w:r w:rsidRPr="00B54D1C">
        <w:rPr>
          <w:color w:val="auto"/>
          <w:szCs w:val="22"/>
        </w:rPr>
        <w:t xml:space="preserve"> </w:t>
      </w:r>
      <w:r w:rsidRPr="005235FC">
        <w:rPr>
          <w:b/>
          <w:color w:val="auto"/>
          <w:szCs w:val="22"/>
        </w:rPr>
        <w:t>636</w:t>
      </w:r>
      <w:r w:rsidRPr="00B54D1C">
        <w:rPr>
          <w:color w:val="auto"/>
          <w:szCs w:val="22"/>
        </w:rPr>
        <w:t>, 449.</w:t>
      </w:r>
    </w:p>
    <w:p w14:paraId="2B19AEB6" w14:textId="0284E29A" w:rsidR="00480569" w:rsidRPr="00B54D1C" w:rsidRDefault="00480569" w:rsidP="0058214A">
      <w:pPr>
        <w:rPr>
          <w:color w:val="auto"/>
          <w:szCs w:val="22"/>
        </w:rPr>
      </w:pPr>
      <w:r w:rsidRPr="00480569">
        <w:rPr>
          <w:color w:val="auto"/>
          <w:szCs w:val="22"/>
        </w:rPr>
        <w:t xml:space="preserve">Karabanov, D.P., Bekker, E.I., Shiel, R.J. and Kotov, A.A. (2018). Invasion of a Holarctic planktonic cladoceran </w:t>
      </w:r>
      <w:r w:rsidRPr="00480569">
        <w:rPr>
          <w:i/>
          <w:color w:val="auto"/>
          <w:szCs w:val="22"/>
        </w:rPr>
        <w:t>Daphnia galeata</w:t>
      </w:r>
      <w:r w:rsidRPr="00480569">
        <w:rPr>
          <w:color w:val="auto"/>
          <w:szCs w:val="22"/>
        </w:rPr>
        <w:t xml:space="preserve"> Sars (Crustacea: Cladocera) in the Lower Lakes of South Australia. </w:t>
      </w:r>
      <w:r w:rsidRPr="00480569">
        <w:rPr>
          <w:i/>
          <w:color w:val="auto"/>
          <w:szCs w:val="22"/>
        </w:rPr>
        <w:t xml:space="preserve">Zootaxa </w:t>
      </w:r>
      <w:r w:rsidRPr="00480569">
        <w:rPr>
          <w:b/>
          <w:color w:val="auto"/>
          <w:szCs w:val="22"/>
        </w:rPr>
        <w:t>4402</w:t>
      </w:r>
      <w:r>
        <w:rPr>
          <w:color w:val="auto"/>
          <w:szCs w:val="22"/>
        </w:rPr>
        <w:t>,</w:t>
      </w:r>
      <w:r w:rsidRPr="00480569">
        <w:rPr>
          <w:color w:val="auto"/>
          <w:szCs w:val="22"/>
        </w:rPr>
        <w:t xml:space="preserve"> 136</w:t>
      </w:r>
      <w:r>
        <w:rPr>
          <w:color w:val="auto"/>
          <w:szCs w:val="22"/>
        </w:rPr>
        <w:t>–</w:t>
      </w:r>
      <w:r w:rsidRPr="00480569">
        <w:rPr>
          <w:color w:val="auto"/>
          <w:szCs w:val="22"/>
        </w:rPr>
        <w:t>1</w:t>
      </w:r>
      <w:r>
        <w:rPr>
          <w:color w:val="auto"/>
          <w:szCs w:val="22"/>
        </w:rPr>
        <w:t>48.</w:t>
      </w:r>
    </w:p>
    <w:p w14:paraId="06661406" w14:textId="77777777" w:rsidR="0058214A" w:rsidRDefault="0058214A" w:rsidP="0058214A">
      <w:r w:rsidRPr="00950652">
        <w:t xml:space="preserve">King, A.J., Gwinn, D.C., Tonkin, Z., Mahoney, J., Raymond, S. and Beesley, L. (2016). Using abiotic drivers of fish spawning to inform environmental flow management. </w:t>
      </w:r>
      <w:r w:rsidRPr="005235FC">
        <w:rPr>
          <w:i/>
        </w:rPr>
        <w:t>Journal of Applied Ecology</w:t>
      </w:r>
      <w:r w:rsidRPr="00950652">
        <w:t xml:space="preserve"> </w:t>
      </w:r>
      <w:r w:rsidRPr="005235FC">
        <w:rPr>
          <w:b/>
        </w:rPr>
        <w:t>53</w:t>
      </w:r>
      <w:r w:rsidRPr="00950652">
        <w:t>, 34–43.</w:t>
      </w:r>
    </w:p>
    <w:p w14:paraId="151AE5D3" w14:textId="7DF864CD" w:rsidR="0058214A" w:rsidRPr="00064FB7" w:rsidRDefault="003516F2" w:rsidP="0058214A">
      <w:pPr>
        <w:rPr>
          <w:color w:val="auto"/>
        </w:rPr>
      </w:pPr>
      <w:r>
        <w:t xml:space="preserve">Kirk, J.T.O. and </w:t>
      </w:r>
      <w:r w:rsidRPr="003516F2">
        <w:t>Oliver</w:t>
      </w:r>
      <w:r>
        <w:t xml:space="preserve">, R.L. (1995). </w:t>
      </w:r>
      <w:r w:rsidRPr="003516F2">
        <w:t xml:space="preserve">Optical closure in an </w:t>
      </w:r>
      <w:r>
        <w:t>ultra-turbid lake.</w:t>
      </w:r>
      <w:r w:rsidRPr="003516F2">
        <w:t xml:space="preserve"> </w:t>
      </w:r>
      <w:r w:rsidRPr="003516F2">
        <w:rPr>
          <w:i/>
        </w:rPr>
        <w:t>Journal of Geophysical Research-Oceans</w:t>
      </w:r>
      <w:r w:rsidRPr="003516F2">
        <w:t xml:space="preserve"> </w:t>
      </w:r>
      <w:r w:rsidRPr="003516F2">
        <w:rPr>
          <w:b/>
        </w:rPr>
        <w:t>100</w:t>
      </w:r>
      <w:r>
        <w:t>,</w:t>
      </w:r>
      <w:r w:rsidRPr="003516F2">
        <w:t xml:space="preserve"> 13221</w:t>
      </w:r>
      <w:r>
        <w:t>–</w:t>
      </w:r>
      <w:r w:rsidRPr="003516F2">
        <w:t>13225.</w:t>
      </w:r>
    </w:p>
    <w:p w14:paraId="43EF999B" w14:textId="77777777" w:rsidR="0058214A" w:rsidRDefault="0058214A" w:rsidP="0058214A">
      <w:r w:rsidRPr="0048386C">
        <w:lastRenderedPageBreak/>
        <w:t xml:space="preserve">Kingsford, R.T. (2000). Ecological impacts of dams, water diversions and river management on floodplain wetlands in Australia. </w:t>
      </w:r>
      <w:r w:rsidRPr="005235FC">
        <w:rPr>
          <w:i/>
        </w:rPr>
        <w:t>Austral Ecology</w:t>
      </w:r>
      <w:r w:rsidRPr="0048386C">
        <w:t xml:space="preserve"> </w:t>
      </w:r>
      <w:r w:rsidRPr="005235FC">
        <w:rPr>
          <w:b/>
        </w:rPr>
        <w:t>25</w:t>
      </w:r>
      <w:r w:rsidRPr="0048386C">
        <w:t>, 109–127.</w:t>
      </w:r>
    </w:p>
    <w:p w14:paraId="59E4B3DC" w14:textId="46629749" w:rsidR="0058214A" w:rsidRPr="00E142E0" w:rsidRDefault="0058214A" w:rsidP="0058214A">
      <w:pPr>
        <w:rPr>
          <w:color w:val="auto"/>
          <w:szCs w:val="22"/>
        </w:rPr>
      </w:pPr>
      <w:r w:rsidRPr="00950652">
        <w:t xml:space="preserve">Koehn, J.D., King, A.J., Beesley, L., Copeland, C., Zampatti, B.P. and Mallen-Cooper, M. (2014). Flows for native fish in the Murray–Darling Basin: lessons and considerations for future management. </w:t>
      </w:r>
      <w:r w:rsidRPr="005235FC">
        <w:rPr>
          <w:i/>
        </w:rPr>
        <w:t>Ecological Management and Restoration</w:t>
      </w:r>
      <w:r w:rsidR="005235FC">
        <w:t xml:space="preserve"> </w:t>
      </w:r>
      <w:r w:rsidRPr="005235FC">
        <w:rPr>
          <w:b/>
        </w:rPr>
        <w:t>15</w:t>
      </w:r>
      <w:r w:rsidRPr="00950652">
        <w:t>, 40–50.</w:t>
      </w:r>
    </w:p>
    <w:p w14:paraId="35D4F5FC" w14:textId="072F27EF" w:rsidR="0058214A" w:rsidRPr="00C96FD1" w:rsidRDefault="0058214A" w:rsidP="0058214A">
      <w:pPr>
        <w:rPr>
          <w:color w:val="auto"/>
          <w:szCs w:val="22"/>
          <w:lang w:val="en-US"/>
        </w:rPr>
      </w:pPr>
      <w:r w:rsidRPr="00C96FD1">
        <w:rPr>
          <w:color w:val="auto"/>
          <w:szCs w:val="22"/>
          <w:lang w:val="en-US"/>
        </w:rPr>
        <w:t>Lair</w:t>
      </w:r>
      <w:r w:rsidR="005235FC">
        <w:rPr>
          <w:color w:val="auto"/>
          <w:szCs w:val="22"/>
          <w:lang w:val="en-US"/>
        </w:rPr>
        <w:t>,</w:t>
      </w:r>
      <w:r w:rsidRPr="00C96FD1">
        <w:rPr>
          <w:color w:val="auto"/>
          <w:szCs w:val="22"/>
          <w:lang w:val="en-US"/>
        </w:rPr>
        <w:t xml:space="preserve"> N. (2006)</w:t>
      </w:r>
      <w:r w:rsidR="005235FC">
        <w:rPr>
          <w:color w:val="auto"/>
          <w:szCs w:val="22"/>
          <w:lang w:val="en-US"/>
        </w:rPr>
        <w:t>.</w:t>
      </w:r>
      <w:r w:rsidRPr="00C96FD1">
        <w:rPr>
          <w:color w:val="auto"/>
          <w:szCs w:val="22"/>
          <w:lang w:val="en-US"/>
        </w:rPr>
        <w:t xml:space="preserve"> A review of regulation mechanisms of metazoan plankton in riverine ecosystems: aquat</w:t>
      </w:r>
      <w:r w:rsidR="005235FC">
        <w:rPr>
          <w:color w:val="auto"/>
          <w:szCs w:val="22"/>
          <w:lang w:val="en-US"/>
        </w:rPr>
        <w:t xml:space="preserve">ic habitat versus biota. </w:t>
      </w:r>
      <w:r w:rsidR="005235FC" w:rsidRPr="005235FC">
        <w:rPr>
          <w:i/>
          <w:color w:val="auto"/>
          <w:szCs w:val="22"/>
          <w:lang w:val="en-US"/>
        </w:rPr>
        <w:t>River Research and A</w:t>
      </w:r>
      <w:r w:rsidRPr="005235FC">
        <w:rPr>
          <w:i/>
          <w:color w:val="auto"/>
          <w:szCs w:val="22"/>
          <w:lang w:val="en-US"/>
        </w:rPr>
        <w:t>pplications</w:t>
      </w:r>
      <w:r w:rsidRPr="00C96FD1">
        <w:rPr>
          <w:color w:val="auto"/>
          <w:szCs w:val="22"/>
          <w:lang w:val="en-US"/>
        </w:rPr>
        <w:t xml:space="preserve"> </w:t>
      </w:r>
      <w:r w:rsidRPr="005235FC">
        <w:rPr>
          <w:b/>
          <w:color w:val="auto"/>
          <w:szCs w:val="22"/>
          <w:lang w:val="en-US"/>
        </w:rPr>
        <w:t>22</w:t>
      </w:r>
      <w:r w:rsidRPr="00C96FD1">
        <w:rPr>
          <w:color w:val="auto"/>
          <w:szCs w:val="22"/>
          <w:lang w:val="en-US"/>
        </w:rPr>
        <w:t>, 567</w:t>
      </w:r>
      <w:r w:rsidR="005235FC">
        <w:rPr>
          <w:color w:val="auto"/>
          <w:szCs w:val="22"/>
          <w:lang w:val="en-US"/>
        </w:rPr>
        <w:t>–</w:t>
      </w:r>
      <w:r w:rsidRPr="00C96FD1">
        <w:rPr>
          <w:color w:val="auto"/>
          <w:szCs w:val="22"/>
          <w:lang w:val="en-US"/>
        </w:rPr>
        <w:t>593.</w:t>
      </w:r>
    </w:p>
    <w:p w14:paraId="74687655" w14:textId="41B2BAA6" w:rsidR="00F43E2E" w:rsidRDefault="00F43E2E" w:rsidP="0058214A">
      <w:pPr>
        <w:rPr>
          <w:lang w:val="en-US"/>
        </w:rPr>
      </w:pPr>
      <w:r w:rsidRPr="00F43E2E">
        <w:rPr>
          <w:lang w:val="en-US"/>
        </w:rPr>
        <w:t>Lake</w:t>
      </w:r>
      <w:r>
        <w:rPr>
          <w:lang w:val="en-US"/>
        </w:rPr>
        <w:t>,</w:t>
      </w:r>
      <w:r w:rsidRPr="00F43E2E">
        <w:rPr>
          <w:lang w:val="en-US"/>
        </w:rPr>
        <w:t xml:space="preserve"> J.S. (1967)</w:t>
      </w:r>
      <w:r>
        <w:rPr>
          <w:lang w:val="en-US"/>
        </w:rPr>
        <w:t>.</w:t>
      </w:r>
      <w:r w:rsidRPr="00F43E2E">
        <w:rPr>
          <w:lang w:val="en-US"/>
        </w:rPr>
        <w:t xml:space="preserve"> Rearing experiments with five species of Australian freshwater fishes. II. Morphogenesis and ontogeny. </w:t>
      </w:r>
      <w:r w:rsidRPr="00F43E2E">
        <w:rPr>
          <w:i/>
          <w:lang w:val="en-US"/>
        </w:rPr>
        <w:t>Australian Journal of Marine and Freshwater Research</w:t>
      </w:r>
      <w:r w:rsidRPr="00F43E2E">
        <w:rPr>
          <w:lang w:val="en-US"/>
        </w:rPr>
        <w:t xml:space="preserve"> </w:t>
      </w:r>
      <w:r w:rsidRPr="00F43E2E">
        <w:rPr>
          <w:b/>
          <w:lang w:val="en-US"/>
        </w:rPr>
        <w:t>18</w:t>
      </w:r>
      <w:r>
        <w:rPr>
          <w:lang w:val="en-US"/>
        </w:rPr>
        <w:t>,</w:t>
      </w:r>
      <w:r w:rsidRPr="00F43E2E">
        <w:rPr>
          <w:lang w:val="en-US"/>
        </w:rPr>
        <w:t>155-173.</w:t>
      </w:r>
    </w:p>
    <w:p w14:paraId="45ED9013" w14:textId="4B14B4CA" w:rsidR="0058214A" w:rsidRPr="003515E0" w:rsidRDefault="0058214A" w:rsidP="0058214A">
      <w:pPr>
        <w:rPr>
          <w:color w:val="auto"/>
          <w:szCs w:val="22"/>
        </w:rPr>
      </w:pPr>
      <w:r w:rsidRPr="009658B1">
        <w:rPr>
          <w:lang w:val="en-US"/>
        </w:rPr>
        <w:t>Lintermans, M. (2007). Fishes of the Murray-Darling Basin: An Introductory Guide. Murray-Darling Basin Commission, Canberra.</w:t>
      </w:r>
    </w:p>
    <w:p w14:paraId="45BD0657" w14:textId="39A832DE" w:rsidR="0058214A" w:rsidRPr="00531FD8" w:rsidRDefault="0058214A" w:rsidP="0058214A">
      <w:pPr>
        <w:rPr>
          <w:color w:val="auto"/>
          <w:szCs w:val="22"/>
        </w:rPr>
      </w:pPr>
      <w:r w:rsidRPr="00066CE3">
        <w:rPr>
          <w:color w:val="auto"/>
          <w:szCs w:val="22"/>
        </w:rPr>
        <w:t>McCullough</w:t>
      </w:r>
      <w:r w:rsidR="00821C5A">
        <w:rPr>
          <w:color w:val="auto"/>
          <w:szCs w:val="22"/>
        </w:rPr>
        <w:t>, D.</w:t>
      </w:r>
      <w:r w:rsidRPr="00066CE3">
        <w:rPr>
          <w:color w:val="auto"/>
          <w:szCs w:val="22"/>
        </w:rPr>
        <w:t>P., Montazeri</w:t>
      </w:r>
      <w:r w:rsidR="00821C5A">
        <w:rPr>
          <w:color w:val="auto"/>
          <w:szCs w:val="22"/>
        </w:rPr>
        <w:t>, M. and</w:t>
      </w:r>
      <w:r w:rsidRPr="00066CE3">
        <w:rPr>
          <w:color w:val="auto"/>
          <w:szCs w:val="22"/>
        </w:rPr>
        <w:t xml:space="preserve"> Esprey</w:t>
      </w:r>
      <w:r w:rsidR="00821C5A">
        <w:rPr>
          <w:color w:val="auto"/>
          <w:szCs w:val="22"/>
        </w:rPr>
        <w:t>,</w:t>
      </w:r>
      <w:r w:rsidRPr="00066CE3">
        <w:rPr>
          <w:color w:val="auto"/>
          <w:szCs w:val="22"/>
        </w:rPr>
        <w:t xml:space="preserve"> L. (2017)</w:t>
      </w:r>
      <w:r w:rsidR="00821C5A">
        <w:rPr>
          <w:color w:val="auto"/>
          <w:szCs w:val="22"/>
        </w:rPr>
        <w:t>.</w:t>
      </w:r>
      <w:r w:rsidRPr="00066CE3">
        <w:rPr>
          <w:color w:val="auto"/>
          <w:szCs w:val="22"/>
        </w:rPr>
        <w:t xml:space="preserve"> Update and calibration of Pike and Katarapko floodplain flexible mesh models. DEWNR Technical note 2017/11, Government of South Australia, Department of Environment, Water and Natural Resources, Adelaide.</w:t>
      </w:r>
    </w:p>
    <w:p w14:paraId="7FA8FE7C" w14:textId="59764048" w:rsidR="0058214A" w:rsidRPr="00531FD8" w:rsidRDefault="0058214A" w:rsidP="0058214A">
      <w:pPr>
        <w:rPr>
          <w:color w:val="auto"/>
          <w:szCs w:val="22"/>
        </w:rPr>
      </w:pPr>
      <w:r w:rsidRPr="00531FD8">
        <w:rPr>
          <w:color w:val="auto"/>
          <w:szCs w:val="22"/>
        </w:rPr>
        <w:t xml:space="preserve">McGinness, </w:t>
      </w:r>
      <w:r w:rsidR="00821C5A">
        <w:rPr>
          <w:color w:val="auto"/>
          <w:szCs w:val="22"/>
        </w:rPr>
        <w:t xml:space="preserve">H. M. and A. D. Arthur (2011). </w:t>
      </w:r>
      <w:r w:rsidRPr="00531FD8">
        <w:rPr>
          <w:color w:val="auto"/>
          <w:szCs w:val="22"/>
        </w:rPr>
        <w:t>Carbon dynamics during flood events in a lowland river:</w:t>
      </w:r>
      <w:r w:rsidR="00821C5A">
        <w:rPr>
          <w:color w:val="auto"/>
          <w:szCs w:val="22"/>
        </w:rPr>
        <w:t xml:space="preserve"> the importance of anabranches.</w:t>
      </w:r>
      <w:r w:rsidRPr="00531FD8">
        <w:rPr>
          <w:color w:val="auto"/>
          <w:szCs w:val="22"/>
        </w:rPr>
        <w:t xml:space="preserve"> </w:t>
      </w:r>
      <w:r w:rsidRPr="00821C5A">
        <w:rPr>
          <w:i/>
          <w:color w:val="auto"/>
          <w:szCs w:val="22"/>
        </w:rPr>
        <w:t>Freshwater Biology</w:t>
      </w:r>
      <w:r w:rsidR="00821C5A">
        <w:rPr>
          <w:color w:val="auto"/>
          <w:szCs w:val="22"/>
        </w:rPr>
        <w:t xml:space="preserve"> </w:t>
      </w:r>
      <w:r w:rsidR="00821C5A" w:rsidRPr="00821C5A">
        <w:rPr>
          <w:b/>
          <w:color w:val="auto"/>
          <w:szCs w:val="22"/>
        </w:rPr>
        <w:t>56</w:t>
      </w:r>
      <w:r w:rsidR="00821C5A">
        <w:rPr>
          <w:color w:val="auto"/>
          <w:szCs w:val="22"/>
        </w:rPr>
        <w:t>,</w:t>
      </w:r>
      <w:r w:rsidRPr="00531FD8">
        <w:rPr>
          <w:color w:val="auto"/>
          <w:szCs w:val="22"/>
        </w:rPr>
        <w:t xml:space="preserve"> 1593</w:t>
      </w:r>
      <w:r w:rsidR="00821C5A">
        <w:rPr>
          <w:color w:val="auto"/>
          <w:szCs w:val="22"/>
        </w:rPr>
        <w:t>–</w:t>
      </w:r>
      <w:r w:rsidRPr="00531FD8">
        <w:rPr>
          <w:color w:val="auto"/>
          <w:szCs w:val="22"/>
        </w:rPr>
        <w:t>1605.</w:t>
      </w:r>
    </w:p>
    <w:p w14:paraId="1137D4CF" w14:textId="77777777" w:rsidR="0058214A" w:rsidRPr="00E142E0" w:rsidRDefault="0058214A" w:rsidP="0058214A">
      <w:pPr>
        <w:rPr>
          <w:color w:val="auto"/>
        </w:rPr>
      </w:pPr>
      <w:r w:rsidRPr="0048386C">
        <w:t xml:space="preserve">Maheshwari, B.L., Walker, K.F. and McMahon, T.A. (1995). Effects of regulation on the flow regime of the Murray River, Australia. </w:t>
      </w:r>
      <w:r w:rsidRPr="00821C5A">
        <w:rPr>
          <w:i/>
        </w:rPr>
        <w:t>Regulated Rivers: Research and Management</w:t>
      </w:r>
      <w:r w:rsidRPr="0048386C">
        <w:t xml:space="preserve"> </w:t>
      </w:r>
      <w:r w:rsidRPr="00821C5A">
        <w:rPr>
          <w:b/>
        </w:rPr>
        <w:t>10</w:t>
      </w:r>
      <w:r w:rsidRPr="0048386C">
        <w:t>, 15–38.</w:t>
      </w:r>
    </w:p>
    <w:p w14:paraId="25EBC31F" w14:textId="77777777" w:rsidR="0058214A" w:rsidRPr="009658B1" w:rsidRDefault="0058214A" w:rsidP="0058214A">
      <w:pPr>
        <w:rPr>
          <w:bCs/>
        </w:rPr>
      </w:pPr>
      <w:r w:rsidRPr="009658B1">
        <w:rPr>
          <w:bCs/>
        </w:rPr>
        <w:t xml:space="preserve">Mallen-Cooper, M. and Stuart, I.G. (2003). Age, growth and non-flood recruitment of two potamodromous fishes in a large semi-arid/temperate river system. </w:t>
      </w:r>
      <w:r w:rsidRPr="00821C5A">
        <w:rPr>
          <w:bCs/>
          <w:i/>
        </w:rPr>
        <w:t>River Research and Applications</w:t>
      </w:r>
      <w:r w:rsidRPr="009658B1">
        <w:rPr>
          <w:bCs/>
        </w:rPr>
        <w:t xml:space="preserve"> </w:t>
      </w:r>
      <w:r w:rsidRPr="00821C5A">
        <w:rPr>
          <w:b/>
          <w:bCs/>
        </w:rPr>
        <w:t>19</w:t>
      </w:r>
      <w:r w:rsidRPr="009658B1">
        <w:rPr>
          <w:bCs/>
        </w:rPr>
        <w:t>, 697–719.</w:t>
      </w:r>
    </w:p>
    <w:p w14:paraId="60A93F65" w14:textId="22AF0DAD" w:rsidR="0058214A" w:rsidRDefault="0058214A" w:rsidP="0058214A">
      <w:pPr>
        <w:rPr>
          <w:bCs/>
        </w:rPr>
      </w:pPr>
      <w:r w:rsidRPr="009658B1">
        <w:rPr>
          <w:bCs/>
        </w:rPr>
        <w:t>Mallen-Coo</w:t>
      </w:r>
      <w:r w:rsidR="004339E1">
        <w:rPr>
          <w:bCs/>
        </w:rPr>
        <w:t>per, M. and Zampatti, B.P. (2018</w:t>
      </w:r>
      <w:r w:rsidRPr="009658B1">
        <w:rPr>
          <w:bCs/>
        </w:rPr>
        <w:t xml:space="preserve">). History, hydrology and hydraulics: Rethinking the ecological management of large rivers. </w:t>
      </w:r>
      <w:r w:rsidRPr="00843625">
        <w:rPr>
          <w:bCs/>
          <w:i/>
        </w:rPr>
        <w:t>Ecohydrology</w:t>
      </w:r>
      <w:r w:rsidRPr="009658B1">
        <w:rPr>
          <w:bCs/>
        </w:rPr>
        <w:t xml:space="preserve"> </w:t>
      </w:r>
      <w:r w:rsidRPr="00843625">
        <w:rPr>
          <w:b/>
          <w:bCs/>
        </w:rPr>
        <w:t>11</w:t>
      </w:r>
      <w:r w:rsidRPr="009658B1">
        <w:rPr>
          <w:bCs/>
        </w:rPr>
        <w:t>, e1965 https://doi.org/10.1002/eco.1965.</w:t>
      </w:r>
    </w:p>
    <w:p w14:paraId="7969046A" w14:textId="21286446" w:rsidR="0058214A" w:rsidRPr="00E84980" w:rsidRDefault="003516F2" w:rsidP="0058214A">
      <w:pPr>
        <w:rPr>
          <w:bCs/>
        </w:rPr>
      </w:pPr>
      <w:r>
        <w:rPr>
          <w:bCs/>
        </w:rPr>
        <w:t xml:space="preserve">Marra, J. and </w:t>
      </w:r>
      <w:r w:rsidRPr="003516F2">
        <w:rPr>
          <w:bCs/>
        </w:rPr>
        <w:t>Barber</w:t>
      </w:r>
      <w:r>
        <w:rPr>
          <w:bCs/>
        </w:rPr>
        <w:t xml:space="preserve">, R.T. (2004). </w:t>
      </w:r>
      <w:r w:rsidRPr="003516F2">
        <w:rPr>
          <w:bCs/>
        </w:rPr>
        <w:t xml:space="preserve">Phytoplankton and heterotrophic respiration in </w:t>
      </w:r>
      <w:r>
        <w:rPr>
          <w:bCs/>
        </w:rPr>
        <w:t>the surface layer of the ocean.</w:t>
      </w:r>
      <w:r w:rsidRPr="003516F2">
        <w:rPr>
          <w:bCs/>
        </w:rPr>
        <w:t xml:space="preserve"> </w:t>
      </w:r>
      <w:r w:rsidRPr="003516F2">
        <w:rPr>
          <w:bCs/>
          <w:i/>
        </w:rPr>
        <w:t>Geophysical Research Letters</w:t>
      </w:r>
      <w:r w:rsidRPr="003516F2">
        <w:rPr>
          <w:bCs/>
        </w:rPr>
        <w:t xml:space="preserve"> </w:t>
      </w:r>
      <w:r w:rsidRPr="003516F2">
        <w:rPr>
          <w:b/>
          <w:bCs/>
        </w:rPr>
        <w:t>31</w:t>
      </w:r>
      <w:r w:rsidRPr="003516F2">
        <w:rPr>
          <w:bCs/>
        </w:rPr>
        <w:t>.</w:t>
      </w:r>
      <w:r>
        <w:rPr>
          <w:bCs/>
        </w:rPr>
        <w:t xml:space="preserve"> </w:t>
      </w:r>
      <w:r w:rsidRPr="003516F2">
        <w:rPr>
          <w:bCs/>
        </w:rPr>
        <w:t>doi:10.1029/2004GL019664</w:t>
      </w:r>
      <w:r>
        <w:rPr>
          <w:bCs/>
        </w:rPr>
        <w:t>.</w:t>
      </w:r>
    </w:p>
    <w:p w14:paraId="4CDB4CAB" w14:textId="77777777" w:rsidR="0058214A" w:rsidRPr="00E84980" w:rsidRDefault="0058214A" w:rsidP="0058214A">
      <w:pPr>
        <w:rPr>
          <w:bCs/>
        </w:rPr>
      </w:pPr>
      <w:r w:rsidRPr="00E84980">
        <w:rPr>
          <w:bCs/>
        </w:rPr>
        <w:t>Murray–Darling Basin Authority (2012). Basin Plan. Murray–Darling Basin Authority, Canberra.</w:t>
      </w:r>
    </w:p>
    <w:p w14:paraId="14192732" w14:textId="77777777" w:rsidR="0058214A" w:rsidRDefault="0058214A" w:rsidP="0058214A">
      <w:pPr>
        <w:rPr>
          <w:bCs/>
        </w:rPr>
      </w:pPr>
      <w:r w:rsidRPr="00E84980">
        <w:rPr>
          <w:bCs/>
        </w:rPr>
        <w:t>Murray–Darling Basin Commission (2006). The River Murray channel icon site environmental management plan. Murray–Darling Basin Commission, Canberra.</w:t>
      </w:r>
    </w:p>
    <w:p w14:paraId="2401724C" w14:textId="4ADD613B" w:rsidR="0058214A" w:rsidRPr="00B54D1C" w:rsidRDefault="0058214A" w:rsidP="0058214A">
      <w:pPr>
        <w:rPr>
          <w:color w:val="auto"/>
          <w:szCs w:val="22"/>
        </w:rPr>
      </w:pPr>
      <w:r w:rsidRPr="00B54D1C">
        <w:rPr>
          <w:color w:val="auto"/>
          <w:szCs w:val="22"/>
        </w:rPr>
        <w:t>Mills</w:t>
      </w:r>
      <w:r w:rsidR="00843625">
        <w:rPr>
          <w:color w:val="auto"/>
          <w:szCs w:val="22"/>
        </w:rPr>
        <w:t>,</w:t>
      </w:r>
      <w:r w:rsidRPr="00B54D1C">
        <w:rPr>
          <w:color w:val="auto"/>
          <w:szCs w:val="22"/>
        </w:rPr>
        <w:t xml:space="preserve"> E.L., Confer</w:t>
      </w:r>
      <w:r w:rsidR="00843625">
        <w:rPr>
          <w:color w:val="auto"/>
          <w:szCs w:val="22"/>
        </w:rPr>
        <w:t>, J.L. and</w:t>
      </w:r>
      <w:r w:rsidRPr="00B54D1C">
        <w:rPr>
          <w:color w:val="auto"/>
          <w:szCs w:val="22"/>
        </w:rPr>
        <w:t xml:space="preserve"> Kretchmer</w:t>
      </w:r>
      <w:r w:rsidR="00843625">
        <w:rPr>
          <w:color w:val="auto"/>
          <w:szCs w:val="22"/>
        </w:rPr>
        <w:t>,</w:t>
      </w:r>
      <w:r w:rsidRPr="00B54D1C">
        <w:rPr>
          <w:color w:val="auto"/>
          <w:szCs w:val="22"/>
        </w:rPr>
        <w:t xml:space="preserve"> D.W. (1986)</w:t>
      </w:r>
      <w:r w:rsidR="00843625">
        <w:rPr>
          <w:color w:val="auto"/>
          <w:szCs w:val="22"/>
        </w:rPr>
        <w:t>.</w:t>
      </w:r>
      <w:r w:rsidRPr="00B54D1C">
        <w:rPr>
          <w:color w:val="auto"/>
          <w:szCs w:val="22"/>
        </w:rPr>
        <w:t xml:space="preserve"> Zooplankton Selection by Young Yellow Perch: The Influence of Light, Prey Density, and Predator Size. </w:t>
      </w:r>
      <w:r w:rsidRPr="00843625">
        <w:rPr>
          <w:i/>
          <w:color w:val="auto"/>
          <w:szCs w:val="22"/>
        </w:rPr>
        <w:t>Transactions of the American Fisheries Society</w:t>
      </w:r>
      <w:r w:rsidRPr="00B54D1C">
        <w:rPr>
          <w:color w:val="auto"/>
          <w:szCs w:val="22"/>
        </w:rPr>
        <w:t xml:space="preserve"> </w:t>
      </w:r>
      <w:r w:rsidRPr="00843625">
        <w:rPr>
          <w:b/>
          <w:color w:val="auto"/>
          <w:szCs w:val="22"/>
        </w:rPr>
        <w:t>115</w:t>
      </w:r>
      <w:r w:rsidRPr="00B54D1C">
        <w:rPr>
          <w:color w:val="auto"/>
          <w:szCs w:val="22"/>
        </w:rPr>
        <w:t>, 716</w:t>
      </w:r>
      <w:r w:rsidR="00843625">
        <w:rPr>
          <w:color w:val="auto"/>
          <w:szCs w:val="22"/>
        </w:rPr>
        <w:t>–7</w:t>
      </w:r>
      <w:r w:rsidRPr="00B54D1C">
        <w:rPr>
          <w:color w:val="auto"/>
          <w:szCs w:val="22"/>
        </w:rPr>
        <w:t>25.</w:t>
      </w:r>
    </w:p>
    <w:p w14:paraId="668A8BDF" w14:textId="690ABE7A" w:rsidR="0058214A" w:rsidRPr="00066CE3" w:rsidRDefault="0058214A" w:rsidP="0058214A">
      <w:pPr>
        <w:rPr>
          <w:color w:val="auto"/>
          <w:szCs w:val="22"/>
        </w:rPr>
      </w:pPr>
      <w:r w:rsidRPr="00066CE3">
        <w:rPr>
          <w:color w:val="auto"/>
          <w:szCs w:val="22"/>
        </w:rPr>
        <w:t>Montazeri</w:t>
      </w:r>
      <w:r w:rsidR="00843625">
        <w:rPr>
          <w:color w:val="auto"/>
          <w:szCs w:val="22"/>
        </w:rPr>
        <w:t>,</w:t>
      </w:r>
      <w:r w:rsidRPr="00066CE3">
        <w:rPr>
          <w:color w:val="auto"/>
          <w:szCs w:val="22"/>
        </w:rPr>
        <w:t xml:space="preserve"> M</w:t>
      </w:r>
      <w:r w:rsidR="00843625">
        <w:rPr>
          <w:color w:val="auto"/>
          <w:szCs w:val="22"/>
        </w:rPr>
        <w:t>.</w:t>
      </w:r>
      <w:r w:rsidRPr="00066CE3">
        <w:rPr>
          <w:color w:val="auto"/>
          <w:szCs w:val="22"/>
        </w:rPr>
        <w:t>, Gibbs, M</w:t>
      </w:r>
      <w:r w:rsidR="00843625">
        <w:rPr>
          <w:color w:val="auto"/>
          <w:szCs w:val="22"/>
        </w:rPr>
        <w:t>.</w:t>
      </w:r>
      <w:r w:rsidRPr="00066CE3">
        <w:rPr>
          <w:color w:val="auto"/>
          <w:szCs w:val="22"/>
        </w:rPr>
        <w:t xml:space="preserve"> (2019). Production of 80,000 ML/day flood inundation map for the South Australian section of River Murray. DEW Technical note 2019, Government of South Australia, Department for Environment and Water, Adelaide.</w:t>
      </w:r>
    </w:p>
    <w:p w14:paraId="6876FF14" w14:textId="787D528A" w:rsidR="00690AA8" w:rsidRDefault="00690AA8" w:rsidP="0058214A">
      <w:pPr>
        <w:rPr>
          <w:color w:val="auto"/>
          <w:szCs w:val="22"/>
        </w:rPr>
      </w:pPr>
      <w:r>
        <w:rPr>
          <w:color w:val="auto"/>
          <w:szCs w:val="22"/>
        </w:rPr>
        <w:t xml:space="preserve">Narum, S.R. (2006). Beyond Bonferroni: Less conservative analyses for conservation genetics. </w:t>
      </w:r>
      <w:r w:rsidRPr="00D87FEF">
        <w:rPr>
          <w:i/>
          <w:color w:val="auto"/>
          <w:szCs w:val="22"/>
        </w:rPr>
        <w:t>Conservation Genetics</w:t>
      </w:r>
      <w:r>
        <w:rPr>
          <w:color w:val="auto"/>
          <w:szCs w:val="22"/>
        </w:rPr>
        <w:t xml:space="preserve"> </w:t>
      </w:r>
      <w:r w:rsidRPr="00D87FEF">
        <w:rPr>
          <w:b/>
          <w:color w:val="auto"/>
          <w:szCs w:val="22"/>
        </w:rPr>
        <w:t>7</w:t>
      </w:r>
      <w:r>
        <w:rPr>
          <w:color w:val="auto"/>
          <w:szCs w:val="22"/>
        </w:rPr>
        <w:t>, 783–787.</w:t>
      </w:r>
    </w:p>
    <w:p w14:paraId="6C24E80A" w14:textId="221DB35F" w:rsidR="0058214A" w:rsidRPr="00074A35" w:rsidRDefault="0058214A" w:rsidP="0058214A">
      <w:pPr>
        <w:rPr>
          <w:color w:val="auto"/>
          <w:szCs w:val="22"/>
        </w:rPr>
      </w:pPr>
      <w:r w:rsidRPr="00074A35">
        <w:rPr>
          <w:color w:val="auto"/>
          <w:szCs w:val="22"/>
        </w:rPr>
        <w:lastRenderedPageBreak/>
        <w:t>Odum</w:t>
      </w:r>
      <w:r w:rsidR="00843625">
        <w:rPr>
          <w:color w:val="auto"/>
          <w:szCs w:val="22"/>
        </w:rPr>
        <w:t xml:space="preserve">, H.T. (1956). </w:t>
      </w:r>
      <w:r w:rsidRPr="00074A35">
        <w:rPr>
          <w:color w:val="auto"/>
          <w:szCs w:val="22"/>
        </w:rPr>
        <w:t>Prima</w:t>
      </w:r>
      <w:r w:rsidR="00843625">
        <w:rPr>
          <w:color w:val="auto"/>
          <w:szCs w:val="22"/>
        </w:rPr>
        <w:t>ry production in flowing waters</w:t>
      </w:r>
      <w:r w:rsidRPr="00074A35">
        <w:rPr>
          <w:color w:val="auto"/>
          <w:szCs w:val="22"/>
        </w:rPr>
        <w:t xml:space="preserve">. </w:t>
      </w:r>
      <w:r w:rsidRPr="00843625">
        <w:rPr>
          <w:i/>
          <w:color w:val="auto"/>
          <w:szCs w:val="22"/>
        </w:rPr>
        <w:t>Limnology and Oceanography</w:t>
      </w:r>
      <w:r w:rsidR="00843625">
        <w:rPr>
          <w:color w:val="auto"/>
          <w:szCs w:val="22"/>
        </w:rPr>
        <w:t xml:space="preserve"> </w:t>
      </w:r>
      <w:r w:rsidR="00843625" w:rsidRPr="00843625">
        <w:rPr>
          <w:b/>
          <w:color w:val="auto"/>
          <w:szCs w:val="22"/>
        </w:rPr>
        <w:t>1</w:t>
      </w:r>
      <w:r w:rsidR="00843625">
        <w:rPr>
          <w:color w:val="auto"/>
          <w:szCs w:val="22"/>
        </w:rPr>
        <w:t>,</w:t>
      </w:r>
      <w:r w:rsidRPr="00074A35">
        <w:rPr>
          <w:color w:val="auto"/>
          <w:szCs w:val="22"/>
        </w:rPr>
        <w:t xml:space="preserve"> 102–117.</w:t>
      </w:r>
    </w:p>
    <w:p w14:paraId="5EE6B567" w14:textId="7F5EF508" w:rsidR="0058214A" w:rsidRPr="00074A35" w:rsidRDefault="00843625" w:rsidP="0058214A">
      <w:pPr>
        <w:rPr>
          <w:color w:val="auto"/>
          <w:szCs w:val="22"/>
        </w:rPr>
      </w:pPr>
      <w:r>
        <w:rPr>
          <w:color w:val="auto"/>
          <w:szCs w:val="22"/>
        </w:rPr>
        <w:t xml:space="preserve">Oliver, R.L. and </w:t>
      </w:r>
      <w:r w:rsidR="0058214A" w:rsidRPr="00074A35">
        <w:rPr>
          <w:color w:val="auto"/>
          <w:szCs w:val="22"/>
        </w:rPr>
        <w:t>Lorenz</w:t>
      </w:r>
      <w:r>
        <w:rPr>
          <w:color w:val="auto"/>
          <w:szCs w:val="22"/>
        </w:rPr>
        <w:t>, Z.</w:t>
      </w:r>
      <w:r w:rsidR="0058214A" w:rsidRPr="00074A35">
        <w:rPr>
          <w:color w:val="auto"/>
          <w:szCs w:val="22"/>
        </w:rPr>
        <w:t xml:space="preserve"> (2010). Flow and metabolic activity in the channel of the Murray River. Ecosystem Response Modelling in the Murray-Darling Basin N. Saintilan and I. Overton, CSIRO Publishing: 267</w:t>
      </w:r>
      <w:r>
        <w:rPr>
          <w:color w:val="auto"/>
          <w:szCs w:val="22"/>
        </w:rPr>
        <w:t>–</w:t>
      </w:r>
      <w:r w:rsidR="0058214A" w:rsidRPr="00074A35">
        <w:rPr>
          <w:color w:val="auto"/>
          <w:szCs w:val="22"/>
        </w:rPr>
        <w:t>280.</w:t>
      </w:r>
    </w:p>
    <w:p w14:paraId="53CA0E4D" w14:textId="5908B8C7" w:rsidR="0058214A" w:rsidRDefault="00843625" w:rsidP="0058214A">
      <w:r>
        <w:rPr>
          <w:color w:val="auto"/>
          <w:szCs w:val="22"/>
        </w:rPr>
        <w:t xml:space="preserve">Oliver, R. L. and </w:t>
      </w:r>
      <w:r w:rsidR="0058214A" w:rsidRPr="00074A35">
        <w:rPr>
          <w:color w:val="auto"/>
          <w:szCs w:val="22"/>
        </w:rPr>
        <w:t>Merrick</w:t>
      </w:r>
      <w:r>
        <w:rPr>
          <w:color w:val="auto"/>
          <w:szCs w:val="22"/>
        </w:rPr>
        <w:t xml:space="preserve">, C. (2006). </w:t>
      </w:r>
      <w:r w:rsidR="0058214A" w:rsidRPr="00074A35">
        <w:rPr>
          <w:color w:val="auto"/>
          <w:szCs w:val="22"/>
        </w:rPr>
        <w:t>Partitioning of river metabolism identifies phytoplankton as a major contributor in the regu</w:t>
      </w:r>
      <w:r>
        <w:rPr>
          <w:color w:val="auto"/>
          <w:szCs w:val="22"/>
        </w:rPr>
        <w:t>lated Murray River (Australia).</w:t>
      </w:r>
      <w:r w:rsidR="0058214A" w:rsidRPr="00074A35">
        <w:rPr>
          <w:color w:val="auto"/>
          <w:szCs w:val="22"/>
        </w:rPr>
        <w:t xml:space="preserve"> </w:t>
      </w:r>
      <w:r w:rsidR="0058214A" w:rsidRPr="00843625">
        <w:rPr>
          <w:i/>
          <w:color w:val="auto"/>
          <w:szCs w:val="22"/>
        </w:rPr>
        <w:t>Freshwater Biology</w:t>
      </w:r>
      <w:r>
        <w:rPr>
          <w:color w:val="auto"/>
          <w:szCs w:val="22"/>
        </w:rPr>
        <w:t xml:space="preserve"> </w:t>
      </w:r>
      <w:r w:rsidRPr="00843625">
        <w:rPr>
          <w:b/>
          <w:color w:val="auto"/>
          <w:szCs w:val="22"/>
        </w:rPr>
        <w:t>51</w:t>
      </w:r>
      <w:r>
        <w:rPr>
          <w:color w:val="auto"/>
          <w:szCs w:val="22"/>
        </w:rPr>
        <w:t>,</w:t>
      </w:r>
      <w:r w:rsidR="0058214A" w:rsidRPr="00074A35">
        <w:rPr>
          <w:color w:val="auto"/>
          <w:szCs w:val="22"/>
        </w:rPr>
        <w:t xml:space="preserve"> </w:t>
      </w:r>
      <w:r w:rsidR="0058214A" w:rsidRPr="003515E0">
        <w:rPr>
          <w:color w:val="auto"/>
          <w:szCs w:val="22"/>
        </w:rPr>
        <w:t>1131–1148.</w:t>
      </w:r>
    </w:p>
    <w:p w14:paraId="4102D2A1" w14:textId="65680CD8" w:rsidR="003516F2" w:rsidRDefault="003516F2" w:rsidP="0058214A">
      <w:r>
        <w:t>Oliver, R.</w:t>
      </w:r>
      <w:r w:rsidRPr="003516F2">
        <w:t>L., Mitrovic</w:t>
      </w:r>
      <w:r>
        <w:t>, S.M.</w:t>
      </w:r>
      <w:r w:rsidRPr="003516F2">
        <w:t xml:space="preserve"> and Rees</w:t>
      </w:r>
      <w:r>
        <w:t xml:space="preserve">, C. (2010). </w:t>
      </w:r>
      <w:r w:rsidRPr="003516F2">
        <w:t xml:space="preserve">Influence of salinity on light conditions and phytoplankton growth in a turbid river. </w:t>
      </w:r>
      <w:r w:rsidRPr="003516F2">
        <w:rPr>
          <w:i/>
        </w:rPr>
        <w:t xml:space="preserve">River Research and Applications </w:t>
      </w:r>
      <w:r w:rsidRPr="003516F2">
        <w:rPr>
          <w:b/>
        </w:rPr>
        <w:t>26</w:t>
      </w:r>
      <w:r>
        <w:t>,</w:t>
      </w:r>
      <w:r w:rsidRPr="003516F2">
        <w:t xml:space="preserve"> 894–903.</w:t>
      </w:r>
    </w:p>
    <w:p w14:paraId="7D21AAC9" w14:textId="76CA1133" w:rsidR="0058214A" w:rsidRDefault="0058214A" w:rsidP="0058214A">
      <w:r w:rsidRPr="00ED679A">
        <w:t>Poff, N.L., Allan, J.D., Bain, M.B., Karr, J.R., Prestegaard, K.L., Richter, B.D., Sparks, R.E. and Stromberg, J.C. (1997). The natural flow regime: A paradigm for riv</w:t>
      </w:r>
      <w:r w:rsidR="00843625">
        <w:t>er conservation and restoration</w:t>
      </w:r>
      <w:r w:rsidRPr="00ED679A">
        <w:t xml:space="preserve"> </w:t>
      </w:r>
      <w:r w:rsidRPr="00843625">
        <w:rPr>
          <w:i/>
        </w:rPr>
        <w:t>BioScience</w:t>
      </w:r>
      <w:r w:rsidRPr="00ED679A">
        <w:t xml:space="preserve"> </w:t>
      </w:r>
      <w:r w:rsidRPr="00843625">
        <w:rPr>
          <w:b/>
        </w:rPr>
        <w:t>47</w:t>
      </w:r>
      <w:r w:rsidRPr="00ED679A">
        <w:t>, 769–784.</w:t>
      </w:r>
    </w:p>
    <w:p w14:paraId="0FA1E9D8" w14:textId="489016F9" w:rsidR="0058214A" w:rsidRDefault="00744B37" w:rsidP="0058214A">
      <w:r>
        <w:t xml:space="preserve">Perkin, J.S., </w:t>
      </w:r>
      <w:r w:rsidRPr="00744B37">
        <w:t>Gido,</w:t>
      </w:r>
      <w:r>
        <w:t xml:space="preserve"> K.B.,</w:t>
      </w:r>
      <w:r w:rsidRPr="00744B37">
        <w:t xml:space="preserve"> Costigan,</w:t>
      </w:r>
      <w:r>
        <w:t xml:space="preserve"> K.H.,</w:t>
      </w:r>
      <w:r w:rsidRPr="00744B37">
        <w:t xml:space="preserve"> Daniels</w:t>
      </w:r>
      <w:r>
        <w:t>, M.D.</w:t>
      </w:r>
      <w:r w:rsidRPr="00744B37">
        <w:t xml:space="preserve"> and Johnson</w:t>
      </w:r>
      <w:r>
        <w:t>, E.R.</w:t>
      </w:r>
      <w:r w:rsidRPr="00744B37">
        <w:t xml:space="preserve"> (2015). Fragmentation and drying ratchet down Great Plains stream fish diversity. </w:t>
      </w:r>
      <w:r w:rsidRPr="00744B37">
        <w:rPr>
          <w:i/>
        </w:rPr>
        <w:t>Aquatic Conservation: Marine and Freshwater Ecosystems</w:t>
      </w:r>
      <w:r>
        <w:t xml:space="preserve"> </w:t>
      </w:r>
      <w:r w:rsidRPr="00744B37">
        <w:rPr>
          <w:b/>
        </w:rPr>
        <w:t>25</w:t>
      </w:r>
      <w:r>
        <w:t xml:space="preserve">, </w:t>
      </w:r>
      <w:r w:rsidRPr="00744B37">
        <w:t>639</w:t>
      </w:r>
      <w:r>
        <w:t>–</w:t>
      </w:r>
      <w:r w:rsidRPr="00744B37">
        <w:t>655</w:t>
      </w:r>
      <w:r>
        <w:t>.</w:t>
      </w:r>
    </w:p>
    <w:p w14:paraId="5194AAA8" w14:textId="25A47DD4" w:rsidR="0058214A" w:rsidRDefault="0058214A" w:rsidP="0058214A">
      <w:r w:rsidRPr="00E84980">
        <w:t>Pernthaler, J. and Posch, T. (2009). Microbial food webs. In</w:t>
      </w:r>
      <w:r w:rsidR="00843625">
        <w:t>:</w:t>
      </w:r>
      <w:r w:rsidR="00457C92">
        <w:t xml:space="preserve"> Encyclopedia of i</w:t>
      </w:r>
      <w:r w:rsidRPr="00E84980">
        <w:t>nland waters. (Ed. GE Likens) pp. 244–251. Academic Press Inc.</w:t>
      </w:r>
    </w:p>
    <w:p w14:paraId="4F63C8CB" w14:textId="208B9001" w:rsidR="0058214A" w:rsidRPr="00B54D1C" w:rsidRDefault="0058214A" w:rsidP="0058214A">
      <w:pPr>
        <w:rPr>
          <w:color w:val="auto"/>
          <w:szCs w:val="22"/>
        </w:rPr>
      </w:pPr>
      <w:r w:rsidRPr="00B54D1C">
        <w:rPr>
          <w:color w:val="auto"/>
          <w:szCs w:val="22"/>
        </w:rPr>
        <w:t>Ranta</w:t>
      </w:r>
      <w:r w:rsidR="00457C92">
        <w:rPr>
          <w:color w:val="auto"/>
          <w:szCs w:val="22"/>
        </w:rPr>
        <w:t>, E. and</w:t>
      </w:r>
      <w:r w:rsidRPr="00B54D1C">
        <w:rPr>
          <w:color w:val="auto"/>
          <w:szCs w:val="22"/>
        </w:rPr>
        <w:t xml:space="preserve"> Nuutinen</w:t>
      </w:r>
      <w:r w:rsidR="00457C92">
        <w:rPr>
          <w:color w:val="auto"/>
          <w:szCs w:val="22"/>
        </w:rPr>
        <w:t>,</w:t>
      </w:r>
      <w:r w:rsidRPr="00B54D1C">
        <w:rPr>
          <w:color w:val="auto"/>
          <w:szCs w:val="22"/>
        </w:rPr>
        <w:t xml:space="preserve"> V. (1985)</w:t>
      </w:r>
      <w:r w:rsidR="00457C92">
        <w:rPr>
          <w:color w:val="auto"/>
          <w:szCs w:val="22"/>
        </w:rPr>
        <w:t>. Foraging by the smooth n</w:t>
      </w:r>
      <w:r w:rsidRPr="00B54D1C">
        <w:rPr>
          <w:color w:val="auto"/>
          <w:szCs w:val="22"/>
        </w:rPr>
        <w:t>ewt (</w:t>
      </w:r>
      <w:r w:rsidRPr="00457C92">
        <w:rPr>
          <w:i/>
          <w:color w:val="auto"/>
          <w:szCs w:val="22"/>
        </w:rPr>
        <w:t>Triturus vulgaris</w:t>
      </w:r>
      <w:r w:rsidR="00457C92">
        <w:rPr>
          <w:color w:val="auto"/>
          <w:szCs w:val="22"/>
        </w:rPr>
        <w:t>) on z</w:t>
      </w:r>
      <w:r w:rsidRPr="00B54D1C">
        <w:rPr>
          <w:color w:val="auto"/>
          <w:szCs w:val="22"/>
        </w:rPr>
        <w:t xml:space="preserve">ooplankton: Functional </w:t>
      </w:r>
      <w:r w:rsidR="00457C92">
        <w:rPr>
          <w:color w:val="auto"/>
          <w:szCs w:val="22"/>
        </w:rPr>
        <w:t>responses and diet c</w:t>
      </w:r>
      <w:r w:rsidRPr="00B54D1C">
        <w:rPr>
          <w:color w:val="auto"/>
          <w:szCs w:val="22"/>
        </w:rPr>
        <w:t xml:space="preserve">hoice. </w:t>
      </w:r>
      <w:r w:rsidRPr="00457C92">
        <w:rPr>
          <w:i/>
          <w:color w:val="auto"/>
          <w:szCs w:val="22"/>
        </w:rPr>
        <w:t>Journal of Animal Ecology</w:t>
      </w:r>
      <w:r w:rsidRPr="00B54D1C">
        <w:rPr>
          <w:color w:val="auto"/>
          <w:szCs w:val="22"/>
        </w:rPr>
        <w:t xml:space="preserve"> </w:t>
      </w:r>
      <w:r w:rsidRPr="00457C92">
        <w:rPr>
          <w:b/>
          <w:color w:val="auto"/>
          <w:szCs w:val="22"/>
        </w:rPr>
        <w:t>54</w:t>
      </w:r>
      <w:r w:rsidRPr="00B54D1C">
        <w:rPr>
          <w:color w:val="auto"/>
          <w:szCs w:val="22"/>
        </w:rPr>
        <w:t>, 275</w:t>
      </w:r>
      <w:r w:rsidR="00457C92">
        <w:rPr>
          <w:color w:val="auto"/>
          <w:szCs w:val="22"/>
        </w:rPr>
        <w:t>–</w:t>
      </w:r>
      <w:r w:rsidRPr="00B54D1C">
        <w:rPr>
          <w:color w:val="auto"/>
          <w:szCs w:val="22"/>
        </w:rPr>
        <w:t>293.</w:t>
      </w:r>
    </w:p>
    <w:p w14:paraId="421B04D0" w14:textId="1F34DB6A" w:rsidR="0058214A" w:rsidRPr="003E7E72" w:rsidRDefault="0058214A" w:rsidP="0058214A">
      <w:pPr>
        <w:rPr>
          <w:color w:val="auto"/>
          <w:szCs w:val="22"/>
        </w:rPr>
      </w:pPr>
      <w:r w:rsidRPr="003E7E72">
        <w:rPr>
          <w:color w:val="auto"/>
          <w:szCs w:val="22"/>
        </w:rPr>
        <w:t>Reckendorfer</w:t>
      </w:r>
      <w:r w:rsidR="00457C92">
        <w:rPr>
          <w:color w:val="auto"/>
          <w:szCs w:val="22"/>
        </w:rPr>
        <w:t>,</w:t>
      </w:r>
      <w:r w:rsidRPr="003E7E72">
        <w:rPr>
          <w:color w:val="auto"/>
          <w:szCs w:val="22"/>
        </w:rPr>
        <w:t xml:space="preserve"> W., Keckeis</w:t>
      </w:r>
      <w:r w:rsidR="00457C92">
        <w:rPr>
          <w:color w:val="auto"/>
          <w:szCs w:val="22"/>
        </w:rPr>
        <w:t>,</w:t>
      </w:r>
      <w:r w:rsidRPr="003E7E72">
        <w:rPr>
          <w:color w:val="auto"/>
          <w:szCs w:val="22"/>
        </w:rPr>
        <w:t xml:space="preserve"> H., Winkler</w:t>
      </w:r>
      <w:r w:rsidR="00457C92">
        <w:rPr>
          <w:color w:val="auto"/>
          <w:szCs w:val="22"/>
        </w:rPr>
        <w:t>, G. and</w:t>
      </w:r>
      <w:r w:rsidRPr="003E7E72">
        <w:rPr>
          <w:color w:val="auto"/>
          <w:szCs w:val="22"/>
        </w:rPr>
        <w:t xml:space="preserve"> Schiemer</w:t>
      </w:r>
      <w:r w:rsidR="00457C92">
        <w:rPr>
          <w:color w:val="auto"/>
          <w:szCs w:val="22"/>
        </w:rPr>
        <w:t>,</w:t>
      </w:r>
      <w:r w:rsidRPr="003E7E72">
        <w:rPr>
          <w:color w:val="auto"/>
          <w:szCs w:val="22"/>
        </w:rPr>
        <w:t xml:space="preserve"> F. (1999)</w:t>
      </w:r>
      <w:r w:rsidR="00457C92">
        <w:rPr>
          <w:color w:val="auto"/>
          <w:szCs w:val="22"/>
        </w:rPr>
        <w:t>.</w:t>
      </w:r>
      <w:r w:rsidRPr="003E7E72">
        <w:rPr>
          <w:color w:val="auto"/>
          <w:szCs w:val="22"/>
        </w:rPr>
        <w:t xml:space="preserve"> Zooplankton abundance in the River Danube, Austria: the significance of inshore retention. </w:t>
      </w:r>
      <w:r w:rsidRPr="00457C92">
        <w:rPr>
          <w:i/>
          <w:color w:val="auto"/>
          <w:szCs w:val="22"/>
        </w:rPr>
        <w:t>Freshwater Biology</w:t>
      </w:r>
      <w:r w:rsidRPr="003E7E72">
        <w:rPr>
          <w:color w:val="auto"/>
          <w:szCs w:val="22"/>
        </w:rPr>
        <w:t xml:space="preserve"> </w:t>
      </w:r>
      <w:r w:rsidRPr="00457C92">
        <w:rPr>
          <w:b/>
          <w:color w:val="auto"/>
          <w:szCs w:val="22"/>
        </w:rPr>
        <w:t>41</w:t>
      </w:r>
      <w:r w:rsidRPr="003E7E72">
        <w:rPr>
          <w:color w:val="auto"/>
          <w:szCs w:val="22"/>
        </w:rPr>
        <w:t>, 583</w:t>
      </w:r>
      <w:r w:rsidR="00457C92">
        <w:rPr>
          <w:color w:val="auto"/>
          <w:szCs w:val="22"/>
        </w:rPr>
        <w:t>–</w:t>
      </w:r>
      <w:r w:rsidRPr="003E7E72">
        <w:rPr>
          <w:color w:val="auto"/>
          <w:szCs w:val="22"/>
        </w:rPr>
        <w:t>591.</w:t>
      </w:r>
    </w:p>
    <w:p w14:paraId="21947D13" w14:textId="0C2F765C" w:rsidR="0058214A" w:rsidRPr="003515E0" w:rsidRDefault="0058214A" w:rsidP="0058214A">
      <w:pPr>
        <w:rPr>
          <w:color w:val="auto"/>
          <w:szCs w:val="22"/>
        </w:rPr>
      </w:pPr>
      <w:r w:rsidRPr="003515E0">
        <w:rPr>
          <w:color w:val="auto"/>
          <w:szCs w:val="22"/>
        </w:rPr>
        <w:t>Reynolds,</w:t>
      </w:r>
      <w:r w:rsidR="00457C92">
        <w:rPr>
          <w:color w:val="auto"/>
          <w:szCs w:val="22"/>
        </w:rPr>
        <w:t xml:space="preserve"> C.</w:t>
      </w:r>
      <w:r w:rsidRPr="003515E0">
        <w:rPr>
          <w:color w:val="auto"/>
          <w:szCs w:val="22"/>
        </w:rPr>
        <w:t>S. (1984). The Ecology of Freshwater Phytoplankton. Cambridge</w:t>
      </w:r>
      <w:r>
        <w:t xml:space="preserve"> </w:t>
      </w:r>
      <w:r w:rsidRPr="003515E0">
        <w:rPr>
          <w:color w:val="auto"/>
          <w:szCs w:val="22"/>
        </w:rPr>
        <w:t>University Press. Cambridge. 384p.</w:t>
      </w:r>
    </w:p>
    <w:p w14:paraId="588F0FC0" w14:textId="47AB8913" w:rsidR="0058214A" w:rsidRPr="00372748" w:rsidRDefault="0058214A" w:rsidP="0058214A">
      <w:pPr>
        <w:rPr>
          <w:color w:val="auto"/>
        </w:rPr>
      </w:pPr>
      <w:r w:rsidRPr="00372748">
        <w:rPr>
          <w:color w:val="auto"/>
          <w:szCs w:val="22"/>
        </w:rPr>
        <w:t>Richardson</w:t>
      </w:r>
      <w:r w:rsidR="00457C92">
        <w:rPr>
          <w:color w:val="auto"/>
          <w:szCs w:val="22"/>
        </w:rPr>
        <w:t>,</w:t>
      </w:r>
      <w:r w:rsidRPr="00372748">
        <w:rPr>
          <w:color w:val="auto"/>
          <w:szCs w:val="22"/>
        </w:rPr>
        <w:t xml:space="preserve"> W.B. (1992)</w:t>
      </w:r>
      <w:r w:rsidR="00457C92">
        <w:rPr>
          <w:color w:val="auto"/>
          <w:szCs w:val="22"/>
        </w:rPr>
        <w:t>.</w:t>
      </w:r>
      <w:r w:rsidRPr="00372748">
        <w:rPr>
          <w:color w:val="auto"/>
          <w:szCs w:val="22"/>
        </w:rPr>
        <w:t xml:space="preserve"> Microcrustacea in flowing water: experimental analysis of washout times and a field test. </w:t>
      </w:r>
      <w:r w:rsidRPr="00457C92">
        <w:rPr>
          <w:i/>
          <w:color w:val="auto"/>
          <w:szCs w:val="22"/>
        </w:rPr>
        <w:t>Freshwater Biology</w:t>
      </w:r>
      <w:r w:rsidRPr="00372748">
        <w:rPr>
          <w:color w:val="auto"/>
          <w:szCs w:val="22"/>
        </w:rPr>
        <w:t xml:space="preserve"> </w:t>
      </w:r>
      <w:r w:rsidRPr="00457C92">
        <w:rPr>
          <w:b/>
          <w:color w:val="auto"/>
          <w:szCs w:val="22"/>
        </w:rPr>
        <w:t>28</w:t>
      </w:r>
      <w:r w:rsidRPr="00372748">
        <w:rPr>
          <w:color w:val="auto"/>
          <w:szCs w:val="22"/>
        </w:rPr>
        <w:t>, 217</w:t>
      </w:r>
      <w:r w:rsidR="00457C92">
        <w:rPr>
          <w:color w:val="auto"/>
          <w:szCs w:val="22"/>
        </w:rPr>
        <w:t>–</w:t>
      </w:r>
      <w:r w:rsidRPr="00372748">
        <w:rPr>
          <w:color w:val="auto"/>
          <w:szCs w:val="22"/>
        </w:rPr>
        <w:t>230.</w:t>
      </w:r>
    </w:p>
    <w:p w14:paraId="035C2E64" w14:textId="76279366" w:rsidR="0058214A" w:rsidRPr="00074A35" w:rsidRDefault="003516F2" w:rsidP="0058214A">
      <w:pPr>
        <w:rPr>
          <w:color w:val="auto"/>
          <w:szCs w:val="22"/>
        </w:rPr>
      </w:pPr>
      <w:r>
        <w:rPr>
          <w:color w:val="auto"/>
        </w:rPr>
        <w:t xml:space="preserve">Rivkin, R.B. and </w:t>
      </w:r>
      <w:r w:rsidRPr="003516F2">
        <w:rPr>
          <w:color w:val="auto"/>
        </w:rPr>
        <w:t>Legendre</w:t>
      </w:r>
      <w:r>
        <w:rPr>
          <w:color w:val="auto"/>
        </w:rPr>
        <w:t xml:space="preserve">, L. (2001). </w:t>
      </w:r>
      <w:r w:rsidRPr="003516F2">
        <w:rPr>
          <w:color w:val="auto"/>
        </w:rPr>
        <w:t>Biogenic carbon cycling in the upper ocean: Ef</w:t>
      </w:r>
      <w:r>
        <w:rPr>
          <w:color w:val="auto"/>
        </w:rPr>
        <w:t>fects of microbial respiration.</w:t>
      </w:r>
      <w:r w:rsidRPr="003516F2">
        <w:rPr>
          <w:color w:val="auto"/>
        </w:rPr>
        <w:t xml:space="preserve"> </w:t>
      </w:r>
      <w:r w:rsidRPr="003516F2">
        <w:rPr>
          <w:i/>
          <w:color w:val="auto"/>
        </w:rPr>
        <w:t xml:space="preserve">Science </w:t>
      </w:r>
      <w:r w:rsidRPr="003516F2">
        <w:rPr>
          <w:b/>
          <w:color w:val="auto"/>
        </w:rPr>
        <w:t>291</w:t>
      </w:r>
      <w:r>
        <w:rPr>
          <w:color w:val="auto"/>
        </w:rPr>
        <w:t>,</w:t>
      </w:r>
      <w:r w:rsidRPr="003516F2">
        <w:rPr>
          <w:color w:val="auto"/>
        </w:rPr>
        <w:t xml:space="preserve"> 2398</w:t>
      </w:r>
      <w:r>
        <w:rPr>
          <w:color w:val="auto"/>
        </w:rPr>
        <w:t>–</w:t>
      </w:r>
      <w:r w:rsidRPr="003516F2">
        <w:rPr>
          <w:color w:val="auto"/>
        </w:rPr>
        <w:t>2400.</w:t>
      </w:r>
    </w:p>
    <w:p w14:paraId="026C6C8D" w14:textId="4A276859" w:rsidR="0058214A" w:rsidRPr="00B54D1C" w:rsidRDefault="0058214A" w:rsidP="0058214A">
      <w:pPr>
        <w:rPr>
          <w:color w:val="auto"/>
        </w:rPr>
      </w:pPr>
      <w:r w:rsidRPr="00B54D1C">
        <w:rPr>
          <w:color w:val="auto"/>
          <w:szCs w:val="22"/>
        </w:rPr>
        <w:t>Schael</w:t>
      </w:r>
      <w:r w:rsidR="00B46658">
        <w:rPr>
          <w:color w:val="auto"/>
          <w:szCs w:val="22"/>
        </w:rPr>
        <w:t>,</w:t>
      </w:r>
      <w:r w:rsidRPr="00B54D1C">
        <w:rPr>
          <w:color w:val="auto"/>
          <w:szCs w:val="22"/>
        </w:rPr>
        <w:t xml:space="preserve"> D.M., Rudstam</w:t>
      </w:r>
      <w:r w:rsidR="00B46658">
        <w:rPr>
          <w:color w:val="auto"/>
          <w:szCs w:val="22"/>
        </w:rPr>
        <w:t>, L.G. and</w:t>
      </w:r>
      <w:r w:rsidRPr="00B54D1C">
        <w:rPr>
          <w:color w:val="auto"/>
          <w:szCs w:val="22"/>
        </w:rPr>
        <w:t xml:space="preserve"> Post</w:t>
      </w:r>
      <w:r w:rsidR="00B46658">
        <w:rPr>
          <w:color w:val="auto"/>
          <w:szCs w:val="22"/>
        </w:rPr>
        <w:t>,</w:t>
      </w:r>
      <w:r w:rsidRPr="00B54D1C">
        <w:rPr>
          <w:color w:val="auto"/>
          <w:szCs w:val="22"/>
        </w:rPr>
        <w:t xml:space="preserve"> J.R. (1991)</w:t>
      </w:r>
      <w:r w:rsidR="00B46658">
        <w:rPr>
          <w:color w:val="auto"/>
          <w:szCs w:val="22"/>
        </w:rPr>
        <w:t>. Gape limitation and prey selection in larval yellow p</w:t>
      </w:r>
      <w:r w:rsidRPr="00B54D1C">
        <w:rPr>
          <w:color w:val="auto"/>
          <w:szCs w:val="22"/>
        </w:rPr>
        <w:t>erch (</w:t>
      </w:r>
      <w:r w:rsidRPr="00B46658">
        <w:rPr>
          <w:i/>
          <w:color w:val="auto"/>
          <w:szCs w:val="22"/>
        </w:rPr>
        <w:t>Perca flavescens</w:t>
      </w:r>
      <w:r w:rsidRPr="00B54D1C">
        <w:rPr>
          <w:color w:val="auto"/>
          <w:szCs w:val="22"/>
        </w:rPr>
        <w:t xml:space="preserve">), </w:t>
      </w:r>
      <w:r w:rsidR="00B46658">
        <w:rPr>
          <w:color w:val="auto"/>
          <w:szCs w:val="22"/>
        </w:rPr>
        <w:t>freshwater d</w:t>
      </w:r>
      <w:r w:rsidRPr="00B54D1C">
        <w:rPr>
          <w:color w:val="auto"/>
          <w:szCs w:val="22"/>
        </w:rPr>
        <w:t>rum (</w:t>
      </w:r>
      <w:r w:rsidRPr="00B46658">
        <w:rPr>
          <w:i/>
          <w:color w:val="auto"/>
          <w:szCs w:val="22"/>
        </w:rPr>
        <w:t>Aplodinotus grunniens</w:t>
      </w:r>
      <w:r w:rsidRPr="00B54D1C">
        <w:rPr>
          <w:color w:val="auto"/>
          <w:szCs w:val="22"/>
        </w:rPr>
        <w:t xml:space="preserve">), and </w:t>
      </w:r>
      <w:r w:rsidR="00B46658">
        <w:rPr>
          <w:color w:val="auto"/>
          <w:szCs w:val="22"/>
        </w:rPr>
        <w:t>black c</w:t>
      </w:r>
      <w:r w:rsidRPr="00B54D1C">
        <w:rPr>
          <w:color w:val="auto"/>
          <w:szCs w:val="22"/>
        </w:rPr>
        <w:t>rappie (</w:t>
      </w:r>
      <w:r w:rsidRPr="00B46658">
        <w:rPr>
          <w:i/>
          <w:color w:val="auto"/>
          <w:szCs w:val="22"/>
        </w:rPr>
        <w:t>Pomoxis nigromaculatus</w:t>
      </w:r>
      <w:r w:rsidR="00B46658">
        <w:rPr>
          <w:color w:val="auto"/>
          <w:szCs w:val="22"/>
        </w:rPr>
        <w:t xml:space="preserve">). </w:t>
      </w:r>
      <w:r w:rsidR="00B46658" w:rsidRPr="00B46658">
        <w:rPr>
          <w:i/>
          <w:color w:val="auto"/>
          <w:szCs w:val="22"/>
        </w:rPr>
        <w:t>Canadian Journal of Fisheries and Aquatic S</w:t>
      </w:r>
      <w:r w:rsidRPr="00B46658">
        <w:rPr>
          <w:i/>
          <w:color w:val="auto"/>
          <w:szCs w:val="22"/>
        </w:rPr>
        <w:t>ciences</w:t>
      </w:r>
      <w:r w:rsidRPr="00B54D1C">
        <w:rPr>
          <w:color w:val="auto"/>
          <w:szCs w:val="22"/>
        </w:rPr>
        <w:t xml:space="preserve"> </w:t>
      </w:r>
      <w:r w:rsidRPr="00B46658">
        <w:rPr>
          <w:b/>
          <w:color w:val="auto"/>
          <w:szCs w:val="22"/>
        </w:rPr>
        <w:t>48</w:t>
      </w:r>
      <w:r w:rsidRPr="00B54D1C">
        <w:rPr>
          <w:color w:val="auto"/>
          <w:szCs w:val="22"/>
        </w:rPr>
        <w:t>, 1919</w:t>
      </w:r>
      <w:r w:rsidR="00B46658">
        <w:rPr>
          <w:color w:val="auto"/>
          <w:szCs w:val="22"/>
        </w:rPr>
        <w:t>–</w:t>
      </w:r>
      <w:r w:rsidRPr="00B54D1C">
        <w:rPr>
          <w:color w:val="auto"/>
          <w:szCs w:val="22"/>
        </w:rPr>
        <w:t>1925.</w:t>
      </w:r>
    </w:p>
    <w:p w14:paraId="148D15DF" w14:textId="77777777" w:rsidR="0058214A" w:rsidRDefault="0058214A" w:rsidP="0058214A">
      <w:r w:rsidRPr="00E84980">
        <w:t xml:space="preserve">Schmid-Araya, J.M. and Schmid, P.E. (2000). Trophic relationships: Integrating meiofauna into a realistic benthic food web. </w:t>
      </w:r>
      <w:r w:rsidRPr="00B46658">
        <w:rPr>
          <w:i/>
        </w:rPr>
        <w:t>Freshwater Biology</w:t>
      </w:r>
      <w:r w:rsidRPr="00E84980">
        <w:t xml:space="preserve"> </w:t>
      </w:r>
      <w:r w:rsidRPr="00B46658">
        <w:rPr>
          <w:b/>
        </w:rPr>
        <w:t>44</w:t>
      </w:r>
      <w:r w:rsidRPr="00E84980">
        <w:t>, 149–163.</w:t>
      </w:r>
    </w:p>
    <w:p w14:paraId="038CCBC8" w14:textId="06E8712F" w:rsidR="0058214A" w:rsidRPr="003E7E72" w:rsidRDefault="0058214A" w:rsidP="0058214A">
      <w:pPr>
        <w:rPr>
          <w:color w:val="auto"/>
          <w:szCs w:val="22"/>
        </w:rPr>
      </w:pPr>
      <w:r w:rsidRPr="003515E0">
        <w:rPr>
          <w:color w:val="auto"/>
          <w:szCs w:val="22"/>
        </w:rPr>
        <w:t>Sellers, T</w:t>
      </w:r>
      <w:r w:rsidR="00B46658">
        <w:rPr>
          <w:color w:val="auto"/>
          <w:szCs w:val="22"/>
        </w:rPr>
        <w:t xml:space="preserve">. and P. A. Bukaveckas (2003). </w:t>
      </w:r>
      <w:r w:rsidRPr="003515E0">
        <w:rPr>
          <w:color w:val="auto"/>
          <w:szCs w:val="22"/>
        </w:rPr>
        <w:t xml:space="preserve">Phytoplankton production in a large, regulated river: A modeling </w:t>
      </w:r>
      <w:r w:rsidR="00B46658">
        <w:rPr>
          <w:color w:val="auto"/>
          <w:szCs w:val="22"/>
        </w:rPr>
        <w:t>and mass balance assessment.</w:t>
      </w:r>
      <w:r w:rsidRPr="003E7E72">
        <w:rPr>
          <w:color w:val="auto"/>
          <w:szCs w:val="22"/>
        </w:rPr>
        <w:t xml:space="preserve"> </w:t>
      </w:r>
      <w:r w:rsidRPr="00B46658">
        <w:rPr>
          <w:i/>
          <w:color w:val="auto"/>
          <w:szCs w:val="22"/>
        </w:rPr>
        <w:t>Limnology and Oceanography</w:t>
      </w:r>
      <w:r w:rsidR="00B46658">
        <w:rPr>
          <w:color w:val="auto"/>
          <w:szCs w:val="22"/>
        </w:rPr>
        <w:t xml:space="preserve"> </w:t>
      </w:r>
      <w:r w:rsidR="00B46658" w:rsidRPr="00B46658">
        <w:rPr>
          <w:b/>
          <w:color w:val="auto"/>
          <w:szCs w:val="22"/>
        </w:rPr>
        <w:t>48</w:t>
      </w:r>
      <w:r w:rsidR="00B46658">
        <w:rPr>
          <w:color w:val="auto"/>
          <w:szCs w:val="22"/>
        </w:rPr>
        <w:t>,</w:t>
      </w:r>
      <w:r w:rsidRPr="003E7E72">
        <w:rPr>
          <w:color w:val="auto"/>
          <w:szCs w:val="22"/>
        </w:rPr>
        <w:t xml:space="preserve"> 1476</w:t>
      </w:r>
      <w:r w:rsidR="00B46658">
        <w:rPr>
          <w:color w:val="auto"/>
          <w:szCs w:val="22"/>
        </w:rPr>
        <w:t>–</w:t>
      </w:r>
      <w:r w:rsidRPr="003E7E72">
        <w:rPr>
          <w:color w:val="auto"/>
          <w:szCs w:val="22"/>
        </w:rPr>
        <w:t>1487.</w:t>
      </w:r>
    </w:p>
    <w:p w14:paraId="4B7271E0" w14:textId="62CE1C72" w:rsidR="0058214A" w:rsidRPr="003E7E72" w:rsidRDefault="0058214A" w:rsidP="0058214A">
      <w:pPr>
        <w:rPr>
          <w:color w:val="auto"/>
          <w:szCs w:val="22"/>
        </w:rPr>
      </w:pPr>
      <w:r w:rsidRPr="003E7E72">
        <w:rPr>
          <w:color w:val="auto"/>
          <w:szCs w:val="22"/>
        </w:rPr>
        <w:lastRenderedPageBreak/>
        <w:t>Shiel, R.J. (1978)</w:t>
      </w:r>
      <w:r w:rsidR="00B46658">
        <w:rPr>
          <w:color w:val="auto"/>
          <w:szCs w:val="22"/>
        </w:rPr>
        <w:t>.</w:t>
      </w:r>
      <w:r w:rsidRPr="003E7E72">
        <w:rPr>
          <w:color w:val="auto"/>
          <w:szCs w:val="22"/>
        </w:rPr>
        <w:t xml:space="preserve"> Zooplankton communities of the Murray-Darling river system - a preliminary report. </w:t>
      </w:r>
      <w:r w:rsidR="00B46658" w:rsidRPr="009F3A99">
        <w:rPr>
          <w:i/>
          <w:color w:val="auto"/>
          <w:szCs w:val="22"/>
        </w:rPr>
        <w:t>Proceedings of the Royal Society of Victoria</w:t>
      </w:r>
      <w:r w:rsidRPr="003E7E72">
        <w:rPr>
          <w:color w:val="auto"/>
          <w:szCs w:val="22"/>
        </w:rPr>
        <w:t xml:space="preserve"> </w:t>
      </w:r>
      <w:r w:rsidRPr="00B46658">
        <w:rPr>
          <w:b/>
          <w:color w:val="auto"/>
          <w:szCs w:val="22"/>
        </w:rPr>
        <w:t>90</w:t>
      </w:r>
      <w:r w:rsidRPr="003E7E72">
        <w:rPr>
          <w:color w:val="auto"/>
          <w:szCs w:val="22"/>
        </w:rPr>
        <w:t>, 193</w:t>
      </w:r>
      <w:r w:rsidR="00B46658">
        <w:rPr>
          <w:color w:val="auto"/>
          <w:szCs w:val="22"/>
        </w:rPr>
        <w:t>–</w:t>
      </w:r>
      <w:r w:rsidRPr="003E7E72">
        <w:rPr>
          <w:color w:val="auto"/>
          <w:szCs w:val="22"/>
        </w:rPr>
        <w:t>202.</w:t>
      </w:r>
    </w:p>
    <w:p w14:paraId="00877D63" w14:textId="104B3363" w:rsidR="0058214A" w:rsidRPr="003E7E72" w:rsidRDefault="0058214A" w:rsidP="0058214A">
      <w:pPr>
        <w:rPr>
          <w:color w:val="auto"/>
        </w:rPr>
      </w:pPr>
      <w:r w:rsidRPr="003E7E72">
        <w:rPr>
          <w:color w:val="auto"/>
          <w:szCs w:val="22"/>
        </w:rPr>
        <w:t>Shiel, R.J. (1981)</w:t>
      </w:r>
      <w:r w:rsidR="00B46658">
        <w:rPr>
          <w:color w:val="auto"/>
          <w:szCs w:val="22"/>
        </w:rPr>
        <w:t>.</w:t>
      </w:r>
      <w:r w:rsidRPr="003E7E72">
        <w:rPr>
          <w:color w:val="auto"/>
          <w:szCs w:val="22"/>
        </w:rPr>
        <w:t xml:space="preserve"> Plankton of the Murray-Darling River system, with particular reference to the zooplankton. PhD Thesis, Univ. of Adelaide. 287 pp.</w:t>
      </w:r>
    </w:p>
    <w:p w14:paraId="68E1FEBA" w14:textId="0C255292" w:rsidR="0058214A" w:rsidRPr="00372748" w:rsidRDefault="0058214A" w:rsidP="0058214A">
      <w:pPr>
        <w:rPr>
          <w:color w:val="auto"/>
          <w:szCs w:val="22"/>
        </w:rPr>
      </w:pPr>
      <w:r w:rsidRPr="00372748">
        <w:rPr>
          <w:color w:val="auto"/>
          <w:szCs w:val="22"/>
        </w:rPr>
        <w:t>Sluss</w:t>
      </w:r>
      <w:r w:rsidR="00B46658">
        <w:rPr>
          <w:color w:val="auto"/>
          <w:szCs w:val="22"/>
        </w:rPr>
        <w:t>,</w:t>
      </w:r>
      <w:r w:rsidRPr="00372748">
        <w:rPr>
          <w:color w:val="auto"/>
          <w:szCs w:val="22"/>
        </w:rPr>
        <w:t xml:space="preserve"> T., Cobbs</w:t>
      </w:r>
      <w:r w:rsidR="00B46658">
        <w:rPr>
          <w:color w:val="auto"/>
          <w:szCs w:val="22"/>
        </w:rPr>
        <w:t>, G. and</w:t>
      </w:r>
      <w:r w:rsidRPr="00372748">
        <w:rPr>
          <w:color w:val="auto"/>
          <w:szCs w:val="22"/>
        </w:rPr>
        <w:t xml:space="preserve"> Thorp</w:t>
      </w:r>
      <w:r w:rsidR="00B46658">
        <w:rPr>
          <w:color w:val="auto"/>
          <w:szCs w:val="22"/>
        </w:rPr>
        <w:t>,</w:t>
      </w:r>
      <w:r w:rsidRPr="00372748">
        <w:rPr>
          <w:color w:val="auto"/>
          <w:szCs w:val="22"/>
        </w:rPr>
        <w:t xml:space="preserve"> J. (2008)</w:t>
      </w:r>
      <w:r w:rsidR="00B46658">
        <w:rPr>
          <w:color w:val="auto"/>
          <w:szCs w:val="22"/>
        </w:rPr>
        <w:t>.</w:t>
      </w:r>
      <w:r w:rsidRPr="00372748">
        <w:rPr>
          <w:color w:val="auto"/>
          <w:szCs w:val="22"/>
        </w:rPr>
        <w:t xml:space="preserve"> Impact of turbulence on riverine zooplankton: a mesocosm experiment. </w:t>
      </w:r>
      <w:r w:rsidRPr="00B46658">
        <w:rPr>
          <w:i/>
          <w:color w:val="auto"/>
          <w:szCs w:val="22"/>
        </w:rPr>
        <w:t>Freshwater Biology</w:t>
      </w:r>
      <w:r w:rsidRPr="00372748">
        <w:rPr>
          <w:color w:val="auto"/>
          <w:szCs w:val="22"/>
        </w:rPr>
        <w:t xml:space="preserve"> </w:t>
      </w:r>
      <w:r w:rsidRPr="00B46658">
        <w:rPr>
          <w:b/>
          <w:color w:val="auto"/>
          <w:szCs w:val="22"/>
        </w:rPr>
        <w:t>53</w:t>
      </w:r>
      <w:r w:rsidRPr="00372748">
        <w:rPr>
          <w:color w:val="auto"/>
          <w:szCs w:val="22"/>
        </w:rPr>
        <w:t>, 1999</w:t>
      </w:r>
      <w:r w:rsidR="00B46658">
        <w:rPr>
          <w:color w:val="auto"/>
          <w:szCs w:val="22"/>
        </w:rPr>
        <w:t>–</w:t>
      </w:r>
      <w:r w:rsidRPr="00372748">
        <w:rPr>
          <w:color w:val="auto"/>
          <w:szCs w:val="22"/>
        </w:rPr>
        <w:t>2010.</w:t>
      </w:r>
    </w:p>
    <w:p w14:paraId="40F61584" w14:textId="77777777" w:rsidR="0058214A" w:rsidRDefault="0058214A" w:rsidP="0058214A">
      <w:r w:rsidRPr="00E84980">
        <w:t>South Australian Research and Development Institute (SARDI) Aquatic Sciences, University of Adelaide, Commonwealth Scientific and Industrial Research Organisation, South Australian Environmental Protection Authority, Department of Environment and Natural Resources and In Fusion (2018). Commonwealth Environmental Water Office Long Term Intervention Monitoring Project Lower Murray River Selected Area Monitoring and Evaluation Plan Version 3. Prepared by the South Australian Consortium for the Commonwealth Environmental Water Office. Commonwealth of Australia 2018. http://www.environment.gov.au/water/cewo/publications/cewo-ltim-lower-murray-2018.</w:t>
      </w:r>
    </w:p>
    <w:p w14:paraId="3BA43621" w14:textId="44687379" w:rsidR="0058214A" w:rsidRPr="0058763B" w:rsidRDefault="00744B37" w:rsidP="0058214A">
      <w:pPr>
        <w:rPr>
          <w:color w:val="auto"/>
        </w:rPr>
      </w:pPr>
      <w:r>
        <w:rPr>
          <w:color w:val="auto"/>
          <w:szCs w:val="22"/>
        </w:rPr>
        <w:t xml:space="preserve">Statzner, B. and </w:t>
      </w:r>
      <w:r w:rsidRPr="00744B37">
        <w:rPr>
          <w:color w:val="auto"/>
          <w:szCs w:val="22"/>
        </w:rPr>
        <w:t>Higler</w:t>
      </w:r>
      <w:r>
        <w:rPr>
          <w:color w:val="auto"/>
          <w:szCs w:val="22"/>
        </w:rPr>
        <w:t>, B.</w:t>
      </w:r>
      <w:r w:rsidRPr="00744B37">
        <w:rPr>
          <w:color w:val="auto"/>
          <w:szCs w:val="22"/>
        </w:rPr>
        <w:t xml:space="preserve"> (1986). Stream hydraulics as a major determinant of benthic invertebrate zonation </w:t>
      </w:r>
      <w:r>
        <w:rPr>
          <w:color w:val="auto"/>
          <w:szCs w:val="22"/>
        </w:rPr>
        <w:t xml:space="preserve">patterns. </w:t>
      </w:r>
      <w:r w:rsidRPr="00744B37">
        <w:rPr>
          <w:i/>
          <w:color w:val="auto"/>
          <w:szCs w:val="22"/>
        </w:rPr>
        <w:t>Freshwater Biology</w:t>
      </w:r>
      <w:r>
        <w:rPr>
          <w:color w:val="auto"/>
          <w:szCs w:val="22"/>
        </w:rPr>
        <w:t xml:space="preserve"> </w:t>
      </w:r>
      <w:r w:rsidRPr="00744B37">
        <w:rPr>
          <w:b/>
          <w:color w:val="auto"/>
          <w:szCs w:val="22"/>
        </w:rPr>
        <w:t>16</w:t>
      </w:r>
      <w:r>
        <w:rPr>
          <w:color w:val="auto"/>
          <w:szCs w:val="22"/>
        </w:rPr>
        <w:t>,</w:t>
      </w:r>
      <w:r w:rsidRPr="00744B37">
        <w:rPr>
          <w:color w:val="auto"/>
          <w:szCs w:val="22"/>
        </w:rPr>
        <w:t xml:space="preserve"> 127</w:t>
      </w:r>
      <w:r>
        <w:rPr>
          <w:color w:val="auto"/>
          <w:szCs w:val="22"/>
        </w:rPr>
        <w:t>–</w:t>
      </w:r>
      <w:r w:rsidRPr="00744B37">
        <w:rPr>
          <w:color w:val="auto"/>
          <w:szCs w:val="22"/>
        </w:rPr>
        <w:t>139.</w:t>
      </w:r>
    </w:p>
    <w:p w14:paraId="25BD6D47" w14:textId="77777777" w:rsidR="0058214A" w:rsidRPr="00064FB7" w:rsidRDefault="0058214A" w:rsidP="0058214A">
      <w:pPr>
        <w:rPr>
          <w:color w:val="auto"/>
          <w:szCs w:val="22"/>
        </w:rPr>
      </w:pPr>
      <w:r w:rsidRPr="00E84980">
        <w:t xml:space="preserve">Steinman, A.D. and McIntire, C.D. (1990). Recovery of lotic periphyton communities after disturbance. </w:t>
      </w:r>
      <w:r w:rsidRPr="00B46658">
        <w:rPr>
          <w:i/>
        </w:rPr>
        <w:t>Environmental Management</w:t>
      </w:r>
      <w:r w:rsidRPr="00E84980">
        <w:t xml:space="preserve"> </w:t>
      </w:r>
      <w:r w:rsidRPr="00B46658">
        <w:rPr>
          <w:b/>
        </w:rPr>
        <w:t>14</w:t>
      </w:r>
      <w:r w:rsidRPr="00E84980">
        <w:t>, 589–604.</w:t>
      </w:r>
    </w:p>
    <w:p w14:paraId="6F15F5BC" w14:textId="167C6ACA" w:rsidR="0058214A" w:rsidRPr="00B54D1C" w:rsidRDefault="0058214A" w:rsidP="0058214A">
      <w:pPr>
        <w:rPr>
          <w:color w:val="auto"/>
          <w:szCs w:val="22"/>
        </w:rPr>
      </w:pPr>
      <w:r w:rsidRPr="00B54D1C">
        <w:rPr>
          <w:color w:val="auto"/>
          <w:szCs w:val="22"/>
        </w:rPr>
        <w:t>Striebel</w:t>
      </w:r>
      <w:r w:rsidR="00B46658">
        <w:rPr>
          <w:color w:val="auto"/>
          <w:szCs w:val="22"/>
        </w:rPr>
        <w:t>,</w:t>
      </w:r>
      <w:r w:rsidRPr="00B54D1C">
        <w:rPr>
          <w:color w:val="auto"/>
          <w:szCs w:val="22"/>
        </w:rPr>
        <w:t xml:space="preserve"> M., Singer</w:t>
      </w:r>
      <w:r w:rsidR="00B46658">
        <w:rPr>
          <w:color w:val="auto"/>
          <w:szCs w:val="22"/>
        </w:rPr>
        <w:t>,</w:t>
      </w:r>
      <w:r w:rsidRPr="00B54D1C">
        <w:rPr>
          <w:color w:val="auto"/>
          <w:szCs w:val="22"/>
        </w:rPr>
        <w:t xml:space="preserve"> G., Stibor</w:t>
      </w:r>
      <w:r w:rsidR="00B46658">
        <w:rPr>
          <w:color w:val="auto"/>
          <w:szCs w:val="22"/>
        </w:rPr>
        <w:t>, H. and</w:t>
      </w:r>
      <w:r w:rsidRPr="00B54D1C">
        <w:rPr>
          <w:color w:val="auto"/>
          <w:szCs w:val="22"/>
        </w:rPr>
        <w:t xml:space="preserve"> Andersen</w:t>
      </w:r>
      <w:r w:rsidR="00B46658">
        <w:rPr>
          <w:color w:val="auto"/>
          <w:szCs w:val="22"/>
        </w:rPr>
        <w:t>,</w:t>
      </w:r>
      <w:r w:rsidRPr="00B54D1C">
        <w:rPr>
          <w:color w:val="auto"/>
          <w:szCs w:val="22"/>
        </w:rPr>
        <w:t xml:space="preserve"> T. (2012)</w:t>
      </w:r>
      <w:r w:rsidR="00B46658">
        <w:rPr>
          <w:color w:val="auto"/>
          <w:szCs w:val="22"/>
        </w:rPr>
        <w:t>. Trophic overyielding</w:t>
      </w:r>
      <w:r w:rsidRPr="00B54D1C">
        <w:rPr>
          <w:color w:val="auto"/>
          <w:szCs w:val="22"/>
        </w:rPr>
        <w:t>: Phytoplankton diversity promotes zo</w:t>
      </w:r>
      <w:r w:rsidR="00B46658">
        <w:rPr>
          <w:color w:val="auto"/>
          <w:szCs w:val="22"/>
        </w:rPr>
        <w:t xml:space="preserve">oplankton productivity. </w:t>
      </w:r>
      <w:r w:rsidR="00B46658" w:rsidRPr="00B46658">
        <w:rPr>
          <w:i/>
          <w:color w:val="auto"/>
          <w:szCs w:val="22"/>
        </w:rPr>
        <w:t>Ecology</w:t>
      </w:r>
      <w:r w:rsidRPr="00B54D1C">
        <w:rPr>
          <w:color w:val="auto"/>
          <w:szCs w:val="22"/>
        </w:rPr>
        <w:t xml:space="preserve"> </w:t>
      </w:r>
      <w:r w:rsidRPr="00B46658">
        <w:rPr>
          <w:b/>
          <w:color w:val="auto"/>
          <w:szCs w:val="22"/>
        </w:rPr>
        <w:t>93</w:t>
      </w:r>
      <w:r w:rsidRPr="00B54D1C">
        <w:rPr>
          <w:color w:val="auto"/>
          <w:szCs w:val="22"/>
        </w:rPr>
        <w:t>, 2719</w:t>
      </w:r>
      <w:r w:rsidR="00B46658">
        <w:rPr>
          <w:color w:val="auto"/>
          <w:szCs w:val="22"/>
        </w:rPr>
        <w:t>–</w:t>
      </w:r>
      <w:r w:rsidRPr="00B54D1C">
        <w:rPr>
          <w:color w:val="auto"/>
          <w:szCs w:val="22"/>
        </w:rPr>
        <w:t>2727.</w:t>
      </w:r>
    </w:p>
    <w:p w14:paraId="38812F4C" w14:textId="61628657" w:rsidR="0058214A" w:rsidRPr="003D4E5E" w:rsidRDefault="0058214A" w:rsidP="0058214A">
      <w:pPr>
        <w:rPr>
          <w:color w:val="auto"/>
        </w:rPr>
      </w:pPr>
      <w:r w:rsidRPr="00B54D1C">
        <w:rPr>
          <w:color w:val="auto"/>
          <w:szCs w:val="22"/>
        </w:rPr>
        <w:t>Tan</w:t>
      </w:r>
      <w:r w:rsidR="00AA11B7">
        <w:rPr>
          <w:color w:val="auto"/>
          <w:szCs w:val="22"/>
        </w:rPr>
        <w:t xml:space="preserve">, L.-W. </w:t>
      </w:r>
      <w:r w:rsidR="00052E8B">
        <w:rPr>
          <w:color w:val="auto"/>
          <w:szCs w:val="22"/>
        </w:rPr>
        <w:t>and</w:t>
      </w:r>
      <w:r w:rsidRPr="00B54D1C">
        <w:rPr>
          <w:color w:val="auto"/>
          <w:szCs w:val="22"/>
        </w:rPr>
        <w:t xml:space="preserve"> Shiel</w:t>
      </w:r>
      <w:r w:rsidR="00AA11B7">
        <w:rPr>
          <w:color w:val="auto"/>
          <w:szCs w:val="22"/>
        </w:rPr>
        <w:t>,</w:t>
      </w:r>
      <w:r w:rsidRPr="00B54D1C">
        <w:rPr>
          <w:color w:val="auto"/>
          <w:szCs w:val="22"/>
        </w:rPr>
        <w:t xml:space="preserve"> R.J. (1993)</w:t>
      </w:r>
      <w:r w:rsidR="00AA11B7">
        <w:rPr>
          <w:color w:val="auto"/>
          <w:szCs w:val="22"/>
        </w:rPr>
        <w:t>.</w:t>
      </w:r>
      <w:r w:rsidRPr="00B54D1C">
        <w:rPr>
          <w:color w:val="auto"/>
          <w:szCs w:val="22"/>
        </w:rPr>
        <w:t xml:space="preserve"> Responses </w:t>
      </w:r>
      <w:r w:rsidRPr="003D4E5E">
        <w:rPr>
          <w:color w:val="auto"/>
          <w:szCs w:val="22"/>
        </w:rPr>
        <w:t>of billabong ro</w:t>
      </w:r>
      <w:r w:rsidR="00AA11B7">
        <w:rPr>
          <w:color w:val="auto"/>
          <w:szCs w:val="22"/>
        </w:rPr>
        <w:t>tifer communities to inundation</w:t>
      </w:r>
      <w:r w:rsidR="009F3A99">
        <w:rPr>
          <w:color w:val="auto"/>
          <w:szCs w:val="22"/>
        </w:rPr>
        <w:t>.</w:t>
      </w:r>
      <w:r w:rsidRPr="003D4E5E">
        <w:rPr>
          <w:color w:val="auto"/>
          <w:szCs w:val="22"/>
        </w:rPr>
        <w:t xml:space="preserve"> </w:t>
      </w:r>
      <w:r w:rsidRPr="00AA11B7">
        <w:rPr>
          <w:i/>
          <w:color w:val="auto"/>
          <w:szCs w:val="22"/>
        </w:rPr>
        <w:t>Hydrobiologia</w:t>
      </w:r>
      <w:r w:rsidRPr="003D4E5E">
        <w:rPr>
          <w:color w:val="auto"/>
          <w:szCs w:val="22"/>
        </w:rPr>
        <w:t xml:space="preserve"> </w:t>
      </w:r>
      <w:r w:rsidRPr="00AA11B7">
        <w:rPr>
          <w:b/>
          <w:color w:val="auto"/>
          <w:szCs w:val="22"/>
        </w:rPr>
        <w:t>255</w:t>
      </w:r>
      <w:r w:rsidRPr="003D4E5E">
        <w:rPr>
          <w:color w:val="auto"/>
          <w:szCs w:val="22"/>
        </w:rPr>
        <w:t>, 361</w:t>
      </w:r>
      <w:r w:rsidR="00AA11B7">
        <w:rPr>
          <w:color w:val="auto"/>
          <w:szCs w:val="22"/>
        </w:rPr>
        <w:t>–</w:t>
      </w:r>
      <w:r w:rsidRPr="003D4E5E">
        <w:rPr>
          <w:color w:val="auto"/>
          <w:szCs w:val="22"/>
        </w:rPr>
        <w:t>369.</w:t>
      </w:r>
    </w:p>
    <w:p w14:paraId="4F005624" w14:textId="77777777" w:rsidR="0058214A" w:rsidRPr="006A3577" w:rsidRDefault="0058214A" w:rsidP="0058214A">
      <w:r w:rsidRPr="006A3577">
        <w:t xml:space="preserve">Tonkin, Z.D., Humphries, P. and Pridmore, P.A. (2006). Ontogeny and feeding in two native and one alien fish species from the Murray–Darling Basin, Australia. </w:t>
      </w:r>
      <w:r w:rsidRPr="00113E96">
        <w:rPr>
          <w:i/>
        </w:rPr>
        <w:t>Environmental Biology of Fishes</w:t>
      </w:r>
      <w:r w:rsidRPr="006A3577">
        <w:t xml:space="preserve"> </w:t>
      </w:r>
      <w:r w:rsidRPr="00113E96">
        <w:rPr>
          <w:b/>
        </w:rPr>
        <w:t>76</w:t>
      </w:r>
      <w:r w:rsidRPr="006A3577">
        <w:t>, 303–315.</w:t>
      </w:r>
    </w:p>
    <w:p w14:paraId="5AF5939E" w14:textId="77777777" w:rsidR="0058214A" w:rsidRDefault="0058214A" w:rsidP="0058214A">
      <w:r w:rsidRPr="006A3577">
        <w:t>Tonkin, Z., Stuart, I., Kitchingman, A., Jones, M., Thiem, J., Zampatti, B., Hackett, G., Koster, W. and Koehn, J. (2017). The effects of flow on silver perch population dynamics in the Murray River. Arthur Rylah Institute for Environmental Research. Technical Report Series No. 282. Department of Environment, Land, Water and Planning, Heidelberg, Victoria.</w:t>
      </w:r>
    </w:p>
    <w:p w14:paraId="1A2D0DDC" w14:textId="2B7D44CA" w:rsidR="0058214A" w:rsidRPr="001E5E21" w:rsidRDefault="00744B37" w:rsidP="0058214A">
      <w:pPr>
        <w:rPr>
          <w:color w:val="auto"/>
          <w:szCs w:val="22"/>
        </w:rPr>
      </w:pPr>
      <w:r>
        <w:t xml:space="preserve">Tonkin, Z., </w:t>
      </w:r>
      <w:r w:rsidRPr="00744B37">
        <w:t>Stuart,</w:t>
      </w:r>
      <w:r>
        <w:t xml:space="preserve"> I.,</w:t>
      </w:r>
      <w:r w:rsidRPr="00744B37">
        <w:t xml:space="preserve"> Kitchingman,</w:t>
      </w:r>
      <w:r>
        <w:t xml:space="preserve"> A.,</w:t>
      </w:r>
      <w:r w:rsidRPr="00744B37">
        <w:t xml:space="preserve"> Thiem, </w:t>
      </w:r>
      <w:r>
        <w:t>J.</w:t>
      </w:r>
      <w:r w:rsidRPr="00744B37">
        <w:t>D.</w:t>
      </w:r>
      <w:r>
        <w:t>,</w:t>
      </w:r>
      <w:r w:rsidRPr="00744B37">
        <w:t xml:space="preserve"> Zampatti,</w:t>
      </w:r>
      <w:r>
        <w:t xml:space="preserve"> B.,</w:t>
      </w:r>
      <w:r w:rsidRPr="00744B37">
        <w:t xml:space="preserve"> Hackett,</w:t>
      </w:r>
      <w:r>
        <w:t xml:space="preserve"> G.,</w:t>
      </w:r>
      <w:r w:rsidRPr="00744B37">
        <w:t xml:space="preserve"> Koster,</w:t>
      </w:r>
      <w:r>
        <w:t xml:space="preserve"> W.,</w:t>
      </w:r>
      <w:r w:rsidRPr="00744B37">
        <w:t xml:space="preserve"> Koehn,</w:t>
      </w:r>
      <w:r>
        <w:t xml:space="preserve"> J.,</w:t>
      </w:r>
      <w:r w:rsidRPr="00744B37">
        <w:t xml:space="preserve"> Morrongiello,</w:t>
      </w:r>
      <w:r>
        <w:t xml:space="preserve"> J.,</w:t>
      </w:r>
      <w:r w:rsidRPr="00744B37">
        <w:t xml:space="preserve"> Mallen-Cooper</w:t>
      </w:r>
      <w:r>
        <w:t>, M.</w:t>
      </w:r>
      <w:r w:rsidRPr="00744B37">
        <w:t xml:space="preserve"> and Lyon</w:t>
      </w:r>
      <w:r>
        <w:t>, J.</w:t>
      </w:r>
      <w:r w:rsidRPr="00744B37">
        <w:t xml:space="preserve"> (2019). Hydrology and water temperature influence recruitment dynamics of the threatened silver perch </w:t>
      </w:r>
      <w:r w:rsidRPr="00744B37">
        <w:rPr>
          <w:i/>
        </w:rPr>
        <w:t>Bidyanus bidyanus</w:t>
      </w:r>
      <w:r w:rsidRPr="00744B37">
        <w:t xml:space="preserve"> in a regulated lowland river. </w:t>
      </w:r>
      <w:r w:rsidRPr="00744B37">
        <w:rPr>
          <w:i/>
        </w:rPr>
        <w:t>Marine and Freshwater Research</w:t>
      </w:r>
      <w:r>
        <w:t xml:space="preserve"> </w:t>
      </w:r>
      <w:r w:rsidRPr="00744B37">
        <w:rPr>
          <w:b/>
        </w:rPr>
        <w:t>70</w:t>
      </w:r>
      <w:r>
        <w:t>,</w:t>
      </w:r>
      <w:r w:rsidRPr="00744B37">
        <w:t xml:space="preserve"> 1333</w:t>
      </w:r>
      <w:r>
        <w:t>–</w:t>
      </w:r>
      <w:r w:rsidRPr="00744B37">
        <w:t>1344.</w:t>
      </w:r>
    </w:p>
    <w:p w14:paraId="4D797542" w14:textId="08F23C9D" w:rsidR="0058214A" w:rsidRPr="00C65DF5" w:rsidRDefault="00800653" w:rsidP="0058214A">
      <w:pPr>
        <w:rPr>
          <w:color w:val="auto"/>
          <w:szCs w:val="22"/>
        </w:rPr>
      </w:pPr>
      <w:r>
        <w:rPr>
          <w:color w:val="auto"/>
          <w:szCs w:val="22"/>
        </w:rPr>
        <w:t xml:space="preserve">Várbíró, G., </w:t>
      </w:r>
      <w:r w:rsidR="0058214A" w:rsidRPr="003515E0">
        <w:rPr>
          <w:color w:val="auto"/>
          <w:szCs w:val="22"/>
        </w:rPr>
        <w:t>Padisák,</w:t>
      </w:r>
      <w:r>
        <w:rPr>
          <w:color w:val="auto"/>
          <w:szCs w:val="22"/>
        </w:rPr>
        <w:t xml:space="preserve"> J.,</w:t>
      </w:r>
      <w:r w:rsidR="0058214A" w:rsidRPr="003515E0">
        <w:rPr>
          <w:color w:val="auto"/>
          <w:szCs w:val="22"/>
        </w:rPr>
        <w:t xml:space="preserve"> Nagy-László,</w:t>
      </w:r>
      <w:r>
        <w:rPr>
          <w:color w:val="auto"/>
          <w:szCs w:val="22"/>
        </w:rPr>
        <w:t xml:space="preserve"> Z.,</w:t>
      </w:r>
      <w:r w:rsidR="0058214A" w:rsidRPr="003515E0">
        <w:rPr>
          <w:color w:val="auto"/>
          <w:szCs w:val="22"/>
        </w:rPr>
        <w:t xml:space="preserve"> Abonyi,</w:t>
      </w:r>
      <w:r>
        <w:rPr>
          <w:color w:val="auto"/>
          <w:szCs w:val="22"/>
        </w:rPr>
        <w:t xml:space="preserve"> A.,</w:t>
      </w:r>
      <w:r w:rsidR="0058214A" w:rsidRPr="003515E0">
        <w:rPr>
          <w:color w:val="auto"/>
          <w:szCs w:val="22"/>
        </w:rPr>
        <w:t xml:space="preserve"> Stanković,</w:t>
      </w:r>
      <w:r>
        <w:rPr>
          <w:color w:val="auto"/>
          <w:szCs w:val="22"/>
        </w:rPr>
        <w:t xml:space="preserve"> I.,</w:t>
      </w:r>
      <w:r w:rsidR="0058214A" w:rsidRPr="003515E0">
        <w:rPr>
          <w:color w:val="auto"/>
          <w:szCs w:val="22"/>
        </w:rPr>
        <w:t xml:space="preserve"> Gligora Udovič,</w:t>
      </w:r>
      <w:r>
        <w:rPr>
          <w:color w:val="auto"/>
          <w:szCs w:val="22"/>
        </w:rPr>
        <w:t xml:space="preserve"> M.,</w:t>
      </w:r>
      <w:r w:rsidR="0058214A" w:rsidRPr="003515E0">
        <w:rPr>
          <w:color w:val="auto"/>
          <w:szCs w:val="22"/>
        </w:rPr>
        <w:t xml:space="preserve"> Béres</w:t>
      </w:r>
      <w:r>
        <w:rPr>
          <w:color w:val="auto"/>
          <w:szCs w:val="22"/>
        </w:rPr>
        <w:t>, V.B.</w:t>
      </w:r>
      <w:r w:rsidR="009F3A99">
        <w:rPr>
          <w:color w:val="auto"/>
          <w:szCs w:val="22"/>
        </w:rPr>
        <w:t xml:space="preserve"> and Borics</w:t>
      </w:r>
      <w:r>
        <w:rPr>
          <w:color w:val="auto"/>
          <w:szCs w:val="22"/>
        </w:rPr>
        <w:t>, G.</w:t>
      </w:r>
      <w:r w:rsidR="009F3A99">
        <w:rPr>
          <w:color w:val="auto"/>
          <w:szCs w:val="22"/>
        </w:rPr>
        <w:t xml:space="preserve"> (2018). </w:t>
      </w:r>
      <w:r w:rsidR="0058214A" w:rsidRPr="003515E0">
        <w:rPr>
          <w:color w:val="auto"/>
          <w:szCs w:val="22"/>
        </w:rPr>
        <w:t xml:space="preserve">How length of light exposure shapes the development of riverine algal biomass in </w:t>
      </w:r>
      <w:r w:rsidR="009F3A99">
        <w:rPr>
          <w:color w:val="auto"/>
          <w:szCs w:val="22"/>
        </w:rPr>
        <w:t>temperate rivers?</w:t>
      </w:r>
      <w:r w:rsidR="0058214A" w:rsidRPr="00C65DF5">
        <w:rPr>
          <w:color w:val="auto"/>
          <w:szCs w:val="22"/>
        </w:rPr>
        <w:t xml:space="preserve"> </w:t>
      </w:r>
      <w:r w:rsidR="0058214A" w:rsidRPr="009F3A99">
        <w:rPr>
          <w:i/>
          <w:color w:val="auto"/>
          <w:szCs w:val="22"/>
        </w:rPr>
        <w:t>Hydrobiologia</w:t>
      </w:r>
      <w:r w:rsidR="0058214A" w:rsidRPr="00C65DF5">
        <w:rPr>
          <w:color w:val="auto"/>
          <w:szCs w:val="22"/>
        </w:rPr>
        <w:t xml:space="preserve"> </w:t>
      </w:r>
      <w:r w:rsidR="0058214A" w:rsidRPr="00A46B0B">
        <w:rPr>
          <w:b/>
          <w:color w:val="auto"/>
          <w:szCs w:val="22"/>
        </w:rPr>
        <w:t>809</w:t>
      </w:r>
      <w:r w:rsidR="00A46B0B">
        <w:rPr>
          <w:color w:val="auto"/>
          <w:szCs w:val="22"/>
        </w:rPr>
        <w:t>,</w:t>
      </w:r>
      <w:r w:rsidR="0058214A" w:rsidRPr="00C65DF5">
        <w:rPr>
          <w:color w:val="auto"/>
          <w:szCs w:val="22"/>
        </w:rPr>
        <w:t xml:space="preserve"> 53</w:t>
      </w:r>
      <w:r w:rsidR="00A46B0B">
        <w:rPr>
          <w:color w:val="auto"/>
          <w:szCs w:val="22"/>
        </w:rPr>
        <w:t>–</w:t>
      </w:r>
      <w:r w:rsidR="0058214A" w:rsidRPr="00C65DF5">
        <w:rPr>
          <w:color w:val="auto"/>
          <w:szCs w:val="22"/>
        </w:rPr>
        <w:t>63.</w:t>
      </w:r>
    </w:p>
    <w:p w14:paraId="479431A1" w14:textId="77777777" w:rsidR="0058214A" w:rsidRDefault="0058214A" w:rsidP="0058214A">
      <w:r w:rsidRPr="006A3577">
        <w:t xml:space="preserve">Vilizzi, L. and Walker, K.F. (1999). Age and growth of common carp, </w:t>
      </w:r>
      <w:r w:rsidRPr="00A46B0B">
        <w:rPr>
          <w:i/>
        </w:rPr>
        <w:t>Cyprinus carpio</w:t>
      </w:r>
      <w:r w:rsidRPr="006A3577">
        <w:t xml:space="preserve">, in the River Murray, Australia: validation, consistency of age interpretation and growth models. </w:t>
      </w:r>
      <w:r w:rsidRPr="00A46B0B">
        <w:rPr>
          <w:i/>
        </w:rPr>
        <w:t>Environmental Biology of Fishes</w:t>
      </w:r>
      <w:r w:rsidRPr="006A3577">
        <w:t xml:space="preserve"> </w:t>
      </w:r>
      <w:r w:rsidRPr="00A46B0B">
        <w:rPr>
          <w:b/>
        </w:rPr>
        <w:t>54</w:t>
      </w:r>
      <w:r w:rsidRPr="006A3577">
        <w:t>, 77–106.</w:t>
      </w:r>
    </w:p>
    <w:p w14:paraId="1B40C05D" w14:textId="1350F142" w:rsidR="0058214A" w:rsidRPr="00C65DF5" w:rsidRDefault="0058214A" w:rsidP="0058214A">
      <w:pPr>
        <w:rPr>
          <w:color w:val="auto"/>
          <w:szCs w:val="22"/>
        </w:rPr>
      </w:pPr>
      <w:r w:rsidRPr="00C65DF5">
        <w:rPr>
          <w:color w:val="auto"/>
          <w:szCs w:val="22"/>
        </w:rPr>
        <w:lastRenderedPageBreak/>
        <w:t>Vinyard</w:t>
      </w:r>
      <w:r w:rsidR="00A46B0B">
        <w:rPr>
          <w:color w:val="auto"/>
          <w:szCs w:val="22"/>
        </w:rPr>
        <w:t>,</w:t>
      </w:r>
      <w:r w:rsidRPr="00C65DF5">
        <w:rPr>
          <w:color w:val="auto"/>
          <w:szCs w:val="22"/>
        </w:rPr>
        <w:t xml:space="preserve"> G.L. (1980)</w:t>
      </w:r>
      <w:r w:rsidR="00A46B0B">
        <w:rPr>
          <w:color w:val="auto"/>
          <w:szCs w:val="22"/>
        </w:rPr>
        <w:t>.</w:t>
      </w:r>
      <w:r w:rsidR="00462D3F">
        <w:rPr>
          <w:color w:val="auto"/>
          <w:szCs w:val="22"/>
        </w:rPr>
        <w:t xml:space="preserve"> Differential prey vulnerability and predator selectivity: effects of evasive prey on b</w:t>
      </w:r>
      <w:r w:rsidRPr="00C65DF5">
        <w:rPr>
          <w:color w:val="auto"/>
          <w:szCs w:val="22"/>
        </w:rPr>
        <w:t>luegill (</w:t>
      </w:r>
      <w:r w:rsidRPr="00462D3F">
        <w:rPr>
          <w:i/>
          <w:color w:val="auto"/>
          <w:szCs w:val="22"/>
        </w:rPr>
        <w:t>Lepomis macrochirus</w:t>
      </w:r>
      <w:r w:rsidR="00462D3F">
        <w:rPr>
          <w:color w:val="auto"/>
          <w:szCs w:val="22"/>
        </w:rPr>
        <w:t>) and p</w:t>
      </w:r>
      <w:r w:rsidRPr="00C65DF5">
        <w:rPr>
          <w:color w:val="auto"/>
          <w:szCs w:val="22"/>
        </w:rPr>
        <w:t>umpkinseed (</w:t>
      </w:r>
      <w:r w:rsidRPr="00462D3F">
        <w:rPr>
          <w:i/>
          <w:color w:val="auto"/>
          <w:szCs w:val="22"/>
        </w:rPr>
        <w:t>L. gibhosus</w:t>
      </w:r>
      <w:r w:rsidR="00462D3F">
        <w:rPr>
          <w:color w:val="auto"/>
          <w:szCs w:val="22"/>
        </w:rPr>
        <w:t>) p</w:t>
      </w:r>
      <w:r w:rsidRPr="00C65DF5">
        <w:rPr>
          <w:color w:val="auto"/>
          <w:szCs w:val="22"/>
        </w:rPr>
        <w:t xml:space="preserve">redation. </w:t>
      </w:r>
      <w:r w:rsidRPr="00462D3F">
        <w:rPr>
          <w:i/>
          <w:color w:val="auto"/>
          <w:szCs w:val="22"/>
        </w:rPr>
        <w:t>Canadian Journal of Fisheries and Aquatic Sciences</w:t>
      </w:r>
      <w:r w:rsidRPr="00C65DF5">
        <w:rPr>
          <w:color w:val="auto"/>
          <w:szCs w:val="22"/>
        </w:rPr>
        <w:t xml:space="preserve"> </w:t>
      </w:r>
      <w:r w:rsidRPr="00462D3F">
        <w:rPr>
          <w:b/>
          <w:color w:val="auto"/>
          <w:szCs w:val="22"/>
        </w:rPr>
        <w:t>37</w:t>
      </w:r>
      <w:r w:rsidRPr="00C65DF5">
        <w:rPr>
          <w:color w:val="auto"/>
          <w:szCs w:val="22"/>
        </w:rPr>
        <w:t>, 2294</w:t>
      </w:r>
      <w:r w:rsidR="00462D3F">
        <w:rPr>
          <w:color w:val="auto"/>
          <w:szCs w:val="22"/>
        </w:rPr>
        <w:t>–</w:t>
      </w:r>
      <w:r w:rsidRPr="00C65DF5">
        <w:rPr>
          <w:color w:val="auto"/>
          <w:szCs w:val="22"/>
        </w:rPr>
        <w:t>2299.</w:t>
      </w:r>
    </w:p>
    <w:p w14:paraId="1E205F38" w14:textId="5C8871ED" w:rsidR="0058214A" w:rsidRPr="00C96FD1" w:rsidRDefault="0058214A" w:rsidP="0058214A">
      <w:pPr>
        <w:rPr>
          <w:color w:val="auto"/>
        </w:rPr>
      </w:pPr>
      <w:r w:rsidRPr="00C65DF5">
        <w:rPr>
          <w:color w:val="auto"/>
        </w:rPr>
        <w:t>Vinyard</w:t>
      </w:r>
      <w:r w:rsidR="00462D3F">
        <w:rPr>
          <w:color w:val="auto"/>
        </w:rPr>
        <w:t>, G.L. and</w:t>
      </w:r>
      <w:r w:rsidRPr="00C65DF5">
        <w:rPr>
          <w:color w:val="auto"/>
        </w:rPr>
        <w:t xml:space="preserve"> O'B</w:t>
      </w:r>
      <w:r w:rsidRPr="00C65DF5">
        <w:rPr>
          <w:color w:val="auto"/>
          <w:szCs w:val="22"/>
        </w:rPr>
        <w:t>rien</w:t>
      </w:r>
      <w:r w:rsidR="00462D3F">
        <w:rPr>
          <w:color w:val="auto"/>
          <w:szCs w:val="22"/>
        </w:rPr>
        <w:t>,</w:t>
      </w:r>
      <w:r w:rsidRPr="00C65DF5">
        <w:rPr>
          <w:color w:val="auto"/>
          <w:szCs w:val="22"/>
        </w:rPr>
        <w:t xml:space="preserve"> W.J. (1975)</w:t>
      </w:r>
      <w:r w:rsidR="00462D3F">
        <w:rPr>
          <w:color w:val="auto"/>
          <w:szCs w:val="22"/>
        </w:rPr>
        <w:t>.</w:t>
      </w:r>
      <w:r w:rsidRPr="00C65DF5">
        <w:rPr>
          <w:color w:val="auto"/>
          <w:szCs w:val="22"/>
        </w:rPr>
        <w:t xml:space="preserve"> Dorsal light response as an index of prey preference in bluegill (</w:t>
      </w:r>
      <w:r w:rsidRPr="00462D3F">
        <w:rPr>
          <w:i/>
          <w:color w:val="auto"/>
          <w:szCs w:val="22"/>
        </w:rPr>
        <w:t>Lepomis macrochirus</w:t>
      </w:r>
      <w:r w:rsidRPr="00C96FD1">
        <w:rPr>
          <w:color w:val="auto"/>
          <w:szCs w:val="22"/>
        </w:rPr>
        <w:t xml:space="preserve">). </w:t>
      </w:r>
      <w:r w:rsidRPr="00462D3F">
        <w:rPr>
          <w:i/>
          <w:color w:val="auto"/>
          <w:szCs w:val="22"/>
        </w:rPr>
        <w:t>Journal of the Fisheries Board of Canada</w:t>
      </w:r>
      <w:r w:rsidRPr="00C96FD1">
        <w:rPr>
          <w:color w:val="auto"/>
          <w:szCs w:val="22"/>
        </w:rPr>
        <w:t xml:space="preserve"> </w:t>
      </w:r>
      <w:r w:rsidRPr="00462D3F">
        <w:rPr>
          <w:b/>
          <w:color w:val="auto"/>
          <w:szCs w:val="22"/>
        </w:rPr>
        <w:t>32</w:t>
      </w:r>
      <w:r w:rsidRPr="00C96FD1">
        <w:rPr>
          <w:color w:val="auto"/>
          <w:szCs w:val="22"/>
        </w:rPr>
        <w:t>, 1860</w:t>
      </w:r>
      <w:r w:rsidR="00462D3F">
        <w:rPr>
          <w:color w:val="auto"/>
          <w:szCs w:val="22"/>
        </w:rPr>
        <w:t>–</w:t>
      </w:r>
      <w:r w:rsidRPr="00C96FD1">
        <w:rPr>
          <w:color w:val="auto"/>
          <w:szCs w:val="22"/>
        </w:rPr>
        <w:t>1863.</w:t>
      </w:r>
    </w:p>
    <w:p w14:paraId="5AF199FE" w14:textId="77777777" w:rsidR="0058214A" w:rsidRPr="00D97163" w:rsidRDefault="0058214A" w:rsidP="0058214A">
      <w:r w:rsidRPr="00D97163">
        <w:t xml:space="preserve">Walker, K.F. (1985). A review of the ecological effects of river regulation in Australia. </w:t>
      </w:r>
      <w:r w:rsidRPr="00462D3F">
        <w:rPr>
          <w:i/>
        </w:rPr>
        <w:t>Hydrobiologia</w:t>
      </w:r>
      <w:r w:rsidRPr="00D97163">
        <w:t xml:space="preserve"> </w:t>
      </w:r>
      <w:r w:rsidRPr="00462D3F">
        <w:rPr>
          <w:b/>
        </w:rPr>
        <w:t>125</w:t>
      </w:r>
      <w:r w:rsidRPr="00D97163">
        <w:t xml:space="preserve">, 111–129. </w:t>
      </w:r>
    </w:p>
    <w:p w14:paraId="01AD9D63" w14:textId="77777777" w:rsidR="0058214A" w:rsidRDefault="0058214A" w:rsidP="0058214A">
      <w:r w:rsidRPr="00D97163">
        <w:t>Walker, K.F. (2006). Serial weirs, cumulative effects: the Lower Murray River, Australia. In: Ecology of Desert Rivers (Ed. R. Kingsford) pp. 248–279. Cambridge University Press, Cambridge.</w:t>
      </w:r>
    </w:p>
    <w:p w14:paraId="7C7B98F5" w14:textId="77777777" w:rsidR="0058214A" w:rsidRDefault="0058214A" w:rsidP="0058214A">
      <w:r w:rsidRPr="006F725F">
        <w:t xml:space="preserve">Walker, K.F. and Thoms, M.C. (1993). Environmental effects of flow regulation on the Lower Murray River, Australia. </w:t>
      </w:r>
      <w:r w:rsidRPr="00462D3F">
        <w:rPr>
          <w:i/>
        </w:rPr>
        <w:t>Regulated Rivers: Research and Management</w:t>
      </w:r>
      <w:r w:rsidRPr="006F725F">
        <w:t xml:space="preserve"> </w:t>
      </w:r>
      <w:r w:rsidRPr="00462D3F">
        <w:rPr>
          <w:b/>
        </w:rPr>
        <w:t>8</w:t>
      </w:r>
      <w:r w:rsidRPr="006F725F">
        <w:t>, 103–119.</w:t>
      </w:r>
    </w:p>
    <w:p w14:paraId="2CA7DF7A" w14:textId="77777777" w:rsidR="0058214A" w:rsidRPr="006A3577" w:rsidRDefault="0058214A" w:rsidP="0058214A">
      <w:r w:rsidRPr="006A3577">
        <w:t>Wallace, T.A., Daly, R., Aldridge, K.T., Cox, J., Gibbs, M.S., Nicol, J.M., Oliver, R.L., Walker, K.F., Ye, Q. and Zampatti, B.P. (2014). River Murray Channel Environmental Water Requirements: Hydrodynamic Modelling Results and Conceptual Models, Goyder Institute for Water Research Technical Report Series No. 14/5, Adelaide, South Australia.</w:t>
      </w:r>
    </w:p>
    <w:p w14:paraId="3F350816" w14:textId="77777777" w:rsidR="0058214A" w:rsidRDefault="0058214A" w:rsidP="0058214A">
      <w:r w:rsidRPr="006A3577">
        <w:t>Wallace, T.W. and Cummings, C.R. (2016). Influence of water level manipulation on biofilm composition in a highly regulated lowland river. Report prepared for the Department of Environment, Water and Natural Resources by the University of Adelaide and the Environment Protection Authority. 36pp.</w:t>
      </w:r>
    </w:p>
    <w:p w14:paraId="708419BE" w14:textId="54762CE4" w:rsidR="0058214A" w:rsidRPr="00B54D1C" w:rsidRDefault="0058214A" w:rsidP="0058214A">
      <w:pPr>
        <w:rPr>
          <w:color w:val="auto"/>
          <w:szCs w:val="22"/>
        </w:rPr>
      </w:pPr>
      <w:r w:rsidRPr="00B54D1C">
        <w:rPr>
          <w:color w:val="auto"/>
          <w:szCs w:val="22"/>
        </w:rPr>
        <w:t>Warburton</w:t>
      </w:r>
      <w:r w:rsidR="00D50284">
        <w:rPr>
          <w:color w:val="auto"/>
          <w:szCs w:val="22"/>
        </w:rPr>
        <w:t>,</w:t>
      </w:r>
      <w:r w:rsidRPr="00B54D1C">
        <w:rPr>
          <w:color w:val="auto"/>
          <w:szCs w:val="22"/>
        </w:rPr>
        <w:t xml:space="preserve"> K., Retif</w:t>
      </w:r>
      <w:r w:rsidR="00D50284">
        <w:rPr>
          <w:color w:val="auto"/>
          <w:szCs w:val="22"/>
        </w:rPr>
        <w:t>, S. and</w:t>
      </w:r>
      <w:r w:rsidRPr="00B54D1C">
        <w:rPr>
          <w:color w:val="auto"/>
          <w:szCs w:val="22"/>
        </w:rPr>
        <w:t xml:space="preserve"> Hume</w:t>
      </w:r>
      <w:r w:rsidR="00D50284">
        <w:rPr>
          <w:color w:val="auto"/>
          <w:szCs w:val="22"/>
        </w:rPr>
        <w:t>,</w:t>
      </w:r>
      <w:r w:rsidRPr="00B54D1C">
        <w:rPr>
          <w:color w:val="auto"/>
          <w:szCs w:val="22"/>
        </w:rPr>
        <w:t xml:space="preserve"> D. (1998)</w:t>
      </w:r>
      <w:r w:rsidR="00D50284">
        <w:rPr>
          <w:color w:val="auto"/>
          <w:szCs w:val="22"/>
        </w:rPr>
        <w:t>.</w:t>
      </w:r>
      <w:r w:rsidRPr="00B54D1C">
        <w:rPr>
          <w:color w:val="auto"/>
          <w:szCs w:val="22"/>
        </w:rPr>
        <w:t xml:space="preserve"> Generalists as sequential specialists: diets and prey switching in juvenile silver perch. </w:t>
      </w:r>
      <w:r w:rsidRPr="00D50284">
        <w:rPr>
          <w:i/>
          <w:color w:val="auto"/>
          <w:szCs w:val="22"/>
        </w:rPr>
        <w:t>Environmental Biology of Fishes</w:t>
      </w:r>
      <w:r w:rsidRPr="00B54D1C">
        <w:rPr>
          <w:color w:val="auto"/>
          <w:szCs w:val="22"/>
        </w:rPr>
        <w:t xml:space="preserve"> </w:t>
      </w:r>
      <w:r w:rsidRPr="00D50284">
        <w:rPr>
          <w:b/>
          <w:color w:val="auto"/>
          <w:szCs w:val="22"/>
        </w:rPr>
        <w:t>51</w:t>
      </w:r>
      <w:r w:rsidRPr="00B54D1C">
        <w:rPr>
          <w:color w:val="auto"/>
          <w:szCs w:val="22"/>
        </w:rPr>
        <w:t>, 445</w:t>
      </w:r>
      <w:r w:rsidR="00D50284">
        <w:rPr>
          <w:color w:val="auto"/>
          <w:szCs w:val="22"/>
        </w:rPr>
        <w:t>–</w:t>
      </w:r>
      <w:r w:rsidRPr="00B54D1C">
        <w:rPr>
          <w:color w:val="auto"/>
          <w:szCs w:val="22"/>
        </w:rPr>
        <w:t>454.</w:t>
      </w:r>
    </w:p>
    <w:p w14:paraId="16DC817E" w14:textId="0AA8F513" w:rsidR="0058214A" w:rsidRPr="006A3577" w:rsidRDefault="0058214A" w:rsidP="0058214A">
      <w:r w:rsidRPr="006A3577">
        <w:t>Watts, R.J., McCasker, N., Thiem, J., Howitt, J.A., G</w:t>
      </w:r>
      <w:r w:rsidR="00C060D0">
        <w:t>race, M., Kopf, R.K., Healy, S. and</w:t>
      </w:r>
      <w:r w:rsidRPr="006A3577">
        <w:t xml:space="preserve"> Bond, N. (2015). Commonwealth Environmental Water Office Long Term Intervention Monitoring Project: Edward-Wakool Selected Area Technical Report, 2014-15. Institute for Land, Water and Society, Charles Sturt University, Prepared for Commonwealth Environmental Water.</w:t>
      </w:r>
    </w:p>
    <w:p w14:paraId="24606ECE" w14:textId="6A09AFF2" w:rsidR="0058214A" w:rsidRPr="006A3577" w:rsidRDefault="0058214A" w:rsidP="0058214A">
      <w:r w:rsidRPr="006A3577">
        <w:t>Webb, A., King, E., Treadwell, S., Lintern, A., Baker, B., Casanelia, S., Grace, M., Koster, W., Lovell,</w:t>
      </w:r>
      <w:r w:rsidR="009B61DB">
        <w:t xml:space="preserve"> D., Morris, K., Pettigrove, V.</w:t>
      </w:r>
      <w:r w:rsidRPr="006A3577">
        <w:t>, Townsend, K. and Vietz, G. (2017). Commonwealth Environmental Water Office Long Term Intervention Monitoring Project: Goulburn River Selected Area evaluation report 2016–17.</w:t>
      </w:r>
    </w:p>
    <w:p w14:paraId="3E040132" w14:textId="670DA64A" w:rsidR="00C638C3" w:rsidRDefault="0058214A" w:rsidP="0058214A">
      <w:r w:rsidRPr="006A3577">
        <w:t>Webb, A., Vietz, G., Windecker, S., Hladyz, S., Thomp</w:t>
      </w:r>
      <w:r w:rsidR="00C060D0">
        <w:t>son, R., Koster, W. and</w:t>
      </w:r>
      <w:r w:rsidRPr="006A3577">
        <w:t xml:space="preserve"> Jones, M. (2015). Monitoring and reporting on the ecological outcomes of Commonwealth environmental water delivered in the lower Goulburn River and Broken Creek in 2013/14. The University of Melbourne for the Commonwealth Environmental Water Office.</w:t>
      </w:r>
    </w:p>
    <w:p w14:paraId="785B0D85" w14:textId="0BB49351" w:rsidR="0058214A" w:rsidRDefault="00C060D0" w:rsidP="0058214A">
      <w:r>
        <w:rPr>
          <w:color w:val="auto"/>
          <w:szCs w:val="22"/>
        </w:rPr>
        <w:t>Whitworth, K.</w:t>
      </w:r>
      <w:r w:rsidR="0058214A" w:rsidRPr="00531FD8">
        <w:rPr>
          <w:color w:val="auto"/>
          <w:szCs w:val="22"/>
        </w:rPr>
        <w:t>L. and Baldwin</w:t>
      </w:r>
      <w:r>
        <w:rPr>
          <w:color w:val="auto"/>
          <w:szCs w:val="22"/>
        </w:rPr>
        <w:t xml:space="preserve">, D.S. (2016). </w:t>
      </w:r>
      <w:r w:rsidR="0058214A" w:rsidRPr="00531FD8">
        <w:rPr>
          <w:color w:val="auto"/>
          <w:szCs w:val="22"/>
        </w:rPr>
        <w:t>Improving our capacity to manage hypoxic blackwater events in lowland rivers: The B</w:t>
      </w:r>
      <w:r>
        <w:rPr>
          <w:color w:val="auto"/>
          <w:szCs w:val="22"/>
        </w:rPr>
        <w:t>lackwater Risk Assessment Tool.</w:t>
      </w:r>
      <w:r w:rsidR="0058214A" w:rsidRPr="00531FD8">
        <w:rPr>
          <w:color w:val="auto"/>
          <w:szCs w:val="22"/>
        </w:rPr>
        <w:t xml:space="preserve"> </w:t>
      </w:r>
      <w:r w:rsidR="0058214A" w:rsidRPr="00C060D0">
        <w:rPr>
          <w:i/>
          <w:color w:val="auto"/>
          <w:szCs w:val="22"/>
        </w:rPr>
        <w:t>Ecological Modelling</w:t>
      </w:r>
      <w:r w:rsidR="0058214A" w:rsidRPr="00531FD8">
        <w:rPr>
          <w:color w:val="auto"/>
          <w:szCs w:val="22"/>
        </w:rPr>
        <w:t xml:space="preserve"> </w:t>
      </w:r>
      <w:r w:rsidRPr="00C060D0">
        <w:rPr>
          <w:b/>
          <w:color w:val="auto"/>
          <w:szCs w:val="22"/>
        </w:rPr>
        <w:t>320</w:t>
      </w:r>
      <w:r>
        <w:rPr>
          <w:color w:val="auto"/>
          <w:szCs w:val="22"/>
        </w:rPr>
        <w:t>,</w:t>
      </w:r>
      <w:r w:rsidR="0058214A" w:rsidRPr="007B48E3">
        <w:rPr>
          <w:color w:val="auto"/>
          <w:szCs w:val="22"/>
        </w:rPr>
        <w:t xml:space="preserve"> 292</w:t>
      </w:r>
      <w:r>
        <w:rPr>
          <w:color w:val="auto"/>
          <w:szCs w:val="22"/>
        </w:rPr>
        <w:t>–</w:t>
      </w:r>
      <w:r w:rsidR="0058214A" w:rsidRPr="007B48E3">
        <w:rPr>
          <w:color w:val="auto"/>
          <w:szCs w:val="22"/>
        </w:rPr>
        <w:t>298.</w:t>
      </w:r>
    </w:p>
    <w:p w14:paraId="5822A1F9" w14:textId="5428AB70" w:rsidR="0058214A" w:rsidRPr="007B48E3" w:rsidRDefault="00117309" w:rsidP="0058214A">
      <w:pPr>
        <w:rPr>
          <w:color w:val="auto"/>
          <w:szCs w:val="22"/>
        </w:rPr>
      </w:pPr>
      <w:r>
        <w:t>Winemiller, K.O. and Rose, K.</w:t>
      </w:r>
      <w:r w:rsidR="004339E1" w:rsidRPr="004339E1">
        <w:t xml:space="preserve">A. (1992). Patterns of life-history diversification in North American fishes: implications for population regulation. </w:t>
      </w:r>
      <w:r w:rsidR="004339E1" w:rsidRPr="00117309">
        <w:rPr>
          <w:i/>
        </w:rPr>
        <w:t>Canadian Journal of Fisheries and Aquatic Sciences</w:t>
      </w:r>
      <w:r w:rsidR="004339E1" w:rsidRPr="004339E1">
        <w:t xml:space="preserve"> </w:t>
      </w:r>
      <w:r w:rsidR="004339E1" w:rsidRPr="00117309">
        <w:rPr>
          <w:b/>
        </w:rPr>
        <w:t>49</w:t>
      </w:r>
      <w:r w:rsidR="004339E1" w:rsidRPr="004339E1">
        <w:t>, 2196–2218.</w:t>
      </w:r>
    </w:p>
    <w:p w14:paraId="43ACB4A2" w14:textId="77777777" w:rsidR="0058214A" w:rsidRDefault="0058214A" w:rsidP="0058214A">
      <w:r w:rsidRPr="00D84DD6">
        <w:lastRenderedPageBreak/>
        <w:t xml:space="preserve">Ye, Q., Aldridge, K., Bucater, L., Bice, C., Busch, B., Cheshire, K.J.M, Fleer, D., Hipsey, M., Leigh, S.J., Livore, J.P., Nicol, J., Wilson, P.J. and Zampatti, B.P. (2015a). Monitoring of ecological responses to the delivery of Commonwealth environmental water in the lower River Murray, during 2011-12. Final report prepared for Commonwealth Environmental Water Office. South Australian Research and Development Institute, Aquatic Sciences. </w:t>
      </w:r>
    </w:p>
    <w:p w14:paraId="539A8943" w14:textId="77777777" w:rsidR="0058214A" w:rsidRDefault="0058214A" w:rsidP="0058214A">
      <w:r w:rsidRPr="00D84DD6">
        <w:t xml:space="preserve">Ye, Q., Giatas, G., Aldridge, K., Busch, B., </w:t>
      </w:r>
      <w:r>
        <w:t xml:space="preserve">Brookes, J., </w:t>
      </w:r>
      <w:r w:rsidRPr="00D84DD6">
        <w:t>Gibbs, M., Hipsey, M., Lorenz, Z., Maas, R., Oliver, R., Shiel, R., Woodhead, J. a</w:t>
      </w:r>
      <w:r>
        <w:t>nd Zampatti, B. (2019</w:t>
      </w:r>
      <w:r w:rsidRPr="00D84DD6">
        <w:t>). Long-Term Intervention Monitoring of the Ecological Responses to Commonwealth Environmental Water Delivered to the Lower Mur</w:t>
      </w:r>
      <w:r>
        <w:t>ray River Selected Area in 2017-18</w:t>
      </w:r>
      <w:r w:rsidRPr="00D84DD6">
        <w:t>. A report prepared for the Commonwealth Environmental Water Office. South Australian Research and Development Institute, Aquatic Sciences.</w:t>
      </w:r>
    </w:p>
    <w:p w14:paraId="6A90A415" w14:textId="77777777" w:rsidR="0058214A" w:rsidRPr="00D84DD6" w:rsidRDefault="0058214A" w:rsidP="0058214A">
      <w:r w:rsidRPr="00D84DD6">
        <w:t>Ye, Q., Giatas, G., Aldridge, K., Busch, B., Gibbs, M., Hipsey, M., Lorenz, Z., Maas, R., Oliver, R., Shiel, R., Woodhead, J. and Zampatti, B. (2017). Long-Term Intervention Monitoring of the Ecological Responses to Commonwealth Environmental Water Delivered to the Lower Murray River Selected Area in 2015/16. A report prepared for the Commonwealth Environmental Water Office. South Australian Research and Development Institute, Aquatic Sciences.</w:t>
      </w:r>
    </w:p>
    <w:p w14:paraId="49F3A42D" w14:textId="382AA59D" w:rsidR="0058214A" w:rsidRDefault="0058214A" w:rsidP="0058214A">
      <w:r w:rsidRPr="00D84DD6">
        <w:t xml:space="preserve">Ye, Q., Giatas, G., Aldridge, K., Busch, B., </w:t>
      </w:r>
      <w:r w:rsidR="00843A5F">
        <w:t xml:space="preserve">Brookes, J., </w:t>
      </w:r>
      <w:r w:rsidRPr="00D84DD6">
        <w:t>Gibbs, M., Hipsey, M., Lorenz, Z., Maas, R., Oliver, R., Shiel, R., Woodhead, J. and Zampatti, B. (2018). Long-Term Intervention Monitoring of the Ecological Responses to Commonwealth Environmental Water Delivered to the Lower Murray River Selected Area in 2016/17. A report prepared for the Commonwealth Environmental Water Office. South Australian Research and Development Institute, Aquatic Sciences.</w:t>
      </w:r>
    </w:p>
    <w:p w14:paraId="22EE376E" w14:textId="77777777" w:rsidR="0058214A" w:rsidRPr="007B48E3" w:rsidRDefault="0058214A" w:rsidP="0058214A">
      <w:pPr>
        <w:rPr>
          <w:color w:val="auto"/>
          <w:szCs w:val="22"/>
        </w:rPr>
      </w:pPr>
      <w:r w:rsidRPr="00D605D0">
        <w:rPr>
          <w:color w:val="auto"/>
          <w:szCs w:val="22"/>
        </w:rPr>
        <w:t xml:space="preserve">Ye Q., Giatas G., Aldridge K.T., Busch B., Gibbs M., Hipsey M.R., Lorenz Z., Oliver R., Shiel R.J. &amp; Zampatti B. (2016b) Long-term Intervention Monitoring for the Ecological Responses to Commonwealth Environmental Water Delivered to the Lower Murray River Selected Area in 2014/15: A Report Prepared for the Commonwealth Environmental Water Office by the South Australian Research and Development Institute, </w:t>
      </w:r>
      <w:r w:rsidRPr="007B48E3">
        <w:rPr>
          <w:color w:val="auto"/>
          <w:szCs w:val="22"/>
        </w:rPr>
        <w:t>Aquatic Sciences, SARDI Aquatic Sciences.</w:t>
      </w:r>
    </w:p>
    <w:p w14:paraId="27D12BB6" w14:textId="77777777" w:rsidR="0058214A" w:rsidRDefault="0058214A" w:rsidP="0058214A">
      <w:r w:rsidRPr="00D84DD6">
        <w:t xml:space="preserve">Ye, Q., Livore, J.P., Aldridge, K., Bradford, T. , Busch, B., Earl, J., Hipsey, M., Hoffmann, E., Joehnk, K., Lorenz, Z., Nicol, J., Oliver, R., Shiel, R., Suitor, L., Tan, L., Turner, R., Wegener, I., Wilson, P.J. and Zampatti, B.P. (2015b). Monitoring the ecological responses to Commonwealth environmental water delivered to the Lower Murray River in 2012-13. Report 3, prepared for Commonwealth Environmental Water Office. South Australian Research and Development Institute, Aquatic Sciences. </w:t>
      </w:r>
    </w:p>
    <w:p w14:paraId="1E86BA2A" w14:textId="77777777" w:rsidR="0058214A" w:rsidRPr="007B48E3" w:rsidRDefault="0058214A" w:rsidP="0058214A">
      <w:pPr>
        <w:rPr>
          <w:color w:val="auto"/>
          <w:szCs w:val="22"/>
        </w:rPr>
      </w:pPr>
      <w:r w:rsidRPr="007B48E3">
        <w:rPr>
          <w:color w:val="auto"/>
          <w:szCs w:val="22"/>
        </w:rPr>
        <w:t>Ye, Q., Livore, J., Aldridge, K., Giatas, G., Hipsey, M., Joehnk, K., Nicol, J., Wilson, P., Zampatti, B. (2016a). Monitoring ecological response to Commonwealth environmental water delivered to the Lower Murray River in 2013-14. Final Report prepared for the Commonwealth Environmental Water Office. South Australian Research and Development Institute.</w:t>
      </w:r>
    </w:p>
    <w:p w14:paraId="079D5E78" w14:textId="77777777" w:rsidR="00F850B5" w:rsidRDefault="00F850B5">
      <w:pPr>
        <w:spacing w:before="0" w:after="160" w:line="259" w:lineRule="auto"/>
        <w:jc w:val="left"/>
      </w:pPr>
      <w:r>
        <w:br w:type="page"/>
      </w:r>
    </w:p>
    <w:p w14:paraId="31A096F4" w14:textId="2FD7DF46" w:rsidR="0058214A" w:rsidRDefault="0058214A" w:rsidP="0058214A">
      <w:r w:rsidRPr="006F725F">
        <w:lastRenderedPageBreak/>
        <w:t>Ye, Q., Bucater, L., Zampatti, B., Bice, C., Wilson, P., Suitor, L., Wegener, I., Short, D. and Fleer, D. (2015c). Population dynamics and status of freshwater catfish (</w:t>
      </w:r>
      <w:r w:rsidRPr="00C060D0">
        <w:rPr>
          <w:i/>
        </w:rPr>
        <w:t>Tandanus tandanus</w:t>
      </w:r>
      <w:r w:rsidRPr="006F725F">
        <w:t xml:space="preserve">) in the lower River Murray, South Australia. South Australian Research and Development Institute (SARDI) Aquatic Sciences, Adelaide. SARDI Publication No. F2014/000903-1. SARDI Research Report Series No. 841. </w:t>
      </w:r>
    </w:p>
    <w:p w14:paraId="78CBE33B" w14:textId="72D24B48" w:rsidR="0058214A" w:rsidRPr="00074A35" w:rsidRDefault="0058214A" w:rsidP="0058214A">
      <w:pPr>
        <w:rPr>
          <w:bCs/>
          <w:color w:val="auto"/>
          <w:szCs w:val="22"/>
        </w:rPr>
      </w:pPr>
      <w:r w:rsidRPr="00074A35">
        <w:rPr>
          <w:bCs/>
          <w:color w:val="auto"/>
          <w:szCs w:val="22"/>
        </w:rPr>
        <w:t>Young</w:t>
      </w:r>
      <w:r w:rsidR="00C060D0">
        <w:rPr>
          <w:bCs/>
          <w:color w:val="auto"/>
          <w:szCs w:val="22"/>
        </w:rPr>
        <w:t>, R.G. and</w:t>
      </w:r>
      <w:r w:rsidRPr="00074A35">
        <w:rPr>
          <w:bCs/>
          <w:color w:val="auto"/>
          <w:szCs w:val="22"/>
        </w:rPr>
        <w:t xml:space="preserve"> Huryn</w:t>
      </w:r>
      <w:r w:rsidR="00C060D0">
        <w:rPr>
          <w:bCs/>
          <w:color w:val="auto"/>
          <w:szCs w:val="22"/>
        </w:rPr>
        <w:t>,</w:t>
      </w:r>
      <w:r w:rsidRPr="00074A35">
        <w:rPr>
          <w:bCs/>
          <w:color w:val="auto"/>
          <w:szCs w:val="22"/>
        </w:rPr>
        <w:t xml:space="preserve"> A.D. (1996)</w:t>
      </w:r>
      <w:r w:rsidR="00C060D0">
        <w:rPr>
          <w:bCs/>
          <w:color w:val="auto"/>
          <w:szCs w:val="22"/>
        </w:rPr>
        <w:t xml:space="preserve">. </w:t>
      </w:r>
      <w:r w:rsidRPr="00074A35">
        <w:rPr>
          <w:bCs/>
          <w:color w:val="auto"/>
          <w:szCs w:val="22"/>
        </w:rPr>
        <w:t>Interannual variation in discharge controls ecosystem metabolism alon</w:t>
      </w:r>
      <w:r w:rsidR="00C060D0">
        <w:rPr>
          <w:bCs/>
          <w:color w:val="auto"/>
          <w:szCs w:val="22"/>
        </w:rPr>
        <w:t>g a grassland river continuum.</w:t>
      </w:r>
      <w:r w:rsidRPr="00074A35">
        <w:rPr>
          <w:bCs/>
          <w:color w:val="auto"/>
          <w:szCs w:val="22"/>
        </w:rPr>
        <w:t xml:space="preserve"> </w:t>
      </w:r>
      <w:r w:rsidRPr="00C060D0">
        <w:rPr>
          <w:bCs/>
          <w:i/>
          <w:color w:val="auto"/>
          <w:szCs w:val="22"/>
        </w:rPr>
        <w:t>Canadian Journal of Fisheries and Aquatic Sciences</w:t>
      </w:r>
      <w:r w:rsidR="00C060D0">
        <w:rPr>
          <w:bCs/>
          <w:color w:val="auto"/>
          <w:szCs w:val="22"/>
        </w:rPr>
        <w:t xml:space="preserve"> </w:t>
      </w:r>
      <w:r w:rsidR="00C060D0" w:rsidRPr="00C060D0">
        <w:rPr>
          <w:b/>
          <w:bCs/>
          <w:color w:val="auto"/>
          <w:szCs w:val="22"/>
        </w:rPr>
        <w:t>53</w:t>
      </w:r>
      <w:r w:rsidR="00C060D0">
        <w:rPr>
          <w:bCs/>
          <w:color w:val="auto"/>
          <w:szCs w:val="22"/>
        </w:rPr>
        <w:t>,</w:t>
      </w:r>
      <w:r w:rsidRPr="00074A35">
        <w:rPr>
          <w:bCs/>
          <w:color w:val="auto"/>
          <w:szCs w:val="22"/>
        </w:rPr>
        <w:t xml:space="preserve"> 2199–2211.</w:t>
      </w:r>
    </w:p>
    <w:p w14:paraId="40D95169" w14:textId="2AE4F29E" w:rsidR="0058214A" w:rsidRPr="008710B9" w:rsidRDefault="00C060D0" w:rsidP="0058214A">
      <w:pPr>
        <w:rPr>
          <w:color w:val="auto"/>
          <w:szCs w:val="22"/>
        </w:rPr>
      </w:pPr>
      <w:r>
        <w:rPr>
          <w:color w:val="auto"/>
          <w:szCs w:val="22"/>
        </w:rPr>
        <w:t>Zampatti, B.</w:t>
      </w:r>
      <w:r w:rsidR="0058214A" w:rsidRPr="008710B9">
        <w:rPr>
          <w:color w:val="auto"/>
          <w:szCs w:val="22"/>
        </w:rPr>
        <w:t>P. (2019)</w:t>
      </w:r>
      <w:r>
        <w:rPr>
          <w:color w:val="auto"/>
          <w:szCs w:val="22"/>
        </w:rPr>
        <w:t>.</w:t>
      </w:r>
      <w:r w:rsidR="0058214A" w:rsidRPr="008710B9">
        <w:rPr>
          <w:color w:val="auto"/>
          <w:szCs w:val="22"/>
        </w:rPr>
        <w:t xml:space="preserve"> Ecology and population dynamics of golden perch (</w:t>
      </w:r>
      <w:r w:rsidR="0058214A" w:rsidRPr="008710B9">
        <w:rPr>
          <w:i/>
          <w:color w:val="auto"/>
          <w:szCs w:val="22"/>
        </w:rPr>
        <w:t>Macquaria ambigua</w:t>
      </w:r>
      <w:r w:rsidR="0058214A" w:rsidRPr="008710B9">
        <w:rPr>
          <w:color w:val="auto"/>
          <w:szCs w:val="22"/>
        </w:rPr>
        <w:t>) in a fragmented, flow impacted river: implications for conservation and management. PhD Thesis, University of Adelaide, Adelaide.</w:t>
      </w:r>
    </w:p>
    <w:p w14:paraId="6C14F019" w14:textId="77777777" w:rsidR="0058214A" w:rsidRPr="00D84DD6" w:rsidRDefault="0058214A" w:rsidP="0058214A">
      <w:pPr>
        <w:rPr>
          <w:bCs/>
        </w:rPr>
      </w:pPr>
      <w:r w:rsidRPr="00D84DD6">
        <w:rPr>
          <w:bCs/>
        </w:rPr>
        <w:t>Zampatti, B.P. and Leigh, S.J. (2013a). Effects of flooding on recruitment and abundance of Golden Perch (</w:t>
      </w:r>
      <w:r w:rsidRPr="009A008E">
        <w:rPr>
          <w:bCs/>
          <w:i/>
        </w:rPr>
        <w:t>Macquaria ambigua ambigua</w:t>
      </w:r>
      <w:r w:rsidRPr="00D84DD6">
        <w:rPr>
          <w:bCs/>
        </w:rPr>
        <w:t xml:space="preserve">) in the lower River Murray. </w:t>
      </w:r>
      <w:r w:rsidRPr="009A008E">
        <w:rPr>
          <w:bCs/>
          <w:i/>
        </w:rPr>
        <w:t>Ecological Management and Restoration</w:t>
      </w:r>
      <w:r w:rsidRPr="00D84DD6">
        <w:rPr>
          <w:bCs/>
        </w:rPr>
        <w:t xml:space="preserve"> </w:t>
      </w:r>
      <w:r w:rsidRPr="009A008E">
        <w:rPr>
          <w:b/>
          <w:bCs/>
        </w:rPr>
        <w:t>14</w:t>
      </w:r>
      <w:r w:rsidRPr="00D84DD6">
        <w:rPr>
          <w:bCs/>
        </w:rPr>
        <w:t>, 135–143.</w:t>
      </w:r>
    </w:p>
    <w:p w14:paraId="7A4BEFCE" w14:textId="77777777" w:rsidR="0058214A" w:rsidRPr="00D84DD6" w:rsidRDefault="0058214A" w:rsidP="0058214A">
      <w:pPr>
        <w:rPr>
          <w:bCs/>
        </w:rPr>
      </w:pPr>
      <w:r w:rsidRPr="00D84DD6">
        <w:rPr>
          <w:bCs/>
        </w:rPr>
        <w:t xml:space="preserve">Zampatti, B.P. and Leigh, S.J. (2013b). Within-channel flows promote spawning and recruitment of golden perch, </w:t>
      </w:r>
      <w:r w:rsidRPr="009A008E">
        <w:rPr>
          <w:bCs/>
          <w:i/>
        </w:rPr>
        <w:t>Macquaria ambigua ambigua</w:t>
      </w:r>
      <w:r w:rsidRPr="00D84DD6">
        <w:rPr>
          <w:bCs/>
        </w:rPr>
        <w:t xml:space="preserve">: implications for environmental flow management in the River Murray, Australia. </w:t>
      </w:r>
      <w:r w:rsidRPr="009A008E">
        <w:rPr>
          <w:bCs/>
          <w:i/>
        </w:rPr>
        <w:t>Marine and Freshwater Research</w:t>
      </w:r>
      <w:r w:rsidRPr="00D84DD6">
        <w:rPr>
          <w:bCs/>
        </w:rPr>
        <w:t xml:space="preserve"> </w:t>
      </w:r>
      <w:r w:rsidRPr="009A008E">
        <w:rPr>
          <w:b/>
          <w:bCs/>
        </w:rPr>
        <w:t>64</w:t>
      </w:r>
      <w:r w:rsidRPr="00D84DD6">
        <w:rPr>
          <w:bCs/>
        </w:rPr>
        <w:t>, 618–630.</w:t>
      </w:r>
    </w:p>
    <w:p w14:paraId="4E3BB46F" w14:textId="77777777" w:rsidR="0058214A" w:rsidRPr="00D84DD6" w:rsidRDefault="0058214A" w:rsidP="0058214A">
      <w:pPr>
        <w:rPr>
          <w:bCs/>
        </w:rPr>
      </w:pPr>
      <w:r w:rsidRPr="00D84DD6">
        <w:rPr>
          <w:bCs/>
        </w:rPr>
        <w:t>Zampatti, B.P., Bice, C.M., Wilson, P.J. and Ye, Q. (2014). Population dynamics of Murray cod (</w:t>
      </w:r>
      <w:r w:rsidRPr="009B61DB">
        <w:rPr>
          <w:bCs/>
          <w:i/>
        </w:rPr>
        <w:t>Maccullochella peelii</w:t>
      </w:r>
      <w:r w:rsidRPr="00D84DD6">
        <w:rPr>
          <w:bCs/>
        </w:rPr>
        <w:t xml:space="preserve">) in the South Australian reaches of the River Murray: A synthesis of data from 2002–2013. South Australian Research and Development Institute (Aquatic Sciences), Adelaide. SARDI Publication No. F2014-000089-1. SARDI Research Report Series No. 761. </w:t>
      </w:r>
    </w:p>
    <w:p w14:paraId="6385F73D" w14:textId="77777777" w:rsidR="0058214A" w:rsidRPr="00D84DD6" w:rsidRDefault="0058214A" w:rsidP="0058214A">
      <w:pPr>
        <w:rPr>
          <w:bCs/>
        </w:rPr>
      </w:pPr>
      <w:r w:rsidRPr="00D84DD6">
        <w:rPr>
          <w:bCs/>
        </w:rPr>
        <w:t>Zampatti, B.P., Wilson, P.J., Baumgartner, L., Koster, W., Livore, J.P., McCasker, N., Thiem, J., Tonkin, Z. and Ye, Q. (2015). Reproduction and recruitment of golden perch (</w:t>
      </w:r>
      <w:r w:rsidRPr="009B61DB">
        <w:rPr>
          <w:bCs/>
          <w:i/>
        </w:rPr>
        <w:t>Macquaria ambigua ambigua</w:t>
      </w:r>
      <w:r w:rsidRPr="00D84DD6">
        <w:rPr>
          <w:bCs/>
        </w:rPr>
        <w:t xml:space="preserve">) in the southern Murray–Darling Basin in 2013–2014: An exploration of river-scale response, connectivity and population dynamics. South Australian Research and Development Institute (Aquatic Sciences), Adelaide. SARDI Publication No. F2014/000756-1. SARDI Research Report Series No. 820. </w:t>
      </w:r>
    </w:p>
    <w:p w14:paraId="256AD519" w14:textId="77777777" w:rsidR="0058214A" w:rsidRPr="008710B9" w:rsidRDefault="0058214A" w:rsidP="0058214A">
      <w:pPr>
        <w:rPr>
          <w:color w:val="auto"/>
          <w:szCs w:val="22"/>
        </w:rPr>
      </w:pPr>
      <w:r w:rsidRPr="00D84DD6">
        <w:rPr>
          <w:bCs/>
        </w:rPr>
        <w:t>Zampatti, B.P., Strawbridge, A., Thiem, J., Tonkin, Z., Mass, R., Woodhead, J. and Fredberg, J. (2018). Golden perch (</w:t>
      </w:r>
      <w:r w:rsidRPr="00C060D0">
        <w:rPr>
          <w:bCs/>
          <w:i/>
        </w:rPr>
        <w:t>Macquaria ambigua</w:t>
      </w:r>
      <w:r w:rsidRPr="00D84DD6">
        <w:rPr>
          <w:bCs/>
        </w:rPr>
        <w:t>) and silver perch (</w:t>
      </w:r>
      <w:r w:rsidRPr="00C060D0">
        <w:rPr>
          <w:bCs/>
          <w:i/>
        </w:rPr>
        <w:t>Bidyanus bidyanus</w:t>
      </w:r>
      <w:r w:rsidRPr="00D84DD6">
        <w:rPr>
          <w:bCs/>
        </w:rPr>
        <w:t>) age demographics, natal origin and migration history in the River Murray, Australia. South Australian Research and Development Institute (Aquatic Sciences), Adelaide. SARDI Publication No. F2018/000116-1. SARDI Research Report Series No. 993.</w:t>
      </w:r>
    </w:p>
    <w:p w14:paraId="2B3B79FB" w14:textId="2C1D7AC0" w:rsidR="003634E6" w:rsidRDefault="003634E6" w:rsidP="005061CF">
      <w:pPr>
        <w:rPr>
          <w:bCs/>
        </w:rPr>
      </w:pPr>
    </w:p>
    <w:p w14:paraId="470730A6" w14:textId="77777777" w:rsidR="003634E6" w:rsidRDefault="003634E6">
      <w:pPr>
        <w:spacing w:before="0" w:after="160" w:line="259" w:lineRule="auto"/>
        <w:jc w:val="left"/>
        <w:rPr>
          <w:bCs/>
        </w:rPr>
      </w:pPr>
      <w:r>
        <w:rPr>
          <w:bCs/>
        </w:rPr>
        <w:br w:type="page"/>
      </w:r>
    </w:p>
    <w:p w14:paraId="4BF00B9A" w14:textId="77777777" w:rsidR="008849C5" w:rsidRDefault="008849C5" w:rsidP="000A65FC">
      <w:pPr>
        <w:pStyle w:val="Heading1"/>
        <w:sectPr w:rsidR="008849C5">
          <w:pgSz w:w="11906" w:h="16838"/>
          <w:pgMar w:top="1440" w:right="1440" w:bottom="1440" w:left="1440" w:header="708" w:footer="708" w:gutter="0"/>
          <w:cols w:space="708"/>
          <w:docGrid w:linePitch="360"/>
        </w:sectPr>
      </w:pPr>
      <w:bookmarkStart w:id="281" w:name="_Toc441838746"/>
      <w:bookmarkStart w:id="282" w:name="_Toc3558346"/>
    </w:p>
    <w:p w14:paraId="63F0DD66" w14:textId="030BA32A" w:rsidR="000A65FC" w:rsidRDefault="000A65FC" w:rsidP="000A65FC">
      <w:pPr>
        <w:pStyle w:val="Heading1"/>
      </w:pPr>
      <w:bookmarkStart w:id="283" w:name="_Toc54612609"/>
      <w:r w:rsidRPr="00A67C76">
        <w:lastRenderedPageBreak/>
        <w:t>Appendices</w:t>
      </w:r>
      <w:bookmarkEnd w:id="281"/>
      <w:bookmarkEnd w:id="282"/>
      <w:bookmarkEnd w:id="283"/>
    </w:p>
    <w:p w14:paraId="72B5208F" w14:textId="7151C266" w:rsidR="008849C5" w:rsidRPr="00F64880" w:rsidRDefault="008849C5" w:rsidP="008849C5">
      <w:pPr>
        <w:pStyle w:val="Heading1"/>
        <w:numPr>
          <w:ilvl w:val="0"/>
          <w:numId w:val="0"/>
        </w:numPr>
        <w:rPr>
          <w:b w:val="0"/>
          <w:bCs w:val="0"/>
          <w:caps w:val="0"/>
        </w:rPr>
      </w:pPr>
      <w:bookmarkStart w:id="284" w:name="_Toc54612610"/>
      <w:r>
        <w:t>Appendix A</w:t>
      </w:r>
      <w:r w:rsidRPr="001056B4">
        <w:t xml:space="preserve">: </w:t>
      </w:r>
      <w:r>
        <w:t xml:space="preserve">Expected outcomes of Commonwealth environmental water in the </w:t>
      </w:r>
      <w:r w:rsidR="007A183C">
        <w:t>LMR</w:t>
      </w:r>
      <w:r>
        <w:t>, Lower Lakes and Coorong</w:t>
      </w:r>
      <w:bookmarkEnd w:id="284"/>
    </w:p>
    <w:p w14:paraId="707F2579" w14:textId="128704BB" w:rsidR="008849C5" w:rsidRDefault="008849C5" w:rsidP="00782239">
      <w:pPr>
        <w:pStyle w:val="Captions"/>
      </w:pPr>
      <w:r>
        <w:t xml:space="preserve">Table A1. </w:t>
      </w:r>
      <w:r w:rsidR="005732F4" w:rsidRPr="005732F4">
        <w:t xml:space="preserve">Summary of specific watering actions and expected outcomes for the Lower River Murray, Lower Lakes, </w:t>
      </w:r>
      <w:r w:rsidR="005732F4">
        <w:t>Coorong and Murray Mouth in 2019-20</w:t>
      </w:r>
      <w:r w:rsidR="005732F4" w:rsidRPr="005732F4">
        <w:t xml:space="preserve"> (Source: CEWO). Volumes of Commonwealth environmental water (CEW) are given at the South Australian (SA) border</w:t>
      </w:r>
      <w:commentRangeStart w:id="285"/>
      <w:r w:rsidRPr="008849C5">
        <w:t>.</w:t>
      </w:r>
      <w:commentRangeEnd w:id="285"/>
      <w:r w:rsidR="009B35D2">
        <w:rPr>
          <w:rStyle w:val="CommentReference"/>
          <w:rFonts w:eastAsia="Times New Roman" w:cs="Times New Roman"/>
          <w:b w:val="0"/>
          <w:bCs w:val="0"/>
          <w:color w:val="000000"/>
          <w:kern w:val="28"/>
          <w:lang w:val="en-AU"/>
        </w:rPr>
        <w:commentReference w:id="285"/>
      </w:r>
    </w:p>
    <w:tbl>
      <w:tblPr>
        <w:tblStyle w:val="TableGrid"/>
        <w:tblW w:w="5000" w:type="pct"/>
        <w:tblLook w:val="04A0" w:firstRow="1" w:lastRow="0" w:firstColumn="1" w:lastColumn="0" w:noHBand="0" w:noVBand="1"/>
      </w:tblPr>
      <w:tblGrid>
        <w:gridCol w:w="2547"/>
        <w:gridCol w:w="9102"/>
        <w:gridCol w:w="2299"/>
      </w:tblGrid>
      <w:tr w:rsidR="005732F4" w:rsidRPr="00EE21BD" w14:paraId="2C99E165" w14:textId="77777777" w:rsidTr="005732F4">
        <w:tc>
          <w:tcPr>
            <w:tcW w:w="913" w:type="pct"/>
          </w:tcPr>
          <w:p w14:paraId="42D85AE9" w14:textId="77777777" w:rsidR="005732F4" w:rsidRPr="00991D3C" w:rsidRDefault="005732F4" w:rsidP="005C7500">
            <w:pPr>
              <w:pStyle w:val="Default"/>
              <w:rPr>
                <w:rFonts w:ascii="Century Gothic" w:hAnsi="Century Gothic"/>
                <w:sz w:val="16"/>
                <w:szCs w:val="16"/>
              </w:rPr>
            </w:pPr>
            <w:r>
              <w:rPr>
                <w:rFonts w:ascii="Century Gothic" w:hAnsi="Century Gothic"/>
                <w:b/>
                <w:bCs/>
                <w:sz w:val="16"/>
                <w:szCs w:val="16"/>
              </w:rPr>
              <w:t>Watering action and target</w:t>
            </w:r>
          </w:p>
        </w:tc>
        <w:tc>
          <w:tcPr>
            <w:tcW w:w="3263" w:type="pct"/>
          </w:tcPr>
          <w:p w14:paraId="01247870" w14:textId="77777777" w:rsidR="005732F4" w:rsidRPr="00991D3C" w:rsidRDefault="005732F4" w:rsidP="005C7500">
            <w:pPr>
              <w:pStyle w:val="Default"/>
              <w:rPr>
                <w:rFonts w:ascii="Century Gothic" w:hAnsi="Century Gothic"/>
                <w:b/>
                <w:bCs/>
                <w:sz w:val="16"/>
                <w:szCs w:val="16"/>
              </w:rPr>
            </w:pPr>
            <w:r>
              <w:rPr>
                <w:rFonts w:ascii="Century Gothic" w:hAnsi="Century Gothic"/>
                <w:b/>
                <w:bCs/>
                <w:sz w:val="16"/>
                <w:szCs w:val="16"/>
              </w:rPr>
              <w:t>Delivery details</w:t>
            </w:r>
          </w:p>
        </w:tc>
        <w:tc>
          <w:tcPr>
            <w:tcW w:w="824" w:type="pct"/>
          </w:tcPr>
          <w:p w14:paraId="6F2D015B" w14:textId="77777777" w:rsidR="005732F4" w:rsidRPr="00EE21BD" w:rsidRDefault="005732F4" w:rsidP="005C7500">
            <w:pPr>
              <w:pStyle w:val="Default"/>
              <w:rPr>
                <w:rFonts w:ascii="Century Gothic" w:hAnsi="Century Gothic"/>
                <w:b/>
                <w:bCs/>
                <w:sz w:val="16"/>
                <w:szCs w:val="16"/>
              </w:rPr>
            </w:pPr>
            <w:r w:rsidRPr="00EE21BD">
              <w:rPr>
                <w:rFonts w:ascii="Century Gothic" w:hAnsi="Century Gothic"/>
                <w:b/>
                <w:bCs/>
                <w:sz w:val="16"/>
                <w:szCs w:val="16"/>
              </w:rPr>
              <w:t xml:space="preserve">Expected outcomes </w:t>
            </w:r>
          </w:p>
        </w:tc>
      </w:tr>
      <w:tr w:rsidR="005732F4" w:rsidRPr="005732F4" w14:paraId="5C645503" w14:textId="77777777" w:rsidTr="005732F4">
        <w:tc>
          <w:tcPr>
            <w:tcW w:w="913" w:type="pct"/>
            <w:tcBorders>
              <w:top w:val="single" w:sz="4" w:space="0" w:color="auto"/>
            </w:tcBorders>
          </w:tcPr>
          <w:p w14:paraId="26689CE9"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Small freshes in the river and pulses over the barrages (July-September 2017)</w:t>
            </w:r>
          </w:p>
          <w:p w14:paraId="1658597C" w14:textId="77777777" w:rsidR="005732F4" w:rsidRPr="005732F4" w:rsidRDefault="005732F4" w:rsidP="005C7500">
            <w:pPr>
              <w:pStyle w:val="Default"/>
              <w:rPr>
                <w:rFonts w:ascii="Century Gothic" w:hAnsi="Century Gothic"/>
                <w:sz w:val="16"/>
                <w:szCs w:val="16"/>
                <w:highlight w:val="yellow"/>
              </w:rPr>
            </w:pPr>
          </w:p>
          <w:p w14:paraId="566D9E6C"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CEW volume: 326,320 ML</w:t>
            </w:r>
          </w:p>
        </w:tc>
        <w:tc>
          <w:tcPr>
            <w:tcW w:w="3263" w:type="pct"/>
          </w:tcPr>
          <w:p w14:paraId="46636DCD"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 Return flows from Goulburn winter fresh arrived during July, followed by Murrumbidgee return flows in August/September 2017.</w:t>
            </w:r>
          </w:p>
          <w:p w14:paraId="6F781FC5"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 xml:space="preserve">● A number of ‘pulses’ over the barrages (Goolwa, Mundoo and Tauwitchere) occurred, with daily discharges ranging from 6,000 to 16,000 ML/day, through to early September 2017. </w:t>
            </w:r>
          </w:p>
          <w:p w14:paraId="6E67C1A6"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 xml:space="preserve">● Baseflows were 2-3,000 ML/day between the pulses, targeting attractant bays beside the fishways. </w:t>
            </w:r>
          </w:p>
        </w:tc>
        <w:tc>
          <w:tcPr>
            <w:tcW w:w="824" w:type="pct"/>
            <w:tcBorders>
              <w:top w:val="single" w:sz="4" w:space="0" w:color="auto"/>
            </w:tcBorders>
          </w:tcPr>
          <w:p w14:paraId="1D7CEB87"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 xml:space="preserve">Fish habitat and condition, riverine function, lamprey migration, Coorong water quality/habitat suitability </w:t>
            </w:r>
          </w:p>
        </w:tc>
      </w:tr>
      <w:tr w:rsidR="005732F4" w:rsidRPr="005732F4" w14:paraId="2EA13AF2" w14:textId="77777777" w:rsidTr="005732F4">
        <w:tc>
          <w:tcPr>
            <w:tcW w:w="913" w:type="pct"/>
          </w:tcPr>
          <w:p w14:paraId="101E2C0F"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 xml:space="preserve">Small freshes in the river and releases over the barrages to create salt wedge conditions (October 2017-January 2018) </w:t>
            </w:r>
          </w:p>
          <w:p w14:paraId="708CF85D" w14:textId="77777777" w:rsidR="005732F4" w:rsidRPr="005732F4" w:rsidRDefault="005732F4" w:rsidP="005C7500">
            <w:pPr>
              <w:pStyle w:val="Default"/>
              <w:rPr>
                <w:rFonts w:ascii="Century Gothic" w:hAnsi="Century Gothic"/>
                <w:sz w:val="16"/>
                <w:szCs w:val="16"/>
                <w:highlight w:val="yellow"/>
              </w:rPr>
            </w:pPr>
          </w:p>
          <w:p w14:paraId="6B20FB79"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CEW volume: 354,807 ML</w:t>
            </w:r>
          </w:p>
        </w:tc>
        <w:tc>
          <w:tcPr>
            <w:tcW w:w="3263" w:type="pct"/>
          </w:tcPr>
          <w:p w14:paraId="6B5C3C2D"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 xml:space="preserve">● Return flows from Goulburn spring pulses, Barmah-Millewa Forest and Hattah Lakes arrived at SA border from October 2017 to January 2018, including contributions from other water holders. A small unregulated event also occurred during December 2017. </w:t>
            </w:r>
          </w:p>
          <w:p w14:paraId="4C7D87DA"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 xml:space="preserve">● These return flows provided variable flow rates at the SA border, with a peak just below 18,000 ML/d. </w:t>
            </w:r>
          </w:p>
          <w:p w14:paraId="06D199A1"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 xml:space="preserve">● During this time period, water was released through Goolwa, Mundoo, Ewe Island and Tauwitchere barrages (ranging from 1,500 ML/d up to a peak of 12,000 ML/d) to create suitable salt wedge conditions for black bream spawning (in addition to a range of other benefits in the Coorong). </w:t>
            </w:r>
          </w:p>
        </w:tc>
        <w:tc>
          <w:tcPr>
            <w:tcW w:w="824" w:type="pct"/>
          </w:tcPr>
          <w:p w14:paraId="31FF6A64"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 xml:space="preserve">Fish habitat and condition, riverine function, black bream spawning and recruitment, Coorong water quality/habitat suitability </w:t>
            </w:r>
          </w:p>
        </w:tc>
      </w:tr>
      <w:tr w:rsidR="005732F4" w:rsidRPr="005732F4" w14:paraId="25FDBE53" w14:textId="77777777" w:rsidTr="005732F4">
        <w:tc>
          <w:tcPr>
            <w:tcW w:w="913" w:type="pct"/>
          </w:tcPr>
          <w:p w14:paraId="7A5F2DBA"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Elevated baseflows in the river and continuous barrage releases to support freshening of Coorong (February – May 2018)</w:t>
            </w:r>
          </w:p>
          <w:p w14:paraId="306A3447" w14:textId="77777777" w:rsidR="005732F4" w:rsidRPr="005732F4" w:rsidRDefault="005732F4" w:rsidP="005C7500">
            <w:pPr>
              <w:pStyle w:val="Default"/>
              <w:rPr>
                <w:rFonts w:ascii="Century Gothic" w:hAnsi="Century Gothic"/>
                <w:sz w:val="16"/>
                <w:szCs w:val="16"/>
                <w:highlight w:val="yellow"/>
              </w:rPr>
            </w:pPr>
          </w:p>
          <w:p w14:paraId="75645D6F"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CEW volume: 203,279 ML</w:t>
            </w:r>
          </w:p>
        </w:tc>
        <w:tc>
          <w:tcPr>
            <w:tcW w:w="3263" w:type="pct"/>
          </w:tcPr>
          <w:p w14:paraId="26615CC4"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 xml:space="preserve">● Return flows from upstream watering events in late summer/autumn were negligible. </w:t>
            </w:r>
          </w:p>
          <w:p w14:paraId="0030A559"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 xml:space="preserve">● 150,000 ML of Commonwealth environmental water was made available under a new ‘trigger-based’ approach based on Lower Lakes water levels. The approach entailed providing water for barrage releases, with the aim of maximising freshwater releases to the Coorong North Lagoon ahead of rising water levels in the Southern Ocean moving into the North Lagoon and pushing the freshwater towards the Coorong South Lagoon. </w:t>
            </w:r>
          </w:p>
          <w:p w14:paraId="6543E826"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 xml:space="preserve">● A simultaneous managed ‘drawdown’ of Lower Lakes water levels to 0.5-0.55m occurred, with environmental water delivery at the SA border triggered by lake levels to protect against water levels dropping below 0.5m, thereby underwriting both lake level drawdown and barrage releases to the Coorong. </w:t>
            </w:r>
          </w:p>
          <w:p w14:paraId="792DE912"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 xml:space="preserve">● Oceanic, and therefore North Lagoon, water levels seemed to rise earlier than other years (i.e. early March 2018) which limited the capacity to release water through the barrages with low lake levels (i.e. limited head difference), however over 50,000 ML of Commonwealth environmental water was released during February and March 2018. </w:t>
            </w:r>
          </w:p>
        </w:tc>
        <w:tc>
          <w:tcPr>
            <w:tcW w:w="824" w:type="pct"/>
          </w:tcPr>
          <w:p w14:paraId="71535C02"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 xml:space="preserve">Fish habitat and condition, riverine function, freshening of Coorong, vegetation diversity and migratory bird habitat fringing the Lower Lakes </w:t>
            </w:r>
          </w:p>
        </w:tc>
      </w:tr>
      <w:tr w:rsidR="005732F4" w:rsidRPr="005732F4" w14:paraId="29BDC597" w14:textId="77777777" w:rsidTr="005732F4">
        <w:tc>
          <w:tcPr>
            <w:tcW w:w="913" w:type="pct"/>
          </w:tcPr>
          <w:p w14:paraId="127B4AE6"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Elevated baseflows in the river and continuous barrage releases (June 2018)</w:t>
            </w:r>
          </w:p>
          <w:p w14:paraId="1EF51DBE" w14:textId="77777777" w:rsidR="005732F4" w:rsidRPr="005732F4" w:rsidRDefault="005732F4" w:rsidP="005C7500">
            <w:pPr>
              <w:pStyle w:val="Default"/>
              <w:rPr>
                <w:rFonts w:ascii="Century Gothic" w:hAnsi="Century Gothic"/>
                <w:sz w:val="16"/>
                <w:szCs w:val="16"/>
                <w:highlight w:val="yellow"/>
              </w:rPr>
            </w:pPr>
          </w:p>
          <w:p w14:paraId="3C82C0BD"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CEW volume: 9,331 ML</w:t>
            </w:r>
          </w:p>
        </w:tc>
        <w:tc>
          <w:tcPr>
            <w:tcW w:w="3263" w:type="pct"/>
          </w:tcPr>
          <w:p w14:paraId="7F28EDC5"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 A small volume of Commonwealth environmental water was delivered in June 2018, mostly used for small barrage releases to the Coorong, with larger volumes from other water holders (particularly RMIF) used to rebuild Lower Lakes water levels following the drawdown.</w:t>
            </w:r>
          </w:p>
        </w:tc>
        <w:tc>
          <w:tcPr>
            <w:tcW w:w="824" w:type="pct"/>
          </w:tcPr>
          <w:p w14:paraId="603699F9" w14:textId="77777777" w:rsidR="005732F4" w:rsidRPr="005732F4" w:rsidRDefault="005732F4" w:rsidP="005C7500">
            <w:pPr>
              <w:pStyle w:val="Default"/>
              <w:rPr>
                <w:rFonts w:ascii="Century Gothic" w:hAnsi="Century Gothic"/>
                <w:sz w:val="16"/>
                <w:szCs w:val="16"/>
                <w:highlight w:val="yellow"/>
              </w:rPr>
            </w:pPr>
            <w:r w:rsidRPr="005732F4">
              <w:rPr>
                <w:rFonts w:ascii="Century Gothic" w:hAnsi="Century Gothic"/>
                <w:sz w:val="16"/>
                <w:szCs w:val="16"/>
                <w:highlight w:val="yellow"/>
              </w:rPr>
              <w:t xml:space="preserve">Fish habitat and condition, riverine function, freshening of Coorong </w:t>
            </w:r>
          </w:p>
        </w:tc>
      </w:tr>
    </w:tbl>
    <w:p w14:paraId="749EDBEE" w14:textId="77777777" w:rsidR="008849C5" w:rsidRPr="008849C5" w:rsidRDefault="008849C5" w:rsidP="008849C5"/>
    <w:p w14:paraId="08CAB39F" w14:textId="77777777" w:rsidR="008849C5" w:rsidRDefault="008849C5" w:rsidP="00BB6D22">
      <w:pPr>
        <w:pStyle w:val="Heading1"/>
        <w:numPr>
          <w:ilvl w:val="0"/>
          <w:numId w:val="0"/>
        </w:numPr>
        <w:sectPr w:rsidR="008849C5" w:rsidSect="008849C5">
          <w:pgSz w:w="16838" w:h="11906" w:orient="landscape"/>
          <w:pgMar w:top="1440" w:right="1440" w:bottom="1440" w:left="1440" w:header="709" w:footer="709" w:gutter="0"/>
          <w:cols w:space="708"/>
          <w:docGrid w:linePitch="360"/>
        </w:sectPr>
      </w:pPr>
      <w:bookmarkStart w:id="286" w:name="_Toc3558347"/>
    </w:p>
    <w:p w14:paraId="5E1D114C" w14:textId="1ACBC1E5" w:rsidR="00BB6D22" w:rsidRPr="00F64880" w:rsidRDefault="008849C5" w:rsidP="00BB6D22">
      <w:pPr>
        <w:pStyle w:val="Heading1"/>
        <w:numPr>
          <w:ilvl w:val="0"/>
          <w:numId w:val="0"/>
        </w:numPr>
        <w:rPr>
          <w:b w:val="0"/>
          <w:bCs w:val="0"/>
          <w:caps w:val="0"/>
        </w:rPr>
      </w:pPr>
      <w:bookmarkStart w:id="287" w:name="_Toc54612611"/>
      <w:r>
        <w:lastRenderedPageBreak/>
        <w:t>Appendix B</w:t>
      </w:r>
      <w:r w:rsidR="000A65FC" w:rsidRPr="001056B4">
        <w:t xml:space="preserve">: </w:t>
      </w:r>
      <w:bookmarkStart w:id="288" w:name="_Toc3558348"/>
      <w:bookmarkStart w:id="289" w:name="_Toc441838748"/>
      <w:bookmarkEnd w:id="286"/>
      <w:r w:rsidR="00BB6D22">
        <w:t>Overview of other watering and m</w:t>
      </w:r>
      <w:r w:rsidR="00186D82">
        <w:t xml:space="preserve">anagement activities </w:t>
      </w:r>
      <w:r w:rsidR="005732F4">
        <w:t>during</w:t>
      </w:r>
      <w:r w:rsidR="00C935AC">
        <w:t xml:space="preserve"> 2019-20</w:t>
      </w:r>
      <w:bookmarkEnd w:id="287"/>
      <w:bookmarkEnd w:id="288"/>
      <w:bookmarkEnd w:id="289"/>
    </w:p>
    <w:p w14:paraId="4C6D5ED7" w14:textId="202499D6" w:rsidR="00844BB9" w:rsidRPr="00844BB9" w:rsidRDefault="00844BB9" w:rsidP="00BB6D22">
      <w:r w:rsidRPr="009C0C0D">
        <w:t xml:space="preserve">In addition to environmental water deliveries to the </w:t>
      </w:r>
      <w:r w:rsidR="00FE3EAD">
        <w:t>Lower Murray</w:t>
      </w:r>
      <w:r w:rsidR="00FE3EAD" w:rsidRPr="009C0C0D">
        <w:t xml:space="preserve"> </w:t>
      </w:r>
      <w:r w:rsidR="005732F4">
        <w:t>in</w:t>
      </w:r>
      <w:r>
        <w:t xml:space="preserve"> </w:t>
      </w:r>
      <w:r w:rsidR="00C935AC">
        <w:t>2019-20</w:t>
      </w:r>
      <w:r w:rsidRPr="009C0C0D">
        <w:t xml:space="preserve"> </w:t>
      </w:r>
      <w:r>
        <w:t xml:space="preserve">(Section </w:t>
      </w:r>
      <w:r>
        <w:fldChar w:fldCharType="begin"/>
      </w:r>
      <w:r>
        <w:instrText xml:space="preserve"> REF _Ref25846459 \r \h </w:instrText>
      </w:r>
      <w:r>
        <w:fldChar w:fldCharType="separate"/>
      </w:r>
      <w:r w:rsidR="00A20F12">
        <w:t>1.4</w:t>
      </w:r>
      <w:r>
        <w:fldChar w:fldCharType="end"/>
      </w:r>
      <w:r>
        <w:t>)</w:t>
      </w:r>
      <w:r w:rsidRPr="009C0C0D">
        <w:t xml:space="preserve">, the following management </w:t>
      </w:r>
      <w:r>
        <w:t>actions</w:t>
      </w:r>
      <w:r w:rsidRPr="009C0C0D">
        <w:t xml:space="preserve"> are relevant to the analyses and interpretations in this report. </w:t>
      </w:r>
    </w:p>
    <w:p w14:paraId="6EA8437F" w14:textId="02B19296" w:rsidR="00BB6D22" w:rsidRPr="00964B7F" w:rsidRDefault="00BB6D22" w:rsidP="00BB6D22">
      <w:pPr>
        <w:rPr>
          <w:b/>
          <w:color w:val="44546A" w:themeColor="text2"/>
          <w:sz w:val="26"/>
          <w:szCs w:val="26"/>
        </w:rPr>
      </w:pPr>
      <w:r w:rsidRPr="00964B7F">
        <w:rPr>
          <w:b/>
          <w:color w:val="44546A" w:themeColor="text2"/>
          <w:sz w:val="26"/>
          <w:szCs w:val="26"/>
        </w:rPr>
        <w:t xml:space="preserve">Other watering </w:t>
      </w:r>
      <w:r>
        <w:rPr>
          <w:b/>
          <w:color w:val="44546A" w:themeColor="text2"/>
          <w:sz w:val="26"/>
          <w:szCs w:val="26"/>
        </w:rPr>
        <w:t xml:space="preserve">and management </w:t>
      </w:r>
      <w:r w:rsidRPr="00964B7F">
        <w:rPr>
          <w:b/>
          <w:color w:val="44546A" w:themeColor="text2"/>
          <w:sz w:val="26"/>
          <w:szCs w:val="26"/>
        </w:rPr>
        <w:t xml:space="preserve">activities in the </w:t>
      </w:r>
      <w:r w:rsidR="00FE3EAD">
        <w:rPr>
          <w:b/>
          <w:color w:val="44546A" w:themeColor="text2"/>
          <w:sz w:val="26"/>
          <w:szCs w:val="26"/>
        </w:rPr>
        <w:t>Lower Murray</w:t>
      </w:r>
      <w:r w:rsidR="00FE3EAD" w:rsidRPr="00964B7F">
        <w:rPr>
          <w:b/>
          <w:color w:val="44546A" w:themeColor="text2"/>
          <w:sz w:val="26"/>
          <w:szCs w:val="26"/>
        </w:rPr>
        <w:t xml:space="preserve"> </w:t>
      </w:r>
    </w:p>
    <w:p w14:paraId="48324437" w14:textId="4DB5DA22" w:rsidR="00BB6D22" w:rsidRPr="00964B7F" w:rsidRDefault="00BB6D22" w:rsidP="00BB6D22">
      <w:pPr>
        <w:rPr>
          <w:i/>
          <w:sz w:val="24"/>
          <w:szCs w:val="24"/>
        </w:rPr>
      </w:pPr>
      <w:r>
        <w:rPr>
          <w:b/>
          <w:i/>
          <w:color w:val="44546A" w:themeColor="text2"/>
          <w:sz w:val="24"/>
          <w:szCs w:val="24"/>
        </w:rPr>
        <w:t>Manipulation</w:t>
      </w:r>
      <w:r w:rsidRPr="00964B7F">
        <w:rPr>
          <w:b/>
          <w:i/>
          <w:color w:val="44546A" w:themeColor="text2"/>
          <w:sz w:val="24"/>
          <w:szCs w:val="24"/>
        </w:rPr>
        <w:t xml:space="preserve"> of water levels in </w:t>
      </w:r>
      <w:r w:rsidR="005732F4">
        <w:rPr>
          <w:b/>
          <w:i/>
          <w:color w:val="44546A" w:themeColor="text2"/>
          <w:sz w:val="24"/>
          <w:szCs w:val="24"/>
        </w:rPr>
        <w:t>Weir P</w:t>
      </w:r>
      <w:r w:rsidRPr="00964B7F">
        <w:rPr>
          <w:b/>
          <w:i/>
          <w:color w:val="44546A" w:themeColor="text2"/>
          <w:sz w:val="24"/>
          <w:szCs w:val="24"/>
        </w:rPr>
        <w:t>ools</w:t>
      </w:r>
      <w:r w:rsidR="005732F4">
        <w:rPr>
          <w:b/>
          <w:i/>
          <w:color w:val="44546A" w:themeColor="text2"/>
          <w:sz w:val="24"/>
          <w:szCs w:val="24"/>
        </w:rPr>
        <w:t xml:space="preserve"> 2 and 6</w:t>
      </w:r>
      <w:r w:rsidRPr="00964B7F">
        <w:rPr>
          <w:b/>
          <w:i/>
          <w:color w:val="44546A" w:themeColor="text2"/>
          <w:sz w:val="24"/>
          <w:szCs w:val="24"/>
        </w:rPr>
        <w:t xml:space="preserve"> </w:t>
      </w:r>
    </w:p>
    <w:p w14:paraId="235F0049" w14:textId="57E5946F" w:rsidR="005732F4" w:rsidRDefault="005732F4" w:rsidP="005732F4">
      <w:pPr>
        <w:rPr>
          <w:lang w:val="en-US"/>
        </w:rPr>
      </w:pPr>
      <w:r>
        <w:rPr>
          <w:lang w:val="en-US"/>
        </w:rPr>
        <w:t>Raising of Weir Pool 2 occurred between early August and mid October 2019. Water levels within were raised to a maximum of 0.50 above NPL in August/September before undergoing a drawdown in late September</w:t>
      </w:r>
      <w:r w:rsidRPr="0065683B">
        <w:rPr>
          <w:lang w:val="en-US"/>
        </w:rPr>
        <w:t xml:space="preserve"> </w:t>
      </w:r>
      <w:r>
        <w:rPr>
          <w:lang w:val="en-US"/>
        </w:rPr>
        <w:t xml:space="preserve">(Figure B1). </w:t>
      </w:r>
      <w:r w:rsidR="001027C1">
        <w:rPr>
          <w:lang w:val="en-US"/>
        </w:rPr>
        <w:t xml:space="preserve">Raising of Weir Pool 6 commenced in early August, but curtailed as flow to South Australia declined. </w:t>
      </w:r>
      <w:r>
        <w:rPr>
          <w:lang w:val="en-US"/>
        </w:rPr>
        <w:t xml:space="preserve">Approximately </w:t>
      </w:r>
      <w:r w:rsidR="001027C1" w:rsidRPr="001027C1">
        <w:rPr>
          <w:highlight w:val="yellow"/>
          <w:lang w:val="en-US"/>
        </w:rPr>
        <w:t>X</w:t>
      </w:r>
      <w:r>
        <w:rPr>
          <w:lang w:val="en-US"/>
        </w:rPr>
        <w:t xml:space="preserve"> GL of Commonwealth environmental water was delivered to account for losses (e.g. evaporation) during the manipulation of Weir Pools 2 and 5 (source, CEWO).</w:t>
      </w:r>
    </w:p>
    <w:p w14:paraId="42E81289" w14:textId="7EAF1CC7" w:rsidR="00BB6D22" w:rsidRDefault="00C125CE" w:rsidP="005732F4">
      <w:pPr>
        <w:rPr>
          <w:lang w:val="en-US"/>
        </w:rPr>
      </w:pPr>
      <w:r w:rsidRPr="00C125CE">
        <w:rPr>
          <w:noProof/>
          <w:lang w:eastAsia="en-AU"/>
        </w:rPr>
        <w:drawing>
          <wp:inline distT="0" distB="0" distL="0" distR="0" wp14:anchorId="62738785" wp14:editId="04A8E59D">
            <wp:extent cx="5730189" cy="3083442"/>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7627" b="3902"/>
                    <a:stretch/>
                  </pic:blipFill>
                  <pic:spPr bwMode="auto">
                    <a:xfrm>
                      <a:off x="0" y="0"/>
                      <a:ext cx="5731510" cy="3084153"/>
                    </a:xfrm>
                    <a:prstGeom prst="rect">
                      <a:avLst/>
                    </a:prstGeom>
                    <a:noFill/>
                    <a:ln>
                      <a:noFill/>
                    </a:ln>
                    <a:extLst>
                      <a:ext uri="{53640926-AAD7-44D8-BBD7-CCE9431645EC}">
                        <a14:shadowObscured xmlns:a14="http://schemas.microsoft.com/office/drawing/2010/main"/>
                      </a:ext>
                    </a:extLst>
                  </pic:spPr>
                </pic:pic>
              </a:graphicData>
            </a:graphic>
          </wp:inline>
        </w:drawing>
      </w:r>
    </w:p>
    <w:p w14:paraId="5C1BDC3F" w14:textId="7261AB29" w:rsidR="00BB6D22" w:rsidRDefault="008849C5" w:rsidP="00782239">
      <w:pPr>
        <w:pStyle w:val="Captions"/>
        <w:rPr>
          <w:color w:val="44546A" w:themeColor="text2"/>
          <w:sz w:val="26"/>
          <w:szCs w:val="26"/>
        </w:rPr>
      </w:pPr>
      <w:r>
        <w:t>Figure B</w:t>
      </w:r>
      <w:r w:rsidR="005732F4">
        <w:t>1</w:t>
      </w:r>
      <w:r w:rsidR="00BB6D22">
        <w:t xml:space="preserve">. Water levels </w:t>
      </w:r>
      <w:r w:rsidR="00BB6D22" w:rsidRPr="007F2CBC">
        <w:t xml:space="preserve">in </w:t>
      </w:r>
      <w:r w:rsidR="00DE6DCA">
        <w:t>the Lock</w:t>
      </w:r>
      <w:r w:rsidR="00DF0F55">
        <w:t xml:space="preserve"> </w:t>
      </w:r>
      <w:r w:rsidR="00DE6DCA">
        <w:t xml:space="preserve">2 </w:t>
      </w:r>
      <w:r w:rsidR="00F47935">
        <w:t>and</w:t>
      </w:r>
      <w:r w:rsidR="00DE6DCA">
        <w:t xml:space="preserve"> 6 weir pools </w:t>
      </w:r>
      <w:r w:rsidR="004B3F4E">
        <w:t>in</w:t>
      </w:r>
      <w:r w:rsidR="00DF0F55">
        <w:t xml:space="preserve"> </w:t>
      </w:r>
      <w:r w:rsidR="004B3F4E">
        <w:t>201</w:t>
      </w:r>
      <w:r w:rsidR="00C935AC">
        <w:t>9</w:t>
      </w:r>
      <w:r w:rsidR="004B3F4E">
        <w:t>-</w:t>
      </w:r>
      <w:r w:rsidR="00C935AC">
        <w:t>20</w:t>
      </w:r>
      <w:r w:rsidR="00BB6D22" w:rsidRPr="00B15AF7">
        <w:t>, showing</w:t>
      </w:r>
      <w:r w:rsidR="00BB6D22">
        <w:t xml:space="preserve"> weir pool manipulations (DEW</w:t>
      </w:r>
      <w:r w:rsidR="00BB6D22" w:rsidRPr="00D94F35">
        <w:t xml:space="preserve">). Water levels are measured at </w:t>
      </w:r>
      <w:r w:rsidR="00A410A4" w:rsidRPr="00D94F35">
        <w:t>Lock 2 US (A4260518)</w:t>
      </w:r>
      <w:r w:rsidR="00A410A4">
        <w:t xml:space="preserve"> + 6.1 m AHD</w:t>
      </w:r>
      <w:r w:rsidR="00A410A4" w:rsidRPr="00D94F35">
        <w:t xml:space="preserve"> and Lock 6 US (A4260510)</w:t>
      </w:r>
      <w:r w:rsidR="00A410A4">
        <w:t xml:space="preserve"> + 19.25 m AHD</w:t>
      </w:r>
      <w:r w:rsidR="00A410A4" w:rsidRPr="00D94F35">
        <w:t xml:space="preserve"> sites.</w:t>
      </w:r>
    </w:p>
    <w:p w14:paraId="112D7B32" w14:textId="77777777" w:rsidR="00731D0A" w:rsidRDefault="00731D0A">
      <w:pPr>
        <w:spacing w:before="0" w:after="160" w:line="259" w:lineRule="auto"/>
        <w:jc w:val="left"/>
        <w:rPr>
          <w:b/>
          <w:i/>
          <w:color w:val="44546A" w:themeColor="text2"/>
          <w:sz w:val="24"/>
          <w:szCs w:val="24"/>
        </w:rPr>
      </w:pPr>
      <w:r>
        <w:rPr>
          <w:b/>
          <w:i/>
          <w:color w:val="44546A" w:themeColor="text2"/>
          <w:sz w:val="24"/>
          <w:szCs w:val="24"/>
        </w:rPr>
        <w:br w:type="page"/>
      </w:r>
    </w:p>
    <w:p w14:paraId="0E286B59" w14:textId="77777777" w:rsidR="00A74C62" w:rsidRDefault="00A74C62">
      <w:pPr>
        <w:spacing w:before="0" w:after="160" w:line="259" w:lineRule="auto"/>
        <w:jc w:val="left"/>
        <w:rPr>
          <w:b/>
          <w:color w:val="44546A" w:themeColor="text2"/>
          <w:sz w:val="26"/>
          <w:szCs w:val="26"/>
        </w:rPr>
        <w:sectPr w:rsidR="00A74C62" w:rsidSect="00AA75E1">
          <w:pgSz w:w="11906" w:h="16838"/>
          <w:pgMar w:top="1440" w:right="1440" w:bottom="1440" w:left="1440" w:header="709" w:footer="709" w:gutter="0"/>
          <w:cols w:space="708"/>
          <w:docGrid w:linePitch="360"/>
        </w:sectPr>
      </w:pPr>
    </w:p>
    <w:p w14:paraId="6A60109B" w14:textId="0D505D09" w:rsidR="00BB6D22" w:rsidRPr="00171687" w:rsidRDefault="00BB6D22" w:rsidP="00BB6D22">
      <w:pPr>
        <w:rPr>
          <w:b/>
          <w:color w:val="44546A" w:themeColor="text2"/>
          <w:sz w:val="26"/>
          <w:szCs w:val="26"/>
        </w:rPr>
      </w:pPr>
      <w:r w:rsidRPr="00171687">
        <w:rPr>
          <w:b/>
          <w:color w:val="44546A" w:themeColor="text2"/>
          <w:sz w:val="26"/>
          <w:szCs w:val="26"/>
        </w:rPr>
        <w:lastRenderedPageBreak/>
        <w:t xml:space="preserve">Watering </w:t>
      </w:r>
      <w:r>
        <w:rPr>
          <w:b/>
          <w:color w:val="44546A" w:themeColor="text2"/>
          <w:sz w:val="26"/>
          <w:szCs w:val="26"/>
        </w:rPr>
        <w:t xml:space="preserve">and management </w:t>
      </w:r>
      <w:r w:rsidRPr="00171687">
        <w:rPr>
          <w:b/>
          <w:color w:val="44546A" w:themeColor="text2"/>
          <w:sz w:val="26"/>
          <w:szCs w:val="26"/>
        </w:rPr>
        <w:t xml:space="preserve">activities </w:t>
      </w:r>
      <w:r>
        <w:rPr>
          <w:b/>
          <w:color w:val="44546A" w:themeColor="text2"/>
          <w:sz w:val="26"/>
          <w:szCs w:val="26"/>
        </w:rPr>
        <w:t>outside of</w:t>
      </w:r>
      <w:r w:rsidRPr="00171687">
        <w:rPr>
          <w:b/>
          <w:color w:val="44546A" w:themeColor="text2"/>
          <w:sz w:val="26"/>
          <w:szCs w:val="26"/>
        </w:rPr>
        <w:t xml:space="preserve"> the </w:t>
      </w:r>
      <w:r w:rsidR="00FE3EAD">
        <w:rPr>
          <w:b/>
          <w:color w:val="44546A" w:themeColor="text2"/>
          <w:sz w:val="26"/>
          <w:szCs w:val="26"/>
        </w:rPr>
        <w:t>Lower Murray</w:t>
      </w:r>
      <w:r w:rsidR="00FE3EAD" w:rsidRPr="00171687">
        <w:rPr>
          <w:b/>
          <w:color w:val="44546A" w:themeColor="text2"/>
          <w:sz w:val="26"/>
          <w:szCs w:val="26"/>
        </w:rPr>
        <w:t xml:space="preserve"> </w:t>
      </w:r>
    </w:p>
    <w:p w14:paraId="0269EAD2" w14:textId="44169E25" w:rsidR="00BB6D22" w:rsidRPr="00B32316" w:rsidRDefault="00BB6D22" w:rsidP="00BB6D22">
      <w:pPr>
        <w:rPr>
          <w:b/>
          <w:i/>
          <w:color w:val="44546A" w:themeColor="text2"/>
          <w:sz w:val="24"/>
          <w:szCs w:val="24"/>
        </w:rPr>
      </w:pPr>
      <w:r w:rsidRPr="00B32316">
        <w:rPr>
          <w:b/>
          <w:i/>
          <w:color w:val="44546A" w:themeColor="text2"/>
          <w:sz w:val="24"/>
          <w:szCs w:val="24"/>
        </w:rPr>
        <w:t>M</w:t>
      </w:r>
      <w:r w:rsidR="00337C1F" w:rsidRPr="00B32316">
        <w:rPr>
          <w:b/>
          <w:i/>
          <w:color w:val="44546A" w:themeColor="text2"/>
          <w:sz w:val="24"/>
          <w:szCs w:val="24"/>
        </w:rPr>
        <w:t xml:space="preserve">anipulation of water levels in </w:t>
      </w:r>
      <w:r w:rsidR="00CF1A5D">
        <w:rPr>
          <w:b/>
          <w:i/>
          <w:color w:val="44546A" w:themeColor="text2"/>
          <w:sz w:val="24"/>
          <w:szCs w:val="24"/>
        </w:rPr>
        <w:t xml:space="preserve">Weir Pools </w:t>
      </w:r>
      <w:r w:rsidR="00CF1A5D" w:rsidRPr="00CF1A5D">
        <w:rPr>
          <w:b/>
          <w:i/>
          <w:color w:val="44546A" w:themeColor="text2"/>
          <w:sz w:val="24"/>
          <w:szCs w:val="24"/>
          <w:highlight w:val="yellow"/>
        </w:rPr>
        <w:t>X, X, X and X</w:t>
      </w:r>
      <w:r w:rsidRPr="00B32316">
        <w:rPr>
          <w:b/>
          <w:i/>
          <w:color w:val="44546A" w:themeColor="text2"/>
          <w:sz w:val="24"/>
          <w:szCs w:val="24"/>
        </w:rPr>
        <w:t xml:space="preserve"> </w:t>
      </w:r>
    </w:p>
    <w:p w14:paraId="3A109418" w14:textId="2E5B1C91" w:rsidR="00337C1F" w:rsidRDefault="00CF1A5D" w:rsidP="00337C1F">
      <w:r w:rsidRPr="00CF1A5D">
        <w:rPr>
          <w:highlight w:val="yellow"/>
        </w:rPr>
        <w:t>Info to be added once available</w:t>
      </w:r>
    </w:p>
    <w:p w14:paraId="4CCED453" w14:textId="21940B1A" w:rsidR="00337C1F" w:rsidRDefault="008849C5" w:rsidP="00782239">
      <w:pPr>
        <w:pStyle w:val="Captions"/>
      </w:pPr>
      <w:r>
        <w:t>Table B</w:t>
      </w:r>
      <w:r w:rsidR="00CF1A5D">
        <w:t>2</w:t>
      </w:r>
      <w:r w:rsidR="00337C1F">
        <w:t>.</w:t>
      </w:r>
      <w:r w:rsidR="004E1F7E">
        <w:t xml:space="preserve"> </w:t>
      </w:r>
      <w:r w:rsidR="00CF1A5D" w:rsidRPr="00CF1A5D">
        <w:t>Timing of water manipulation actions for weir pools</w:t>
      </w:r>
      <w:r w:rsidR="00CF1A5D">
        <w:t xml:space="preserve"> upstream of the Lower Murray Selected Area during 2019-20</w:t>
      </w:r>
      <w:r w:rsidR="00CF1A5D" w:rsidRPr="00CF1A5D">
        <w:t xml:space="preserve"> (source, MDBA). </w:t>
      </w:r>
      <w:r w:rsidR="00C00263">
        <w:t>NPL = normal pool level, FSL = full supply level.</w:t>
      </w:r>
      <w:r w:rsidR="00716167">
        <w:t xml:space="preserve"> *indicates years when Commonwealth environmental water accounted for losses.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841"/>
        <w:gridCol w:w="2123"/>
        <w:gridCol w:w="2124"/>
        <w:gridCol w:w="1794"/>
      </w:tblGrid>
      <w:tr w:rsidR="007D287C" w:rsidRPr="00040579" w14:paraId="7D15FED2" w14:textId="77777777" w:rsidTr="00CF1A5D">
        <w:trPr>
          <w:trHeight w:val="397"/>
          <w:tblHeader/>
        </w:trPr>
        <w:tc>
          <w:tcPr>
            <w:tcW w:w="1134" w:type="dxa"/>
            <w:vMerge w:val="restart"/>
            <w:vAlign w:val="center"/>
          </w:tcPr>
          <w:p w14:paraId="290E27CC" w14:textId="77777777" w:rsidR="007D287C" w:rsidRPr="00040579" w:rsidRDefault="007D287C" w:rsidP="007D287C">
            <w:pPr>
              <w:contextualSpacing/>
              <w:jc w:val="center"/>
              <w:rPr>
                <w:sz w:val="19"/>
                <w:szCs w:val="19"/>
              </w:rPr>
            </w:pPr>
            <w:r w:rsidRPr="00040579">
              <w:rPr>
                <w:sz w:val="19"/>
                <w:szCs w:val="19"/>
              </w:rPr>
              <w:t>Year</w:t>
            </w:r>
          </w:p>
        </w:tc>
        <w:tc>
          <w:tcPr>
            <w:tcW w:w="7882" w:type="dxa"/>
            <w:gridSpan w:val="4"/>
            <w:vAlign w:val="center"/>
          </w:tcPr>
          <w:p w14:paraId="447CA6C0" w14:textId="2E293B19" w:rsidR="007D287C" w:rsidRPr="00040579" w:rsidRDefault="007D287C" w:rsidP="007D287C">
            <w:pPr>
              <w:contextualSpacing/>
              <w:jc w:val="center"/>
              <w:rPr>
                <w:sz w:val="19"/>
                <w:szCs w:val="19"/>
              </w:rPr>
            </w:pPr>
            <w:r w:rsidRPr="00040579">
              <w:rPr>
                <w:sz w:val="19"/>
                <w:szCs w:val="19"/>
              </w:rPr>
              <w:t>Weir pool</w:t>
            </w:r>
          </w:p>
        </w:tc>
      </w:tr>
      <w:tr w:rsidR="007D287C" w:rsidRPr="00040579" w14:paraId="3CB133C9" w14:textId="77777777" w:rsidTr="00CF1A5D">
        <w:trPr>
          <w:trHeight w:val="397"/>
          <w:tblHeader/>
        </w:trPr>
        <w:tc>
          <w:tcPr>
            <w:tcW w:w="1134" w:type="dxa"/>
            <w:vMerge/>
            <w:vAlign w:val="center"/>
          </w:tcPr>
          <w:p w14:paraId="60ABF099" w14:textId="77777777" w:rsidR="007D287C" w:rsidRPr="00040579" w:rsidRDefault="007D287C" w:rsidP="007D287C">
            <w:pPr>
              <w:contextualSpacing/>
              <w:jc w:val="center"/>
              <w:rPr>
                <w:sz w:val="19"/>
                <w:szCs w:val="19"/>
              </w:rPr>
            </w:pPr>
          </w:p>
        </w:tc>
        <w:tc>
          <w:tcPr>
            <w:tcW w:w="1841" w:type="dxa"/>
            <w:vAlign w:val="center"/>
          </w:tcPr>
          <w:p w14:paraId="3F39FA0B" w14:textId="023307E7" w:rsidR="007D287C" w:rsidRPr="00040579" w:rsidRDefault="00CF1A5D" w:rsidP="007D287C">
            <w:pPr>
              <w:contextualSpacing/>
              <w:jc w:val="center"/>
              <w:rPr>
                <w:sz w:val="19"/>
                <w:szCs w:val="19"/>
              </w:rPr>
            </w:pPr>
            <w:r>
              <w:rPr>
                <w:sz w:val="19"/>
                <w:szCs w:val="19"/>
              </w:rPr>
              <w:t>7</w:t>
            </w:r>
          </w:p>
        </w:tc>
        <w:tc>
          <w:tcPr>
            <w:tcW w:w="2123" w:type="dxa"/>
            <w:vAlign w:val="center"/>
          </w:tcPr>
          <w:p w14:paraId="2E3A5762" w14:textId="61E9D020" w:rsidR="007D287C" w:rsidRPr="00040579" w:rsidRDefault="007D287C" w:rsidP="007D287C">
            <w:pPr>
              <w:contextualSpacing/>
              <w:jc w:val="center"/>
              <w:rPr>
                <w:sz w:val="19"/>
                <w:szCs w:val="19"/>
              </w:rPr>
            </w:pPr>
            <w:r w:rsidRPr="00040579">
              <w:rPr>
                <w:sz w:val="19"/>
                <w:szCs w:val="19"/>
              </w:rPr>
              <w:t>8</w:t>
            </w:r>
          </w:p>
        </w:tc>
        <w:tc>
          <w:tcPr>
            <w:tcW w:w="2124" w:type="dxa"/>
            <w:vAlign w:val="center"/>
          </w:tcPr>
          <w:p w14:paraId="0F3706D9" w14:textId="61E24725" w:rsidR="007D287C" w:rsidRPr="00040579" w:rsidRDefault="007D287C" w:rsidP="007D287C">
            <w:pPr>
              <w:contextualSpacing/>
              <w:jc w:val="center"/>
              <w:rPr>
                <w:sz w:val="19"/>
                <w:szCs w:val="19"/>
              </w:rPr>
            </w:pPr>
            <w:r w:rsidRPr="00040579">
              <w:rPr>
                <w:sz w:val="19"/>
                <w:szCs w:val="19"/>
              </w:rPr>
              <w:t>9</w:t>
            </w:r>
          </w:p>
        </w:tc>
        <w:tc>
          <w:tcPr>
            <w:tcW w:w="1794" w:type="dxa"/>
            <w:vAlign w:val="center"/>
          </w:tcPr>
          <w:p w14:paraId="4D0E67CE" w14:textId="40D04962" w:rsidR="007D287C" w:rsidRPr="00040579" w:rsidRDefault="007D287C" w:rsidP="007D287C">
            <w:pPr>
              <w:contextualSpacing/>
              <w:jc w:val="center"/>
              <w:rPr>
                <w:sz w:val="19"/>
                <w:szCs w:val="19"/>
              </w:rPr>
            </w:pPr>
            <w:r w:rsidRPr="00040579">
              <w:rPr>
                <w:sz w:val="19"/>
                <w:szCs w:val="19"/>
              </w:rPr>
              <w:t>15</w:t>
            </w:r>
          </w:p>
        </w:tc>
      </w:tr>
      <w:tr w:rsidR="00C00263" w:rsidRPr="00040579" w14:paraId="664938FA" w14:textId="77777777" w:rsidTr="00CF1A5D">
        <w:trPr>
          <w:trHeight w:val="397"/>
        </w:trPr>
        <w:tc>
          <w:tcPr>
            <w:tcW w:w="1134" w:type="dxa"/>
          </w:tcPr>
          <w:p w14:paraId="040919BC" w14:textId="17B1ACC5" w:rsidR="00C00263" w:rsidRPr="00040579" w:rsidRDefault="00CF1A5D" w:rsidP="00C00263">
            <w:pPr>
              <w:contextualSpacing/>
              <w:rPr>
                <w:sz w:val="19"/>
                <w:szCs w:val="19"/>
              </w:rPr>
            </w:pPr>
            <w:r>
              <w:rPr>
                <w:sz w:val="19"/>
                <w:szCs w:val="19"/>
              </w:rPr>
              <w:t>2019-20</w:t>
            </w:r>
          </w:p>
        </w:tc>
        <w:tc>
          <w:tcPr>
            <w:tcW w:w="1841" w:type="dxa"/>
            <w:shd w:val="clear" w:color="auto" w:fill="auto"/>
          </w:tcPr>
          <w:p w14:paraId="6C2D02EF" w14:textId="42AED308" w:rsidR="00C00263" w:rsidRPr="00040579" w:rsidRDefault="00C00263" w:rsidP="001C45CB">
            <w:pPr>
              <w:contextualSpacing/>
              <w:jc w:val="left"/>
              <w:rPr>
                <w:sz w:val="19"/>
                <w:szCs w:val="19"/>
              </w:rPr>
            </w:pPr>
          </w:p>
        </w:tc>
        <w:tc>
          <w:tcPr>
            <w:tcW w:w="2123" w:type="dxa"/>
            <w:shd w:val="clear" w:color="auto" w:fill="auto"/>
          </w:tcPr>
          <w:p w14:paraId="15D66929" w14:textId="51C9B843" w:rsidR="00C00263" w:rsidRPr="00040579" w:rsidRDefault="00C00263" w:rsidP="001C45CB">
            <w:pPr>
              <w:contextualSpacing/>
              <w:jc w:val="left"/>
              <w:rPr>
                <w:sz w:val="19"/>
                <w:szCs w:val="19"/>
              </w:rPr>
            </w:pPr>
          </w:p>
        </w:tc>
        <w:tc>
          <w:tcPr>
            <w:tcW w:w="2124" w:type="dxa"/>
            <w:shd w:val="clear" w:color="auto" w:fill="auto"/>
          </w:tcPr>
          <w:p w14:paraId="5D8D17BE" w14:textId="4D83BBD5" w:rsidR="00C00263" w:rsidRPr="00040579" w:rsidRDefault="00C00263" w:rsidP="001C45CB">
            <w:pPr>
              <w:contextualSpacing/>
              <w:jc w:val="left"/>
              <w:rPr>
                <w:sz w:val="19"/>
                <w:szCs w:val="19"/>
              </w:rPr>
            </w:pPr>
          </w:p>
        </w:tc>
        <w:tc>
          <w:tcPr>
            <w:tcW w:w="1794" w:type="dxa"/>
            <w:shd w:val="clear" w:color="auto" w:fill="auto"/>
          </w:tcPr>
          <w:p w14:paraId="08D4C9AA" w14:textId="4AD0F63F" w:rsidR="00C00263" w:rsidRPr="00040579" w:rsidRDefault="00C00263" w:rsidP="001C45CB">
            <w:pPr>
              <w:contextualSpacing/>
              <w:jc w:val="left"/>
              <w:rPr>
                <w:sz w:val="19"/>
                <w:szCs w:val="19"/>
              </w:rPr>
            </w:pPr>
          </w:p>
        </w:tc>
      </w:tr>
    </w:tbl>
    <w:p w14:paraId="5263E76E" w14:textId="77777777" w:rsidR="00866B07" w:rsidRDefault="00866B07">
      <w:pPr>
        <w:spacing w:before="0" w:after="160" w:line="259" w:lineRule="auto"/>
        <w:jc w:val="left"/>
      </w:pPr>
      <w:r>
        <w:br w:type="page"/>
      </w:r>
    </w:p>
    <w:p w14:paraId="3878B3A1" w14:textId="77777777" w:rsidR="002117A9" w:rsidRDefault="002117A9" w:rsidP="00BB6D22">
      <w:pPr>
        <w:spacing w:before="0" w:after="0"/>
        <w:rPr>
          <w:b/>
          <w:i/>
          <w:color w:val="44546A" w:themeColor="text2"/>
          <w:sz w:val="24"/>
          <w:szCs w:val="24"/>
        </w:rPr>
        <w:sectPr w:rsidR="002117A9">
          <w:pgSz w:w="11906" w:h="16838"/>
          <w:pgMar w:top="1440" w:right="1440" w:bottom="1440" w:left="1440" w:header="708" w:footer="708" w:gutter="0"/>
          <w:cols w:space="708"/>
          <w:docGrid w:linePitch="360"/>
        </w:sectPr>
      </w:pPr>
    </w:p>
    <w:p w14:paraId="353D8CFB" w14:textId="531172BE" w:rsidR="00BB6D22" w:rsidRPr="002117A9" w:rsidRDefault="00A660B6" w:rsidP="00BB6D22">
      <w:pPr>
        <w:spacing w:before="0" w:after="0"/>
        <w:rPr>
          <w:b/>
          <w:i/>
          <w:color w:val="44546A" w:themeColor="text2"/>
          <w:sz w:val="24"/>
          <w:szCs w:val="24"/>
        </w:rPr>
      </w:pPr>
      <w:r>
        <w:rPr>
          <w:b/>
          <w:i/>
          <w:color w:val="44546A" w:themeColor="text2"/>
          <w:sz w:val="24"/>
          <w:szCs w:val="24"/>
        </w:rPr>
        <w:lastRenderedPageBreak/>
        <w:t>Other w</w:t>
      </w:r>
      <w:r w:rsidR="002117A9">
        <w:rPr>
          <w:b/>
          <w:i/>
          <w:color w:val="44546A" w:themeColor="text2"/>
          <w:sz w:val="24"/>
          <w:szCs w:val="24"/>
        </w:rPr>
        <w:t>atering event</w:t>
      </w:r>
      <w:r>
        <w:rPr>
          <w:b/>
          <w:i/>
          <w:color w:val="44546A" w:themeColor="text2"/>
          <w:sz w:val="24"/>
          <w:szCs w:val="24"/>
        </w:rPr>
        <w:t>s and management actions</w:t>
      </w:r>
    </w:p>
    <w:p w14:paraId="22C2260C" w14:textId="77777777" w:rsidR="00AE640F" w:rsidRDefault="00AE640F" w:rsidP="00AE640F">
      <w:r w:rsidRPr="00CF1A5D">
        <w:rPr>
          <w:highlight w:val="yellow"/>
        </w:rPr>
        <w:t>Info to be added once available</w:t>
      </w:r>
    </w:p>
    <w:p w14:paraId="7AD2DD6D" w14:textId="184EE061" w:rsidR="002117A9" w:rsidRDefault="008849C5" w:rsidP="00782239">
      <w:pPr>
        <w:pStyle w:val="Captions"/>
      </w:pPr>
      <w:r>
        <w:t>Table B</w:t>
      </w:r>
      <w:r w:rsidR="00494855">
        <w:t>4</w:t>
      </w:r>
      <w:r w:rsidR="002117A9">
        <w:t xml:space="preserve">. </w:t>
      </w:r>
      <w:r w:rsidR="004E1F7E">
        <w:t xml:space="preserve">Details for </w:t>
      </w:r>
      <w:r w:rsidR="0044035C">
        <w:t xml:space="preserve">upstream </w:t>
      </w:r>
      <w:r w:rsidR="004E1F7E">
        <w:t xml:space="preserve">watering events and management actions supported by environmental water </w:t>
      </w:r>
      <w:r w:rsidR="002D3D7E">
        <w:t xml:space="preserve">(eWater) </w:t>
      </w:r>
      <w:r w:rsidR="00AE640F">
        <w:t>in 2019-20</w:t>
      </w:r>
      <w:r w:rsidR="004E1F7E">
        <w:t xml:space="preserve">. </w:t>
      </w:r>
      <w:r w:rsidR="00155245">
        <w:t xml:space="preserve">CEW = Commonwealth environmental water, TLM = The Living Murray, VEWH = Victorian Environmental Water Holder, IVT = Inter-Valley Transfer, </w:t>
      </w:r>
      <w:r w:rsidR="008A70C9" w:rsidRPr="008A70C9">
        <w:t>NSW DPIE = New South Wales Department of Planning, Industry and Environment</w:t>
      </w:r>
      <w:r w:rsidR="000402DC">
        <w:t>, RMIF = River Murray Increased Flows.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587"/>
        <w:gridCol w:w="9284"/>
        <w:gridCol w:w="1981"/>
      </w:tblGrid>
      <w:tr w:rsidR="00C74C9C" w:rsidRPr="00040579" w14:paraId="7F49AADD" w14:textId="3E104D14" w:rsidTr="00C05B38">
        <w:trPr>
          <w:trHeight w:val="397"/>
          <w:tblHeader/>
        </w:trPr>
        <w:tc>
          <w:tcPr>
            <w:tcW w:w="393" w:type="pct"/>
            <w:vAlign w:val="center"/>
          </w:tcPr>
          <w:p w14:paraId="06859CEE" w14:textId="77777777" w:rsidR="00C74C9C" w:rsidRPr="00040579" w:rsidRDefault="00C74C9C" w:rsidP="002069A2">
            <w:pPr>
              <w:contextualSpacing/>
              <w:jc w:val="center"/>
              <w:rPr>
                <w:sz w:val="19"/>
                <w:szCs w:val="19"/>
              </w:rPr>
            </w:pPr>
            <w:r w:rsidRPr="00040579">
              <w:rPr>
                <w:sz w:val="19"/>
                <w:szCs w:val="19"/>
              </w:rPr>
              <w:t>Year</w:t>
            </w:r>
          </w:p>
        </w:tc>
        <w:tc>
          <w:tcPr>
            <w:tcW w:w="569" w:type="pct"/>
            <w:vAlign w:val="center"/>
          </w:tcPr>
          <w:p w14:paraId="4EE21387" w14:textId="77777777" w:rsidR="00C74C9C" w:rsidRPr="00040579" w:rsidRDefault="00C74C9C" w:rsidP="002069A2">
            <w:pPr>
              <w:contextualSpacing/>
              <w:jc w:val="center"/>
              <w:rPr>
                <w:sz w:val="19"/>
                <w:szCs w:val="19"/>
              </w:rPr>
            </w:pPr>
            <w:r w:rsidRPr="00040579">
              <w:rPr>
                <w:sz w:val="19"/>
                <w:szCs w:val="19"/>
              </w:rPr>
              <w:t>Event</w:t>
            </w:r>
          </w:p>
        </w:tc>
        <w:tc>
          <w:tcPr>
            <w:tcW w:w="3328" w:type="pct"/>
            <w:vAlign w:val="center"/>
          </w:tcPr>
          <w:p w14:paraId="63E97C50" w14:textId="27ABD21E" w:rsidR="00C74C9C" w:rsidRPr="00040579" w:rsidRDefault="00C74C9C" w:rsidP="00F40001">
            <w:pPr>
              <w:contextualSpacing/>
              <w:jc w:val="center"/>
              <w:rPr>
                <w:sz w:val="19"/>
                <w:szCs w:val="19"/>
              </w:rPr>
            </w:pPr>
            <w:r w:rsidRPr="00040579">
              <w:rPr>
                <w:sz w:val="19"/>
                <w:szCs w:val="19"/>
              </w:rPr>
              <w:t>Event description and timing</w:t>
            </w:r>
          </w:p>
        </w:tc>
        <w:tc>
          <w:tcPr>
            <w:tcW w:w="710" w:type="pct"/>
            <w:vAlign w:val="center"/>
          </w:tcPr>
          <w:p w14:paraId="0F53073F" w14:textId="77777777" w:rsidR="00C74C9C" w:rsidRPr="00040579" w:rsidRDefault="00C74C9C" w:rsidP="002069A2">
            <w:pPr>
              <w:contextualSpacing/>
              <w:jc w:val="center"/>
              <w:rPr>
                <w:sz w:val="19"/>
                <w:szCs w:val="19"/>
              </w:rPr>
            </w:pPr>
            <w:r w:rsidRPr="00040579">
              <w:rPr>
                <w:sz w:val="19"/>
                <w:szCs w:val="19"/>
              </w:rPr>
              <w:t>Supporting eWater</w:t>
            </w:r>
          </w:p>
        </w:tc>
      </w:tr>
      <w:tr w:rsidR="00AE640F" w:rsidRPr="00040579" w14:paraId="18A1BFC3" w14:textId="33FEB07D" w:rsidTr="00C05B38">
        <w:trPr>
          <w:trHeight w:val="397"/>
        </w:trPr>
        <w:tc>
          <w:tcPr>
            <w:tcW w:w="393" w:type="pct"/>
            <w:vMerge w:val="restart"/>
          </w:tcPr>
          <w:p w14:paraId="0F6BCC57" w14:textId="474A49E1" w:rsidR="00AE640F" w:rsidRPr="00040579" w:rsidRDefault="00AE640F" w:rsidP="002117A9">
            <w:pPr>
              <w:contextualSpacing/>
              <w:rPr>
                <w:sz w:val="19"/>
                <w:szCs w:val="19"/>
              </w:rPr>
            </w:pPr>
            <w:r>
              <w:rPr>
                <w:sz w:val="19"/>
                <w:szCs w:val="19"/>
              </w:rPr>
              <w:t>2019-20</w:t>
            </w:r>
          </w:p>
        </w:tc>
        <w:tc>
          <w:tcPr>
            <w:tcW w:w="569" w:type="pct"/>
          </w:tcPr>
          <w:p w14:paraId="358AE9B7" w14:textId="47876D22" w:rsidR="00AE640F" w:rsidRPr="00040579" w:rsidRDefault="00AE640F" w:rsidP="002117A9">
            <w:pPr>
              <w:contextualSpacing/>
              <w:rPr>
                <w:sz w:val="19"/>
                <w:szCs w:val="19"/>
              </w:rPr>
            </w:pPr>
          </w:p>
        </w:tc>
        <w:tc>
          <w:tcPr>
            <w:tcW w:w="3328" w:type="pct"/>
          </w:tcPr>
          <w:p w14:paraId="62D85316" w14:textId="2DB6592A" w:rsidR="00AE640F" w:rsidRPr="00040579" w:rsidRDefault="00AE640F" w:rsidP="000402DC">
            <w:pPr>
              <w:contextualSpacing/>
              <w:rPr>
                <w:sz w:val="19"/>
                <w:szCs w:val="19"/>
              </w:rPr>
            </w:pPr>
          </w:p>
        </w:tc>
        <w:tc>
          <w:tcPr>
            <w:tcW w:w="710" w:type="pct"/>
          </w:tcPr>
          <w:p w14:paraId="1FF86E07" w14:textId="359845B1" w:rsidR="00AE640F" w:rsidRPr="00040579" w:rsidRDefault="00AE640F" w:rsidP="003D2C15">
            <w:pPr>
              <w:contextualSpacing/>
              <w:rPr>
                <w:sz w:val="19"/>
                <w:szCs w:val="19"/>
              </w:rPr>
            </w:pPr>
          </w:p>
        </w:tc>
      </w:tr>
      <w:tr w:rsidR="00AE640F" w:rsidRPr="00040579" w14:paraId="60B3E8D2" w14:textId="77777777" w:rsidTr="00C05B38">
        <w:trPr>
          <w:trHeight w:val="397"/>
        </w:trPr>
        <w:tc>
          <w:tcPr>
            <w:tcW w:w="393" w:type="pct"/>
            <w:vMerge/>
          </w:tcPr>
          <w:p w14:paraId="1AC44773" w14:textId="77777777" w:rsidR="00AE640F" w:rsidRPr="00040579" w:rsidRDefault="00AE640F" w:rsidP="003A38EC">
            <w:pPr>
              <w:contextualSpacing/>
              <w:rPr>
                <w:sz w:val="19"/>
                <w:szCs w:val="19"/>
              </w:rPr>
            </w:pPr>
          </w:p>
        </w:tc>
        <w:tc>
          <w:tcPr>
            <w:tcW w:w="569" w:type="pct"/>
          </w:tcPr>
          <w:p w14:paraId="76F5CCC2" w14:textId="273EF303" w:rsidR="00AE640F" w:rsidRPr="00040579" w:rsidRDefault="00AE640F" w:rsidP="003A38EC">
            <w:pPr>
              <w:contextualSpacing/>
              <w:rPr>
                <w:sz w:val="19"/>
                <w:szCs w:val="19"/>
              </w:rPr>
            </w:pPr>
          </w:p>
        </w:tc>
        <w:tc>
          <w:tcPr>
            <w:tcW w:w="3328" w:type="pct"/>
          </w:tcPr>
          <w:p w14:paraId="4EBD2157" w14:textId="1469506C" w:rsidR="00AE640F" w:rsidRPr="00040579" w:rsidRDefault="00AE640F" w:rsidP="00C751D3">
            <w:pPr>
              <w:contextualSpacing/>
              <w:rPr>
                <w:sz w:val="19"/>
                <w:szCs w:val="19"/>
              </w:rPr>
            </w:pPr>
          </w:p>
        </w:tc>
        <w:tc>
          <w:tcPr>
            <w:tcW w:w="710" w:type="pct"/>
          </w:tcPr>
          <w:p w14:paraId="48B4F1FA" w14:textId="31729921" w:rsidR="00AE640F" w:rsidRPr="00040579" w:rsidRDefault="00AE640F" w:rsidP="008A70C9">
            <w:pPr>
              <w:contextualSpacing/>
              <w:rPr>
                <w:sz w:val="19"/>
                <w:szCs w:val="19"/>
              </w:rPr>
            </w:pPr>
          </w:p>
        </w:tc>
      </w:tr>
      <w:tr w:rsidR="00AE640F" w:rsidRPr="00040579" w14:paraId="33B31C46" w14:textId="77777777" w:rsidTr="00C05B38">
        <w:trPr>
          <w:trHeight w:val="397"/>
        </w:trPr>
        <w:tc>
          <w:tcPr>
            <w:tcW w:w="393" w:type="pct"/>
            <w:vMerge/>
          </w:tcPr>
          <w:p w14:paraId="73A72F96" w14:textId="77777777" w:rsidR="00AE640F" w:rsidRPr="00040579" w:rsidRDefault="00AE640F" w:rsidP="003A38EC">
            <w:pPr>
              <w:contextualSpacing/>
              <w:rPr>
                <w:sz w:val="19"/>
                <w:szCs w:val="19"/>
              </w:rPr>
            </w:pPr>
          </w:p>
        </w:tc>
        <w:tc>
          <w:tcPr>
            <w:tcW w:w="569" w:type="pct"/>
          </w:tcPr>
          <w:p w14:paraId="6FD98E97" w14:textId="77777777" w:rsidR="00AE640F" w:rsidRPr="00040579" w:rsidRDefault="00AE640F" w:rsidP="003A38EC">
            <w:pPr>
              <w:contextualSpacing/>
              <w:rPr>
                <w:sz w:val="19"/>
                <w:szCs w:val="19"/>
              </w:rPr>
            </w:pPr>
          </w:p>
        </w:tc>
        <w:tc>
          <w:tcPr>
            <w:tcW w:w="3328" w:type="pct"/>
          </w:tcPr>
          <w:p w14:paraId="084035DD" w14:textId="77777777" w:rsidR="00AE640F" w:rsidRPr="00040579" w:rsidRDefault="00AE640F" w:rsidP="00C751D3">
            <w:pPr>
              <w:contextualSpacing/>
              <w:rPr>
                <w:sz w:val="19"/>
                <w:szCs w:val="19"/>
              </w:rPr>
            </w:pPr>
          </w:p>
        </w:tc>
        <w:tc>
          <w:tcPr>
            <w:tcW w:w="710" w:type="pct"/>
          </w:tcPr>
          <w:p w14:paraId="225F0E44" w14:textId="77777777" w:rsidR="00AE640F" w:rsidRPr="00040579" w:rsidRDefault="00AE640F" w:rsidP="008A70C9">
            <w:pPr>
              <w:contextualSpacing/>
              <w:rPr>
                <w:sz w:val="19"/>
                <w:szCs w:val="19"/>
              </w:rPr>
            </w:pPr>
          </w:p>
        </w:tc>
      </w:tr>
      <w:tr w:rsidR="00AE640F" w:rsidRPr="00040579" w14:paraId="34EF6801" w14:textId="77777777" w:rsidTr="00C05B38">
        <w:trPr>
          <w:trHeight w:val="397"/>
        </w:trPr>
        <w:tc>
          <w:tcPr>
            <w:tcW w:w="393" w:type="pct"/>
            <w:vMerge/>
          </w:tcPr>
          <w:p w14:paraId="0894B8D8" w14:textId="77777777" w:rsidR="00AE640F" w:rsidRPr="00040579" w:rsidRDefault="00AE640F" w:rsidP="003A38EC">
            <w:pPr>
              <w:contextualSpacing/>
              <w:rPr>
                <w:sz w:val="19"/>
                <w:szCs w:val="19"/>
              </w:rPr>
            </w:pPr>
          </w:p>
        </w:tc>
        <w:tc>
          <w:tcPr>
            <w:tcW w:w="569" w:type="pct"/>
          </w:tcPr>
          <w:p w14:paraId="4C83E7EC" w14:textId="77777777" w:rsidR="00AE640F" w:rsidRPr="00040579" w:rsidRDefault="00AE640F" w:rsidP="003A38EC">
            <w:pPr>
              <w:contextualSpacing/>
              <w:rPr>
                <w:sz w:val="19"/>
                <w:szCs w:val="19"/>
              </w:rPr>
            </w:pPr>
          </w:p>
        </w:tc>
        <w:tc>
          <w:tcPr>
            <w:tcW w:w="3328" w:type="pct"/>
          </w:tcPr>
          <w:p w14:paraId="7B651E13" w14:textId="77777777" w:rsidR="00AE640F" w:rsidRPr="00040579" w:rsidRDefault="00AE640F" w:rsidP="00C751D3">
            <w:pPr>
              <w:contextualSpacing/>
              <w:rPr>
                <w:sz w:val="19"/>
                <w:szCs w:val="19"/>
              </w:rPr>
            </w:pPr>
          </w:p>
        </w:tc>
        <w:tc>
          <w:tcPr>
            <w:tcW w:w="710" w:type="pct"/>
          </w:tcPr>
          <w:p w14:paraId="713FBAD5" w14:textId="77777777" w:rsidR="00AE640F" w:rsidRPr="00040579" w:rsidRDefault="00AE640F" w:rsidP="008A70C9">
            <w:pPr>
              <w:contextualSpacing/>
              <w:rPr>
                <w:sz w:val="19"/>
                <w:szCs w:val="19"/>
              </w:rPr>
            </w:pPr>
          </w:p>
        </w:tc>
      </w:tr>
    </w:tbl>
    <w:p w14:paraId="6170D128" w14:textId="77777777" w:rsidR="002117A9" w:rsidRPr="00780E4C" w:rsidRDefault="002117A9" w:rsidP="00BB6D22">
      <w:pPr>
        <w:spacing w:before="0" w:after="0"/>
        <w:rPr>
          <w:i/>
          <w:sz w:val="24"/>
          <w:szCs w:val="24"/>
          <w:highlight w:val="yellow"/>
        </w:rPr>
      </w:pPr>
    </w:p>
    <w:p w14:paraId="728D3C56" w14:textId="77777777" w:rsidR="002117A9" w:rsidRDefault="002117A9" w:rsidP="00BB6D22">
      <w:pPr>
        <w:rPr>
          <w:b/>
          <w:i/>
          <w:color w:val="44546A" w:themeColor="text2"/>
          <w:sz w:val="24"/>
          <w:szCs w:val="24"/>
          <w:highlight w:val="yellow"/>
        </w:rPr>
        <w:sectPr w:rsidR="002117A9" w:rsidSect="002117A9">
          <w:pgSz w:w="16838" w:h="11906" w:orient="landscape"/>
          <w:pgMar w:top="1440" w:right="1440" w:bottom="1440" w:left="1440" w:header="709" w:footer="709" w:gutter="0"/>
          <w:cols w:space="708"/>
          <w:docGrid w:linePitch="360"/>
        </w:sectPr>
      </w:pPr>
    </w:p>
    <w:p w14:paraId="33E703B3" w14:textId="338E8138" w:rsidR="00BB6D22" w:rsidRDefault="00BB6D22" w:rsidP="00BB6D22">
      <w:pPr>
        <w:pStyle w:val="Heading1"/>
        <w:numPr>
          <w:ilvl w:val="0"/>
          <w:numId w:val="0"/>
        </w:numPr>
        <w:ind w:left="851" w:hanging="851"/>
      </w:pPr>
      <w:bookmarkStart w:id="290" w:name="_Toc3558349"/>
      <w:bookmarkStart w:id="291" w:name="_Toc54612612"/>
      <w:r w:rsidRPr="00DF1502">
        <w:lastRenderedPageBreak/>
        <w:t xml:space="preserve">Appendix </w:t>
      </w:r>
      <w:r w:rsidR="008849C5">
        <w:t>C</w:t>
      </w:r>
      <w:r w:rsidRPr="00DF1502">
        <w:t xml:space="preserve">: </w:t>
      </w:r>
      <w:r>
        <w:t>DEW evaluation question</w:t>
      </w:r>
      <w:commentRangeStart w:id="292"/>
      <w:r>
        <w:t>s</w:t>
      </w:r>
      <w:bookmarkEnd w:id="290"/>
      <w:commentRangeEnd w:id="292"/>
      <w:r w:rsidR="007C7B1E">
        <w:rPr>
          <w:rStyle w:val="CommentReference"/>
          <w:rFonts w:eastAsia="Times New Roman" w:cs="Times New Roman"/>
          <w:b w:val="0"/>
          <w:bCs w:val="0"/>
          <w:caps w:val="0"/>
          <w:color w:val="000000"/>
        </w:rPr>
        <w:commentReference w:id="292"/>
      </w:r>
      <w:bookmarkEnd w:id="291"/>
    </w:p>
    <w:p w14:paraId="4085AE96" w14:textId="61C70444" w:rsidR="00BB6D22" w:rsidRDefault="00BB6D22" w:rsidP="00782239">
      <w:pPr>
        <w:pStyle w:val="Captions"/>
      </w:pPr>
      <w:r w:rsidRPr="00D7222B">
        <w:t>T</w:t>
      </w:r>
      <w:r w:rsidR="008849C5">
        <w:t>able C</w:t>
      </w:r>
      <w:r>
        <w:t>1.</w:t>
      </w:r>
      <w:r w:rsidRPr="00D7222B">
        <w:t xml:space="preserve"> </w:t>
      </w:r>
      <w:r>
        <w:t>DEW</w:t>
      </w:r>
      <w:r w:rsidRPr="00D7222B">
        <w:t xml:space="preserve"> short-term (o</w:t>
      </w:r>
      <w:r>
        <w:t xml:space="preserve">ne-year) </w:t>
      </w:r>
      <w:r w:rsidR="00D417C9" w:rsidRPr="00D417C9">
        <w:t xml:space="preserve">and long-term (five-year) </w:t>
      </w:r>
      <w:r>
        <w:t>evaluation questions for CEWO LTIM</w:t>
      </w:r>
      <w:r w:rsidRPr="00D7222B">
        <w:t xml:space="preserve"> indicators. Evaluation questions are </w:t>
      </w:r>
      <w:r>
        <w:t>based on ecological targets from the Long-Term Environmental Watering Plan (LTWP) for the South Australian Murray</w:t>
      </w:r>
      <w:r w:rsidRPr="00867B05">
        <w:t xml:space="preserve"> </w:t>
      </w:r>
      <w:r>
        <w:t>River</w:t>
      </w:r>
      <w:r w:rsidRPr="00D7222B">
        <w:t>.</w:t>
      </w:r>
      <w:r>
        <w:t xml:space="preserve"> DEW</w:t>
      </w:r>
      <w:r w:rsidRPr="00F76FD2">
        <w:t xml:space="preserve"> evaluation questions serve as ‘additional’ questions as there may be some CEWO questions</w:t>
      </w:r>
      <w:r>
        <w:t xml:space="preserve"> that are also relevant to DEW</w:t>
      </w:r>
      <w:r w:rsidRPr="00F76FD2">
        <w:t>’s targets from the LTWP.</w:t>
      </w:r>
      <w:r>
        <w:t xml:space="preserve"> CEW = Commonwealth environmental water</w:t>
      </w:r>
      <w:r w:rsidR="002D3D7E">
        <w:t>; eWater = environmental water</w:t>
      </w:r>
      <w:r w:rsidRPr="000D022A">
        <w:t>.</w:t>
      </w:r>
      <w:r w:rsidR="002344C7" w:rsidRPr="000D022A">
        <w:t xml:space="preserve"> See annual CEWO LTIM LMR evaluation reports for answers to short-term questions for 201</w:t>
      </w:r>
      <w:r w:rsidR="00E05130" w:rsidRPr="000D022A">
        <w:t>5-16</w:t>
      </w:r>
      <w:r w:rsidR="002344C7" w:rsidRPr="000D022A">
        <w:t>–201</w:t>
      </w:r>
      <w:r w:rsidR="00D417C9" w:rsidRPr="000D022A">
        <w:t>7-1</w:t>
      </w:r>
      <w:r w:rsidR="002344C7" w:rsidRPr="000D022A">
        <w:t>8.</w:t>
      </w:r>
    </w:p>
    <w:p w14:paraId="4AEF9EEC" w14:textId="77777777" w:rsidR="00DE29C8" w:rsidRPr="00107534" w:rsidRDefault="00DE29C8" w:rsidP="00DE29C8">
      <w:pPr>
        <w:pStyle w:val="NoSpacing"/>
        <w:rPr>
          <w:rFonts w:ascii="Century Gothic" w:hAnsi="Century Gothic"/>
          <w:sz w:val="19"/>
          <w:szCs w:val="19"/>
        </w:rPr>
      </w:pPr>
      <w:r w:rsidRPr="00107534">
        <w:rPr>
          <w:rFonts w:ascii="Century Gothic" w:hAnsi="Century Gothic"/>
          <w:sz w:val="19"/>
          <w:szCs w:val="19"/>
        </w:rPr>
        <w:t>Contribution</w:t>
      </w:r>
      <w:r>
        <w:rPr>
          <w:rFonts w:ascii="Century Gothic" w:hAnsi="Century Gothic"/>
          <w:sz w:val="19"/>
          <w:szCs w:val="19"/>
        </w:rPr>
        <w:t xml:space="preserve"> (t</w:t>
      </w:r>
      <w:r w:rsidRPr="003127BA">
        <w:rPr>
          <w:rFonts w:ascii="Century Gothic" w:hAnsi="Century Gothic"/>
          <w:sz w:val="19"/>
          <w:szCs w:val="19"/>
        </w:rPr>
        <w:t>o what extent CEW contributed towards the outcome</w:t>
      </w:r>
      <w:r>
        <w:rPr>
          <w:rFonts w:ascii="Century Gothic" w:hAnsi="Century Gothic"/>
          <w:sz w:val="19"/>
          <w:szCs w:val="19"/>
        </w:rPr>
        <w:t>, with the significance of the outcome considered):</w:t>
      </w:r>
    </w:p>
    <w:tbl>
      <w:tblPr>
        <w:tblW w:w="8894" w:type="dxa"/>
        <w:tblLook w:val="04A0" w:firstRow="1" w:lastRow="0" w:firstColumn="1" w:lastColumn="0" w:noHBand="0" w:noVBand="1"/>
      </w:tblPr>
      <w:tblGrid>
        <w:gridCol w:w="236"/>
        <w:gridCol w:w="1066"/>
        <w:gridCol w:w="222"/>
        <w:gridCol w:w="1069"/>
        <w:gridCol w:w="222"/>
        <w:gridCol w:w="1704"/>
        <w:gridCol w:w="222"/>
        <w:gridCol w:w="727"/>
        <w:gridCol w:w="222"/>
        <w:gridCol w:w="1144"/>
        <w:gridCol w:w="222"/>
        <w:gridCol w:w="1838"/>
      </w:tblGrid>
      <w:tr w:rsidR="00DE29C8" w14:paraId="58F05A73" w14:textId="77777777" w:rsidTr="00820C0E">
        <w:tc>
          <w:tcPr>
            <w:tcW w:w="236" w:type="dxa"/>
            <w:shd w:val="clear" w:color="auto" w:fill="D9D9D9" w:themeFill="background1" w:themeFillShade="D9"/>
          </w:tcPr>
          <w:p w14:paraId="65B09CAC" w14:textId="77777777" w:rsidR="00DE29C8" w:rsidRPr="00D824E3" w:rsidRDefault="00DE29C8" w:rsidP="000A171E">
            <w:pPr>
              <w:contextualSpacing/>
              <w:rPr>
                <w:sz w:val="19"/>
                <w:szCs w:val="19"/>
              </w:rPr>
            </w:pPr>
          </w:p>
        </w:tc>
        <w:tc>
          <w:tcPr>
            <w:tcW w:w="1066" w:type="dxa"/>
            <w:vAlign w:val="center"/>
          </w:tcPr>
          <w:p w14:paraId="437763A0" w14:textId="77777777" w:rsidR="00DE29C8" w:rsidRPr="009306E4" w:rsidRDefault="00DE29C8" w:rsidP="000A171E">
            <w:pPr>
              <w:contextualSpacing/>
              <w:rPr>
                <w:sz w:val="19"/>
                <w:szCs w:val="19"/>
              </w:rPr>
            </w:pPr>
            <w:r w:rsidRPr="009306E4">
              <w:rPr>
                <w:sz w:val="19"/>
                <w:szCs w:val="19"/>
              </w:rPr>
              <w:t>Unknown</w:t>
            </w:r>
          </w:p>
        </w:tc>
        <w:tc>
          <w:tcPr>
            <w:tcW w:w="222" w:type="dxa"/>
            <w:shd w:val="clear" w:color="auto" w:fill="FF0000"/>
            <w:vAlign w:val="center"/>
          </w:tcPr>
          <w:p w14:paraId="5635D59A" w14:textId="77777777" w:rsidR="00DE29C8" w:rsidRPr="009306E4" w:rsidRDefault="00DE29C8" w:rsidP="000A171E">
            <w:pPr>
              <w:contextualSpacing/>
              <w:rPr>
                <w:sz w:val="19"/>
                <w:szCs w:val="19"/>
              </w:rPr>
            </w:pPr>
          </w:p>
        </w:tc>
        <w:tc>
          <w:tcPr>
            <w:tcW w:w="1069" w:type="dxa"/>
            <w:vAlign w:val="center"/>
          </w:tcPr>
          <w:p w14:paraId="6A506509" w14:textId="77777777" w:rsidR="00DE29C8" w:rsidRPr="009306E4" w:rsidRDefault="00DE29C8" w:rsidP="000A171E">
            <w:pPr>
              <w:contextualSpacing/>
              <w:rPr>
                <w:sz w:val="19"/>
                <w:szCs w:val="19"/>
              </w:rPr>
            </w:pPr>
            <w:r w:rsidRPr="009306E4">
              <w:rPr>
                <w:sz w:val="19"/>
                <w:szCs w:val="19"/>
              </w:rPr>
              <w:t>Negative</w:t>
            </w:r>
          </w:p>
        </w:tc>
        <w:tc>
          <w:tcPr>
            <w:tcW w:w="222" w:type="dxa"/>
            <w:shd w:val="clear" w:color="auto" w:fill="E2EFD9" w:themeFill="accent6" w:themeFillTint="33"/>
            <w:vAlign w:val="center"/>
          </w:tcPr>
          <w:p w14:paraId="29410049" w14:textId="77777777" w:rsidR="00DE29C8" w:rsidRPr="009306E4" w:rsidRDefault="00DE29C8" w:rsidP="000A171E">
            <w:pPr>
              <w:contextualSpacing/>
              <w:rPr>
                <w:sz w:val="19"/>
                <w:szCs w:val="19"/>
              </w:rPr>
            </w:pPr>
          </w:p>
        </w:tc>
        <w:tc>
          <w:tcPr>
            <w:tcW w:w="1704" w:type="dxa"/>
            <w:vAlign w:val="center"/>
          </w:tcPr>
          <w:p w14:paraId="3DB4A738" w14:textId="77777777" w:rsidR="00DE29C8" w:rsidRPr="009306E4" w:rsidRDefault="00DE29C8" w:rsidP="000A171E">
            <w:pPr>
              <w:contextualSpacing/>
              <w:rPr>
                <w:sz w:val="19"/>
                <w:szCs w:val="19"/>
              </w:rPr>
            </w:pPr>
            <w:r>
              <w:rPr>
                <w:sz w:val="19"/>
                <w:szCs w:val="19"/>
              </w:rPr>
              <w:t>None/n</w:t>
            </w:r>
            <w:r w:rsidRPr="009306E4">
              <w:rPr>
                <w:sz w:val="19"/>
                <w:szCs w:val="19"/>
              </w:rPr>
              <w:t>egligible</w:t>
            </w:r>
          </w:p>
        </w:tc>
        <w:tc>
          <w:tcPr>
            <w:tcW w:w="222" w:type="dxa"/>
            <w:shd w:val="clear" w:color="auto" w:fill="A8D08D" w:themeFill="accent6" w:themeFillTint="99"/>
            <w:vAlign w:val="center"/>
          </w:tcPr>
          <w:p w14:paraId="567FD9BF" w14:textId="77777777" w:rsidR="00DE29C8" w:rsidRPr="009306E4" w:rsidRDefault="00DE29C8" w:rsidP="000A171E">
            <w:pPr>
              <w:contextualSpacing/>
              <w:rPr>
                <w:sz w:val="19"/>
                <w:szCs w:val="19"/>
              </w:rPr>
            </w:pPr>
          </w:p>
        </w:tc>
        <w:tc>
          <w:tcPr>
            <w:tcW w:w="727" w:type="dxa"/>
            <w:vAlign w:val="center"/>
          </w:tcPr>
          <w:p w14:paraId="01D15C64" w14:textId="77777777" w:rsidR="00DE29C8" w:rsidRPr="009306E4" w:rsidRDefault="00DE29C8" w:rsidP="000A171E">
            <w:pPr>
              <w:contextualSpacing/>
              <w:rPr>
                <w:sz w:val="19"/>
                <w:szCs w:val="19"/>
              </w:rPr>
            </w:pPr>
            <w:r w:rsidRPr="009306E4">
              <w:rPr>
                <w:sz w:val="19"/>
                <w:szCs w:val="19"/>
              </w:rPr>
              <w:t>Minor</w:t>
            </w:r>
          </w:p>
        </w:tc>
        <w:tc>
          <w:tcPr>
            <w:tcW w:w="222" w:type="dxa"/>
            <w:shd w:val="clear" w:color="auto" w:fill="70AD47" w:themeFill="accent6"/>
            <w:vAlign w:val="center"/>
          </w:tcPr>
          <w:p w14:paraId="57D2204C" w14:textId="77777777" w:rsidR="00DE29C8" w:rsidRPr="009306E4" w:rsidRDefault="00DE29C8" w:rsidP="000A171E">
            <w:pPr>
              <w:contextualSpacing/>
              <w:rPr>
                <w:sz w:val="19"/>
                <w:szCs w:val="19"/>
              </w:rPr>
            </w:pPr>
          </w:p>
        </w:tc>
        <w:tc>
          <w:tcPr>
            <w:tcW w:w="1144" w:type="dxa"/>
            <w:vAlign w:val="center"/>
          </w:tcPr>
          <w:p w14:paraId="332DF7C0" w14:textId="77777777" w:rsidR="00DE29C8" w:rsidRPr="009306E4" w:rsidRDefault="00DE29C8" w:rsidP="000A171E">
            <w:pPr>
              <w:contextualSpacing/>
              <w:rPr>
                <w:sz w:val="19"/>
                <w:szCs w:val="19"/>
              </w:rPr>
            </w:pPr>
            <w:r>
              <w:rPr>
                <w:sz w:val="19"/>
                <w:szCs w:val="19"/>
              </w:rPr>
              <w:t>Moderate</w:t>
            </w:r>
          </w:p>
        </w:tc>
        <w:tc>
          <w:tcPr>
            <w:tcW w:w="222" w:type="dxa"/>
            <w:shd w:val="clear" w:color="auto" w:fill="2E74B5" w:themeFill="accent1" w:themeFillShade="BF"/>
          </w:tcPr>
          <w:p w14:paraId="05866010" w14:textId="77777777" w:rsidR="00DE29C8" w:rsidRPr="009306E4" w:rsidRDefault="00DE29C8" w:rsidP="000A171E">
            <w:pPr>
              <w:contextualSpacing/>
              <w:rPr>
                <w:sz w:val="19"/>
                <w:szCs w:val="19"/>
              </w:rPr>
            </w:pPr>
          </w:p>
        </w:tc>
        <w:tc>
          <w:tcPr>
            <w:tcW w:w="1838" w:type="dxa"/>
            <w:vAlign w:val="center"/>
          </w:tcPr>
          <w:p w14:paraId="0F1FFB17" w14:textId="77777777" w:rsidR="00DE29C8" w:rsidRPr="009306E4" w:rsidRDefault="00DE29C8" w:rsidP="000A171E">
            <w:pPr>
              <w:contextualSpacing/>
              <w:jc w:val="left"/>
              <w:rPr>
                <w:sz w:val="19"/>
                <w:szCs w:val="19"/>
              </w:rPr>
            </w:pPr>
            <w:r>
              <w:rPr>
                <w:sz w:val="19"/>
                <w:szCs w:val="19"/>
              </w:rPr>
              <w:t>S</w:t>
            </w:r>
            <w:r w:rsidRPr="009306E4">
              <w:rPr>
                <w:sz w:val="19"/>
                <w:szCs w:val="19"/>
              </w:rPr>
              <w:t>ubstantial</w:t>
            </w:r>
          </w:p>
        </w:tc>
      </w:tr>
    </w:tbl>
    <w:p w14:paraId="24FA18DF" w14:textId="77777777" w:rsidR="00107534" w:rsidRDefault="00107534" w:rsidP="00A350F9">
      <w:pPr>
        <w:spacing w:before="0" w:after="160" w:line="259" w:lineRule="auto"/>
        <w:jc w:val="left"/>
        <w:rPr>
          <w:sz w:val="18"/>
          <w:szCs w:val="17"/>
        </w:rPr>
      </w:pPr>
    </w:p>
    <w:p w14:paraId="0819C15B" w14:textId="77777777" w:rsidR="00A350F9" w:rsidRPr="00886886" w:rsidRDefault="00A350F9" w:rsidP="00A350F9">
      <w:pPr>
        <w:rPr>
          <w:b/>
          <w:highlight w:val="yellow"/>
          <w:lang w:val="en-US"/>
        </w:rPr>
      </w:pPr>
      <w:r w:rsidRPr="00886886">
        <w:rPr>
          <w:b/>
          <w:lang w:val="en-US"/>
        </w:rPr>
        <w:t>Hydrology (Channel) and Hydrological Regime (modelling)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3"/>
        <w:gridCol w:w="1559"/>
        <w:gridCol w:w="1420"/>
        <w:gridCol w:w="1135"/>
        <w:gridCol w:w="1133"/>
        <w:gridCol w:w="993"/>
        <w:gridCol w:w="3035"/>
      </w:tblGrid>
      <w:tr w:rsidR="00DC3002" w:rsidRPr="004E0E6F" w14:paraId="25543467" w14:textId="5D69F23C" w:rsidTr="00DC3002">
        <w:trPr>
          <w:cantSplit/>
          <w:trHeight w:val="20"/>
          <w:tblHeader/>
        </w:trPr>
        <w:tc>
          <w:tcPr>
            <w:tcW w:w="1675" w:type="pct"/>
            <w:vMerge w:val="restart"/>
            <w:tcBorders>
              <w:top w:val="single" w:sz="4" w:space="0" w:color="auto"/>
              <w:left w:val="single" w:sz="4" w:space="0" w:color="auto"/>
              <w:right w:val="single" w:sz="4" w:space="0" w:color="auto"/>
            </w:tcBorders>
          </w:tcPr>
          <w:p w14:paraId="774498B6" w14:textId="77777777" w:rsidR="00DC3002" w:rsidRPr="004E0E6F" w:rsidRDefault="00DC3002" w:rsidP="00432CFC">
            <w:pPr>
              <w:pStyle w:val="TableHeading"/>
              <w:jc w:val="center"/>
              <w:rPr>
                <w:sz w:val="19"/>
                <w:szCs w:val="19"/>
              </w:rPr>
            </w:pPr>
            <w:r w:rsidRPr="004E0E6F">
              <w:rPr>
                <w:sz w:val="19"/>
                <w:szCs w:val="19"/>
              </w:rPr>
              <w:t xml:space="preserve">DEW evaluation questions </w:t>
            </w:r>
          </w:p>
        </w:tc>
        <w:tc>
          <w:tcPr>
            <w:tcW w:w="3325" w:type="pct"/>
            <w:gridSpan w:val="6"/>
            <w:tcBorders>
              <w:top w:val="single" w:sz="4" w:space="0" w:color="auto"/>
              <w:left w:val="single" w:sz="4" w:space="0" w:color="auto"/>
              <w:bottom w:val="single" w:sz="4" w:space="0" w:color="auto"/>
              <w:right w:val="single" w:sz="4" w:space="0" w:color="auto"/>
            </w:tcBorders>
            <w:vAlign w:val="bottom"/>
          </w:tcPr>
          <w:p w14:paraId="447EE035" w14:textId="5BAD53B9" w:rsidR="00DC3002" w:rsidRPr="004E0E6F" w:rsidRDefault="00DC3002" w:rsidP="00432CFC">
            <w:pPr>
              <w:pStyle w:val="TableHeading"/>
              <w:jc w:val="center"/>
              <w:rPr>
                <w:sz w:val="19"/>
                <w:szCs w:val="19"/>
              </w:rPr>
            </w:pPr>
            <w:r w:rsidRPr="004E0E6F">
              <w:rPr>
                <w:sz w:val="19"/>
                <w:szCs w:val="19"/>
              </w:rPr>
              <w:t xml:space="preserve">Outcomes </w:t>
            </w:r>
            <w:r w:rsidR="00040E19">
              <w:rPr>
                <w:sz w:val="19"/>
                <w:szCs w:val="19"/>
              </w:rPr>
              <w:t>of CEW delivery (2014-15–2019-20</w:t>
            </w:r>
            <w:r w:rsidRPr="004E0E6F">
              <w:rPr>
                <w:sz w:val="19"/>
                <w:szCs w:val="19"/>
              </w:rPr>
              <w:t>)</w:t>
            </w:r>
          </w:p>
        </w:tc>
      </w:tr>
      <w:tr w:rsidR="00DC3002" w:rsidRPr="004E0E6F" w14:paraId="799B0FA6" w14:textId="526C271F" w:rsidTr="00DC3002">
        <w:trPr>
          <w:cantSplit/>
          <w:trHeight w:val="20"/>
          <w:tblHeader/>
        </w:trPr>
        <w:tc>
          <w:tcPr>
            <w:tcW w:w="1675" w:type="pct"/>
            <w:vMerge/>
            <w:tcBorders>
              <w:left w:val="single" w:sz="4" w:space="0" w:color="auto"/>
              <w:bottom w:val="single" w:sz="4" w:space="0" w:color="auto"/>
              <w:right w:val="single" w:sz="4" w:space="0" w:color="auto"/>
            </w:tcBorders>
          </w:tcPr>
          <w:p w14:paraId="2A6B0C37" w14:textId="77777777" w:rsidR="00DC3002" w:rsidRPr="004E0E6F" w:rsidRDefault="00DC3002" w:rsidP="00432CFC">
            <w:pPr>
              <w:pStyle w:val="TableHeading"/>
              <w:jc w:val="center"/>
              <w:rPr>
                <w:sz w:val="19"/>
                <w:szCs w:val="19"/>
              </w:rPr>
            </w:pPr>
          </w:p>
        </w:tc>
        <w:tc>
          <w:tcPr>
            <w:tcW w:w="559" w:type="pct"/>
            <w:tcBorders>
              <w:top w:val="single" w:sz="4" w:space="0" w:color="auto"/>
              <w:left w:val="single" w:sz="4" w:space="0" w:color="auto"/>
              <w:bottom w:val="single" w:sz="4" w:space="0" w:color="auto"/>
            </w:tcBorders>
            <w:vAlign w:val="bottom"/>
          </w:tcPr>
          <w:p w14:paraId="67C067AE" w14:textId="77777777" w:rsidR="00DC3002" w:rsidRPr="004E0E6F" w:rsidRDefault="00DC3002" w:rsidP="00432CFC">
            <w:pPr>
              <w:pStyle w:val="TableHeading"/>
              <w:jc w:val="center"/>
              <w:rPr>
                <w:sz w:val="19"/>
                <w:szCs w:val="19"/>
              </w:rPr>
            </w:pPr>
            <w:r w:rsidRPr="004E0E6F">
              <w:rPr>
                <w:sz w:val="19"/>
                <w:szCs w:val="19"/>
              </w:rPr>
              <w:t>2014-15</w:t>
            </w:r>
          </w:p>
        </w:tc>
        <w:tc>
          <w:tcPr>
            <w:tcW w:w="509" w:type="pct"/>
            <w:tcBorders>
              <w:top w:val="single" w:sz="4" w:space="0" w:color="auto"/>
              <w:bottom w:val="single" w:sz="4" w:space="0" w:color="auto"/>
            </w:tcBorders>
          </w:tcPr>
          <w:p w14:paraId="5B5665E9" w14:textId="77777777" w:rsidR="00DC3002" w:rsidRPr="004E0E6F" w:rsidRDefault="00DC3002" w:rsidP="00432CFC">
            <w:pPr>
              <w:pStyle w:val="TableHeading"/>
              <w:jc w:val="center"/>
              <w:rPr>
                <w:sz w:val="19"/>
                <w:szCs w:val="19"/>
              </w:rPr>
            </w:pPr>
            <w:r w:rsidRPr="004E0E6F">
              <w:rPr>
                <w:sz w:val="19"/>
                <w:szCs w:val="19"/>
              </w:rPr>
              <w:t>2015-16</w:t>
            </w:r>
          </w:p>
        </w:tc>
        <w:tc>
          <w:tcPr>
            <w:tcW w:w="407" w:type="pct"/>
            <w:tcBorders>
              <w:top w:val="single" w:sz="4" w:space="0" w:color="auto"/>
              <w:bottom w:val="single" w:sz="4" w:space="0" w:color="auto"/>
            </w:tcBorders>
            <w:vAlign w:val="bottom"/>
          </w:tcPr>
          <w:p w14:paraId="1C908479" w14:textId="77777777" w:rsidR="00DC3002" w:rsidRPr="004E0E6F" w:rsidRDefault="00DC3002" w:rsidP="00432CFC">
            <w:pPr>
              <w:pStyle w:val="TableHeading"/>
              <w:jc w:val="center"/>
              <w:rPr>
                <w:sz w:val="19"/>
                <w:szCs w:val="19"/>
              </w:rPr>
            </w:pPr>
            <w:r w:rsidRPr="004E0E6F">
              <w:rPr>
                <w:sz w:val="19"/>
                <w:szCs w:val="19"/>
              </w:rPr>
              <w:t>2016-17</w:t>
            </w:r>
          </w:p>
        </w:tc>
        <w:tc>
          <w:tcPr>
            <w:tcW w:w="406" w:type="pct"/>
            <w:tcBorders>
              <w:top w:val="single" w:sz="4" w:space="0" w:color="auto"/>
              <w:bottom w:val="single" w:sz="4" w:space="0" w:color="auto"/>
            </w:tcBorders>
          </w:tcPr>
          <w:p w14:paraId="6F36CDDA" w14:textId="77777777" w:rsidR="00DC3002" w:rsidRPr="004E0E6F" w:rsidRDefault="00DC3002" w:rsidP="00432CFC">
            <w:pPr>
              <w:pStyle w:val="TableHeading"/>
              <w:jc w:val="center"/>
              <w:rPr>
                <w:sz w:val="19"/>
                <w:szCs w:val="19"/>
              </w:rPr>
            </w:pPr>
            <w:r w:rsidRPr="004E0E6F">
              <w:rPr>
                <w:sz w:val="19"/>
                <w:szCs w:val="19"/>
              </w:rPr>
              <w:t>2017-18</w:t>
            </w:r>
          </w:p>
        </w:tc>
        <w:tc>
          <w:tcPr>
            <w:tcW w:w="356" w:type="pct"/>
            <w:tcBorders>
              <w:top w:val="single" w:sz="4" w:space="0" w:color="auto"/>
              <w:bottom w:val="single" w:sz="4" w:space="0" w:color="auto"/>
            </w:tcBorders>
            <w:shd w:val="clear" w:color="auto" w:fill="auto"/>
            <w:vAlign w:val="bottom"/>
          </w:tcPr>
          <w:p w14:paraId="2484115E" w14:textId="225D5344" w:rsidR="00DC3002" w:rsidRPr="004E0E6F" w:rsidRDefault="00DC3002" w:rsidP="00432CFC">
            <w:pPr>
              <w:pStyle w:val="TableHeading"/>
              <w:jc w:val="center"/>
              <w:rPr>
                <w:sz w:val="19"/>
                <w:szCs w:val="19"/>
              </w:rPr>
            </w:pPr>
            <w:r w:rsidRPr="004E0E6F">
              <w:rPr>
                <w:sz w:val="19"/>
                <w:szCs w:val="19"/>
              </w:rPr>
              <w:t>2018-19</w:t>
            </w:r>
          </w:p>
        </w:tc>
        <w:tc>
          <w:tcPr>
            <w:tcW w:w="1088" w:type="pct"/>
            <w:tcBorders>
              <w:top w:val="single" w:sz="4" w:space="0" w:color="auto"/>
              <w:bottom w:val="single" w:sz="4" w:space="0" w:color="auto"/>
            </w:tcBorders>
          </w:tcPr>
          <w:p w14:paraId="1A25B03F" w14:textId="3F44FE07" w:rsidR="00DC3002" w:rsidRPr="004E0E6F" w:rsidRDefault="00DC3002" w:rsidP="00432CFC">
            <w:pPr>
              <w:pStyle w:val="TableHeading"/>
              <w:jc w:val="center"/>
              <w:rPr>
                <w:sz w:val="19"/>
                <w:szCs w:val="19"/>
              </w:rPr>
            </w:pPr>
            <w:r>
              <w:rPr>
                <w:sz w:val="19"/>
                <w:szCs w:val="19"/>
              </w:rPr>
              <w:t>2019-20</w:t>
            </w:r>
          </w:p>
        </w:tc>
      </w:tr>
      <w:tr w:rsidR="00DC3002" w:rsidRPr="004E0E6F" w14:paraId="4ED57FB3" w14:textId="2392F568" w:rsidTr="00DC3002">
        <w:trPr>
          <w:cantSplit/>
          <w:trHeight w:val="20"/>
        </w:trPr>
        <w:tc>
          <w:tcPr>
            <w:tcW w:w="1675" w:type="pct"/>
            <w:vMerge w:val="restart"/>
            <w:tcBorders>
              <w:top w:val="single" w:sz="4" w:space="0" w:color="auto"/>
              <w:left w:val="single" w:sz="4" w:space="0" w:color="auto"/>
              <w:right w:val="single" w:sz="4" w:space="0" w:color="auto"/>
            </w:tcBorders>
          </w:tcPr>
          <w:p w14:paraId="4EB8C7D0" w14:textId="65BDAECF" w:rsidR="00DC3002" w:rsidRPr="004E0E6F" w:rsidRDefault="00A52646" w:rsidP="00883F1D">
            <w:pPr>
              <w:pStyle w:val="TableHeading"/>
              <w:jc w:val="left"/>
              <w:rPr>
                <w:b w:val="0"/>
                <w:sz w:val="19"/>
                <w:szCs w:val="19"/>
              </w:rPr>
            </w:pPr>
            <w:ins w:id="293" w:author="George Giatas" w:date="2020-09-07T13:22:00Z">
              <w:r w:rsidRPr="00A52646">
                <w:rPr>
                  <w:b w:val="0"/>
                  <w:sz w:val="19"/>
                  <w:szCs w:val="19"/>
                </w:rPr>
                <w:t xml:space="preserve">To what extent did </w:t>
              </w:r>
            </w:ins>
            <w:del w:id="294" w:author="George Giatas" w:date="2020-09-07T13:22:00Z">
              <w:r w:rsidR="00DC3002" w:rsidRPr="004E0E6F" w:rsidDel="00A52646">
                <w:rPr>
                  <w:b w:val="0"/>
                  <w:sz w:val="19"/>
                  <w:szCs w:val="19"/>
                </w:rPr>
                <w:delText xml:space="preserve">What did </w:delText>
              </w:r>
            </w:del>
            <w:r w:rsidR="00DC3002" w:rsidRPr="004E0E6F">
              <w:rPr>
                <w:b w:val="0"/>
                <w:sz w:val="19"/>
                <w:szCs w:val="19"/>
              </w:rPr>
              <w:t xml:space="preserve">CEW contribute to meeting the EWRs (all metrics) for the </w:t>
            </w:r>
            <w:ins w:id="295" w:author="George Giatas" w:date="2020-09-07T13:22:00Z">
              <w:r>
                <w:rPr>
                  <w:b w:val="0"/>
                  <w:sz w:val="19"/>
                  <w:szCs w:val="19"/>
                </w:rPr>
                <w:t xml:space="preserve">Lower Murray </w:t>
              </w:r>
            </w:ins>
            <w:r w:rsidR="00DC3002" w:rsidRPr="004E0E6F">
              <w:rPr>
                <w:b w:val="0"/>
                <w:sz w:val="19"/>
                <w:szCs w:val="19"/>
              </w:rPr>
              <w:t>Channel?</w:t>
            </w:r>
          </w:p>
        </w:tc>
        <w:tc>
          <w:tcPr>
            <w:tcW w:w="559"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21D64E88" w14:textId="0AF8893C" w:rsidR="00DC3002" w:rsidRPr="004E0E6F" w:rsidRDefault="00DC3002" w:rsidP="00883F1D">
            <w:pPr>
              <w:pStyle w:val="TableHeading"/>
              <w:jc w:val="left"/>
              <w:rPr>
                <w:sz w:val="19"/>
                <w:szCs w:val="19"/>
              </w:rPr>
            </w:pPr>
            <w:r>
              <w:rPr>
                <w:sz w:val="19"/>
                <w:szCs w:val="19"/>
              </w:rPr>
              <w:t>0</w:t>
            </w:r>
            <w:r w:rsidRPr="004E0E6F">
              <w:rPr>
                <w:sz w:val="19"/>
                <w:szCs w:val="19"/>
              </w:rPr>
              <w:t xml:space="preserve">/0 </w:t>
            </w:r>
          </w:p>
        </w:tc>
        <w:tc>
          <w:tcPr>
            <w:tcW w:w="509"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58F7453" w14:textId="0A2D5E93" w:rsidR="00DC3002" w:rsidRPr="004E0E6F" w:rsidRDefault="00DC3002" w:rsidP="00883F1D">
            <w:pPr>
              <w:pStyle w:val="TableHeading"/>
              <w:jc w:val="left"/>
              <w:rPr>
                <w:sz w:val="19"/>
                <w:szCs w:val="19"/>
              </w:rPr>
            </w:pPr>
            <w:r w:rsidRPr="004E0E6F">
              <w:rPr>
                <w:sz w:val="19"/>
                <w:szCs w:val="19"/>
              </w:rPr>
              <w:t>1/0</w:t>
            </w:r>
          </w:p>
        </w:tc>
        <w:tc>
          <w:tcPr>
            <w:tcW w:w="407"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5B6E617A" w14:textId="3DA07B93" w:rsidR="00DC3002" w:rsidRPr="004E0E6F" w:rsidRDefault="00DC3002" w:rsidP="00883F1D">
            <w:pPr>
              <w:pStyle w:val="TableHeading"/>
              <w:jc w:val="left"/>
              <w:rPr>
                <w:sz w:val="19"/>
                <w:szCs w:val="19"/>
              </w:rPr>
            </w:pPr>
            <w:r w:rsidRPr="004E0E6F">
              <w:rPr>
                <w:sz w:val="19"/>
                <w:szCs w:val="19"/>
              </w:rPr>
              <w:t>9/9</w:t>
            </w:r>
          </w:p>
        </w:tc>
        <w:tc>
          <w:tcPr>
            <w:tcW w:w="406" w:type="pct"/>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49E708B" w14:textId="440EEDB1" w:rsidR="00DC3002" w:rsidRPr="004E0E6F" w:rsidRDefault="00DC3002" w:rsidP="00883F1D">
            <w:pPr>
              <w:pStyle w:val="TableHeading"/>
              <w:jc w:val="left"/>
              <w:rPr>
                <w:sz w:val="19"/>
                <w:szCs w:val="19"/>
              </w:rPr>
            </w:pPr>
            <w:r w:rsidRPr="004E0E6F">
              <w:rPr>
                <w:sz w:val="19"/>
                <w:szCs w:val="19"/>
              </w:rPr>
              <w:t>1/0</w:t>
            </w:r>
          </w:p>
        </w:tc>
        <w:tc>
          <w:tcPr>
            <w:tcW w:w="356"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3D505B90" w14:textId="00A9AAB1" w:rsidR="00DC3002" w:rsidRPr="004E0E6F" w:rsidRDefault="00DC3002" w:rsidP="00883F1D">
            <w:pPr>
              <w:pStyle w:val="TableHeading"/>
              <w:jc w:val="left"/>
              <w:rPr>
                <w:sz w:val="19"/>
                <w:szCs w:val="19"/>
              </w:rPr>
            </w:pPr>
            <w:r>
              <w:rPr>
                <w:sz w:val="19"/>
                <w:szCs w:val="19"/>
              </w:rPr>
              <w:t>0/0</w:t>
            </w:r>
          </w:p>
        </w:tc>
        <w:tc>
          <w:tcPr>
            <w:tcW w:w="1088" w:type="pct"/>
            <w:tcBorders>
              <w:top w:val="single" w:sz="4" w:space="0" w:color="auto"/>
              <w:left w:val="single" w:sz="4" w:space="0" w:color="auto"/>
              <w:bottom w:val="single" w:sz="4" w:space="0" w:color="auto"/>
              <w:right w:val="single" w:sz="4" w:space="0" w:color="auto"/>
            </w:tcBorders>
            <w:shd w:val="clear" w:color="auto" w:fill="auto"/>
          </w:tcPr>
          <w:p w14:paraId="57DD5173" w14:textId="7246FB6C" w:rsidR="00DC3002" w:rsidRDefault="00DC3002" w:rsidP="00883F1D">
            <w:pPr>
              <w:pStyle w:val="TableHeading"/>
              <w:jc w:val="left"/>
              <w:rPr>
                <w:sz w:val="19"/>
                <w:szCs w:val="19"/>
              </w:rPr>
            </w:pPr>
            <w:r w:rsidRPr="00DC3002">
              <w:rPr>
                <w:sz w:val="19"/>
                <w:szCs w:val="19"/>
                <w:highlight w:val="yellow"/>
              </w:rPr>
              <w:t>X</w:t>
            </w:r>
            <w:r>
              <w:rPr>
                <w:sz w:val="19"/>
                <w:szCs w:val="19"/>
              </w:rPr>
              <w:t xml:space="preserve"> EWR Met with CEW/</w:t>
            </w:r>
            <w:r w:rsidRPr="00DC3002">
              <w:rPr>
                <w:sz w:val="19"/>
                <w:szCs w:val="19"/>
                <w:highlight w:val="yellow"/>
              </w:rPr>
              <w:t>X</w:t>
            </w:r>
            <w:r w:rsidRPr="004E0E6F">
              <w:rPr>
                <w:sz w:val="19"/>
                <w:szCs w:val="19"/>
              </w:rPr>
              <w:t xml:space="preserve"> EWR Met without CEW</w:t>
            </w:r>
          </w:p>
        </w:tc>
      </w:tr>
      <w:tr w:rsidR="00DC3002" w:rsidRPr="004E0E6F" w14:paraId="1566CC55" w14:textId="608A999E" w:rsidTr="00DC3002">
        <w:trPr>
          <w:cantSplit/>
          <w:trHeight w:val="20"/>
        </w:trPr>
        <w:tc>
          <w:tcPr>
            <w:tcW w:w="1675" w:type="pct"/>
            <w:vMerge/>
            <w:tcBorders>
              <w:left w:val="single" w:sz="4" w:space="0" w:color="auto"/>
              <w:bottom w:val="single" w:sz="4" w:space="0" w:color="auto"/>
              <w:right w:val="single" w:sz="4" w:space="0" w:color="auto"/>
            </w:tcBorders>
          </w:tcPr>
          <w:p w14:paraId="6F90CE71" w14:textId="77777777" w:rsidR="00DC3002" w:rsidRPr="004E0E6F" w:rsidRDefault="00DC3002" w:rsidP="00432CFC">
            <w:pPr>
              <w:pStyle w:val="TableHeading"/>
              <w:jc w:val="left"/>
              <w:rPr>
                <w:b w:val="0"/>
                <w:sz w:val="19"/>
                <w:szCs w:val="19"/>
              </w:rPr>
            </w:pPr>
          </w:p>
        </w:tc>
        <w:tc>
          <w:tcPr>
            <w:tcW w:w="3325" w:type="pct"/>
            <w:gridSpan w:val="6"/>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7024FA4B" w14:textId="77777777" w:rsidR="00DC3002" w:rsidRPr="004E0E6F" w:rsidRDefault="00DC3002" w:rsidP="00883F1D">
            <w:pPr>
              <w:pStyle w:val="TableHeading"/>
              <w:jc w:val="left"/>
              <w:rPr>
                <w:b w:val="0"/>
                <w:sz w:val="19"/>
                <w:szCs w:val="19"/>
              </w:rPr>
            </w:pPr>
            <w:r>
              <w:rPr>
                <w:b w:val="0"/>
                <w:sz w:val="19"/>
                <w:szCs w:val="19"/>
              </w:rPr>
              <w:t>T</w:t>
            </w:r>
            <w:r w:rsidRPr="004E0E6F">
              <w:rPr>
                <w:b w:val="0"/>
                <w:sz w:val="19"/>
                <w:szCs w:val="19"/>
              </w:rPr>
              <w:t xml:space="preserve">he 10,000 </w:t>
            </w:r>
            <w:r>
              <w:rPr>
                <w:b w:val="0"/>
                <w:sz w:val="19"/>
                <w:szCs w:val="19"/>
              </w:rPr>
              <w:t>ML/d for 60 day Environmental Watering Requirement (EWR) was met in 2</w:t>
            </w:r>
            <w:r w:rsidRPr="004E0E6F">
              <w:rPr>
                <w:b w:val="0"/>
                <w:sz w:val="19"/>
                <w:szCs w:val="19"/>
              </w:rPr>
              <w:t xml:space="preserve"> of the 5 years. Without CEW contributions, this EWR would not have been met in these years. In the 2016-17 high flow year EWRs were met by the unregulated flow.</w:t>
            </w:r>
          </w:p>
          <w:p w14:paraId="4034315E" w14:textId="55A301A9" w:rsidR="00DC3002" w:rsidRDefault="00DC3002" w:rsidP="00883F1D">
            <w:pPr>
              <w:pStyle w:val="TableHeading"/>
              <w:jc w:val="left"/>
              <w:rPr>
                <w:b w:val="0"/>
                <w:sz w:val="19"/>
                <w:szCs w:val="19"/>
              </w:rPr>
            </w:pPr>
            <w:r w:rsidRPr="004E0E6F">
              <w:rPr>
                <w:b w:val="0"/>
                <w:sz w:val="19"/>
                <w:szCs w:val="19"/>
              </w:rPr>
              <w:t>Total number of EWRs is 7 for the channel + 5 floodplain = 12 (DEWNR 2015).</w:t>
            </w:r>
          </w:p>
        </w:tc>
      </w:tr>
      <w:tr w:rsidR="00DC3002" w:rsidRPr="004E0E6F" w14:paraId="72053D5A" w14:textId="017858D7" w:rsidTr="00DC3002">
        <w:trPr>
          <w:cantSplit/>
          <w:trHeight w:val="20"/>
        </w:trPr>
        <w:tc>
          <w:tcPr>
            <w:tcW w:w="1675" w:type="pct"/>
            <w:vMerge w:val="restart"/>
            <w:tcBorders>
              <w:top w:val="single" w:sz="4" w:space="0" w:color="auto"/>
              <w:left w:val="single" w:sz="4" w:space="0" w:color="auto"/>
              <w:right w:val="single" w:sz="4" w:space="0" w:color="auto"/>
            </w:tcBorders>
          </w:tcPr>
          <w:p w14:paraId="29723DD4" w14:textId="7A235B8F" w:rsidR="001E5FE0" w:rsidRDefault="008B1EA3" w:rsidP="008B1EA3">
            <w:pPr>
              <w:pStyle w:val="TableHeading"/>
              <w:jc w:val="left"/>
              <w:rPr>
                <w:ins w:id="296" w:author="George Giatas" w:date="2020-09-07T14:27:00Z"/>
                <w:b w:val="0"/>
                <w:sz w:val="19"/>
                <w:szCs w:val="19"/>
              </w:rPr>
            </w:pPr>
            <w:ins w:id="297" w:author="George Giatas" w:date="2020-09-07T13:27:00Z">
              <w:r w:rsidRPr="008B1EA3">
                <w:rPr>
                  <w:b w:val="0"/>
                  <w:sz w:val="19"/>
                  <w:szCs w:val="19"/>
                </w:rPr>
                <w:t>Year 1 only: To what extent did CEW contribute to achieving the short-term expected outcome for velocity in the Lower Murray?</w:t>
              </w:r>
            </w:ins>
            <w:ins w:id="298" w:author="George Giatas" w:date="2020-09-07T14:27:00Z">
              <w:r w:rsidR="001E5FE0">
                <w:rPr>
                  <w:b w:val="0"/>
                  <w:sz w:val="19"/>
                  <w:szCs w:val="19"/>
                </w:rPr>
                <w:t>:</w:t>
              </w:r>
            </w:ins>
          </w:p>
          <w:p w14:paraId="397C646D" w14:textId="35D8CFE4" w:rsidR="001E5FE0" w:rsidRPr="001E5FE0" w:rsidRDefault="001E5FE0" w:rsidP="008B1EA3">
            <w:pPr>
              <w:pStyle w:val="TableHeading"/>
              <w:jc w:val="left"/>
              <w:rPr>
                <w:ins w:id="299" w:author="George Giatas" w:date="2020-09-07T13:27:00Z"/>
                <w:b w:val="0"/>
                <w:i/>
                <w:sz w:val="19"/>
                <w:szCs w:val="19"/>
              </w:rPr>
            </w:pPr>
            <w:ins w:id="300" w:author="George Giatas" w:date="2020-09-07T14:27:00Z">
              <w:r w:rsidRPr="001E5FE0">
                <w:rPr>
                  <w:b w:val="0"/>
                  <w:i/>
                  <w:sz w:val="19"/>
                  <w:szCs w:val="19"/>
                </w:rPr>
                <w:t>Between 2013 and 2019, the majority of lower third weir pools will have median cross-sectional velocities of &gt; 0.3 m/s for at least 60 consecutive days between September-March in 2 of the 7 years.</w:t>
              </w:r>
            </w:ins>
          </w:p>
          <w:p w14:paraId="42208F15" w14:textId="77777777" w:rsidR="001E5FE0" w:rsidRDefault="008B1EA3" w:rsidP="008B1EA3">
            <w:pPr>
              <w:pStyle w:val="TableHeading"/>
              <w:jc w:val="left"/>
              <w:rPr>
                <w:ins w:id="301" w:author="George Giatas" w:date="2020-09-07T14:27:00Z"/>
                <w:b w:val="0"/>
                <w:sz w:val="19"/>
                <w:szCs w:val="19"/>
              </w:rPr>
            </w:pPr>
            <w:ins w:id="302" w:author="George Giatas" w:date="2020-09-07T13:27:00Z">
              <w:r w:rsidRPr="008B1EA3">
                <w:rPr>
                  <w:b w:val="0"/>
                  <w:sz w:val="19"/>
                  <w:szCs w:val="19"/>
                </w:rPr>
                <w:t>All years: To what extent did CEW contribute to progress toward the intermediate expected outcome for velocity in the Lower Murray?</w:t>
              </w:r>
            </w:ins>
            <w:ins w:id="303" w:author="George Giatas" w:date="2020-09-07T14:27:00Z">
              <w:r w:rsidR="001E5FE0">
                <w:rPr>
                  <w:b w:val="0"/>
                  <w:sz w:val="19"/>
                  <w:szCs w:val="19"/>
                </w:rPr>
                <w:t>:</w:t>
              </w:r>
            </w:ins>
          </w:p>
          <w:p w14:paraId="3A0CDCB2" w14:textId="2EE4F636" w:rsidR="001E5FE0" w:rsidRPr="006616FD" w:rsidRDefault="001E5FE0" w:rsidP="008B1EA3">
            <w:pPr>
              <w:pStyle w:val="TableHeading"/>
              <w:jc w:val="left"/>
              <w:rPr>
                <w:ins w:id="304" w:author="George Giatas" w:date="2020-09-07T14:27:00Z"/>
                <w:b w:val="0"/>
                <w:i/>
                <w:sz w:val="19"/>
                <w:szCs w:val="19"/>
              </w:rPr>
            </w:pPr>
            <w:ins w:id="305" w:author="George Giatas" w:date="2020-09-07T14:27:00Z">
              <w:r w:rsidRPr="006616FD">
                <w:rPr>
                  <w:b w:val="0"/>
                  <w:i/>
                  <w:sz w:val="19"/>
                  <w:szCs w:val="19"/>
                </w:rPr>
                <w:t>Between 2013 and 2029, the majority of lower third weir pools will have median cross-sectional velocities of &gt; 0.3 m/s for at least 60 consecutive days between September-March in 5 of the 17 years.</w:t>
              </w:r>
            </w:ins>
          </w:p>
          <w:p w14:paraId="6334AA57" w14:textId="2CCC70B7" w:rsidR="00DC3002" w:rsidRPr="004E0E6F" w:rsidRDefault="00DC3002" w:rsidP="008B1EA3">
            <w:pPr>
              <w:pStyle w:val="TableHeading"/>
              <w:jc w:val="left"/>
              <w:rPr>
                <w:b w:val="0"/>
                <w:sz w:val="19"/>
                <w:szCs w:val="19"/>
              </w:rPr>
            </w:pPr>
            <w:del w:id="306" w:author="George Giatas" w:date="2020-09-07T13:27:00Z">
              <w:r w:rsidRPr="004E0E6F" w:rsidDel="008B1EA3">
                <w:rPr>
                  <w:b w:val="0"/>
                  <w:sz w:val="19"/>
                  <w:szCs w:val="19"/>
                </w:rPr>
                <w:delText>What did CEW contribute to providing diverse hydraulic conditions over the range of velocity classes in the lower third of weir pools so that habitat and processes for dispersal of organic and inorganic material between reaches are maintained?</w:delText>
              </w:r>
            </w:del>
          </w:p>
        </w:tc>
        <w:tc>
          <w:tcPr>
            <w:tcW w:w="559"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7677B121" w14:textId="37B6001F" w:rsidR="00DC3002" w:rsidRPr="004E0E6F" w:rsidRDefault="00DC3002" w:rsidP="00432CFC">
            <w:pPr>
              <w:pStyle w:val="TableHeading"/>
              <w:jc w:val="left"/>
              <w:rPr>
                <w:sz w:val="19"/>
                <w:szCs w:val="19"/>
              </w:rPr>
            </w:pPr>
          </w:p>
        </w:tc>
        <w:tc>
          <w:tcPr>
            <w:tcW w:w="509"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8D343E9" w14:textId="3BF817CE" w:rsidR="00DC3002" w:rsidRPr="004E0E6F" w:rsidRDefault="00DC3002" w:rsidP="00432CFC">
            <w:pPr>
              <w:pStyle w:val="TableHeading"/>
              <w:jc w:val="left"/>
              <w:rPr>
                <w:sz w:val="19"/>
                <w:szCs w:val="19"/>
              </w:rPr>
            </w:pPr>
          </w:p>
        </w:tc>
        <w:tc>
          <w:tcPr>
            <w:tcW w:w="407"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0BE1247A" w14:textId="3FD07A7E" w:rsidR="00DC3002" w:rsidRPr="004E0E6F" w:rsidRDefault="00DC3002" w:rsidP="00432CFC">
            <w:pPr>
              <w:pStyle w:val="TableHeading"/>
              <w:jc w:val="left"/>
              <w:rPr>
                <w:sz w:val="19"/>
                <w:szCs w:val="19"/>
              </w:rPr>
            </w:pPr>
          </w:p>
        </w:tc>
        <w:tc>
          <w:tcPr>
            <w:tcW w:w="406"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57412633" w14:textId="6CA98E99" w:rsidR="00DC3002" w:rsidRPr="004E0E6F" w:rsidRDefault="00DC3002" w:rsidP="00432CFC">
            <w:pPr>
              <w:pStyle w:val="TableHeading"/>
              <w:jc w:val="left"/>
              <w:rPr>
                <w:sz w:val="19"/>
                <w:szCs w:val="19"/>
              </w:rPr>
            </w:pPr>
          </w:p>
        </w:tc>
        <w:tc>
          <w:tcPr>
            <w:tcW w:w="356"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7963501C" w14:textId="6BF3379E" w:rsidR="00DC3002" w:rsidRPr="004E0E6F" w:rsidRDefault="00DC3002" w:rsidP="00432CFC">
            <w:pPr>
              <w:pStyle w:val="TableHeading"/>
              <w:jc w:val="left"/>
              <w:rPr>
                <w:sz w:val="19"/>
                <w:szCs w:val="19"/>
              </w:rPr>
            </w:pPr>
          </w:p>
        </w:tc>
        <w:tc>
          <w:tcPr>
            <w:tcW w:w="1088" w:type="pct"/>
            <w:tcBorders>
              <w:top w:val="single" w:sz="4" w:space="0" w:color="auto"/>
              <w:left w:val="single" w:sz="4" w:space="0" w:color="auto"/>
              <w:bottom w:val="single" w:sz="4" w:space="0" w:color="auto"/>
              <w:right w:val="single" w:sz="4" w:space="0" w:color="auto"/>
            </w:tcBorders>
            <w:shd w:val="clear" w:color="auto" w:fill="auto"/>
          </w:tcPr>
          <w:p w14:paraId="00F4D98C" w14:textId="77777777" w:rsidR="00DC3002" w:rsidRPr="004E0E6F" w:rsidRDefault="00DC3002" w:rsidP="00432CFC">
            <w:pPr>
              <w:pStyle w:val="TableHeading"/>
              <w:jc w:val="left"/>
              <w:rPr>
                <w:sz w:val="19"/>
                <w:szCs w:val="19"/>
              </w:rPr>
            </w:pPr>
          </w:p>
        </w:tc>
      </w:tr>
      <w:tr w:rsidR="00DC3002" w:rsidRPr="004E0E6F" w14:paraId="044C69C4" w14:textId="4C4A6E22" w:rsidTr="00DC3002">
        <w:trPr>
          <w:cantSplit/>
          <w:trHeight w:val="20"/>
        </w:trPr>
        <w:tc>
          <w:tcPr>
            <w:tcW w:w="1675" w:type="pct"/>
            <w:vMerge/>
            <w:tcBorders>
              <w:left w:val="single" w:sz="4" w:space="0" w:color="auto"/>
              <w:right w:val="single" w:sz="4" w:space="0" w:color="auto"/>
            </w:tcBorders>
          </w:tcPr>
          <w:p w14:paraId="4E0F9736" w14:textId="77777777" w:rsidR="00DC3002" w:rsidRPr="004E0E6F" w:rsidRDefault="00DC3002" w:rsidP="00432CFC">
            <w:pPr>
              <w:pStyle w:val="TableHeading"/>
              <w:jc w:val="left"/>
              <w:rPr>
                <w:b w:val="0"/>
                <w:sz w:val="19"/>
                <w:szCs w:val="19"/>
              </w:rPr>
            </w:pPr>
          </w:p>
        </w:tc>
        <w:tc>
          <w:tcPr>
            <w:tcW w:w="3325" w:type="pct"/>
            <w:gridSpan w:val="6"/>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5E6FDC03" w14:textId="3F929610" w:rsidR="00DC3002" w:rsidRPr="008B1EA3" w:rsidRDefault="00DC3002" w:rsidP="00432CFC">
            <w:pPr>
              <w:pStyle w:val="TableHeading"/>
              <w:jc w:val="left"/>
              <w:rPr>
                <w:b w:val="0"/>
                <w:sz w:val="19"/>
                <w:szCs w:val="19"/>
                <w:highlight w:val="yellow"/>
              </w:rPr>
            </w:pPr>
            <w:r w:rsidRPr="008B1EA3">
              <w:rPr>
                <w:b w:val="0"/>
                <w:sz w:val="19"/>
                <w:szCs w:val="19"/>
                <w:highlight w:val="yellow"/>
              </w:rPr>
              <w:t>Analysis of velocity results and expert elicitation has identified that this evaluation question is met by the 20,000 ML/d for 60 days EWR. This EWR was only met in 2016/17, and in that high flow year the EWR would have been met without CEW contributions.</w:t>
            </w:r>
          </w:p>
        </w:tc>
      </w:tr>
    </w:tbl>
    <w:p w14:paraId="1B830C1F" w14:textId="77777777" w:rsidR="005D1C37" w:rsidRDefault="005D1C37" w:rsidP="00A350F9"/>
    <w:p w14:paraId="5265FB66" w14:textId="77777777" w:rsidR="005D1C37" w:rsidRDefault="005D1C37">
      <w:pPr>
        <w:spacing w:before="0" w:after="160" w:line="259" w:lineRule="auto"/>
        <w:jc w:val="left"/>
      </w:pPr>
      <w:r>
        <w:br w:type="page"/>
      </w:r>
    </w:p>
    <w:p w14:paraId="794E2257" w14:textId="5BCF3ACB" w:rsidR="00A350F9" w:rsidRPr="00886886" w:rsidRDefault="00A350F9" w:rsidP="00A350F9">
      <w:pPr>
        <w:rPr>
          <w:b/>
        </w:rPr>
      </w:pPr>
      <w:r w:rsidRPr="00886886">
        <w:rPr>
          <w:b/>
        </w:rPr>
        <w:lastRenderedPageBreak/>
        <w:t>Stream Metabolism</w:t>
      </w:r>
      <w:r w:rsidR="001A774C">
        <w:rPr>
          <w:b/>
        </w:rPr>
        <w:t xml:space="preserve"> and Water Quality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91"/>
        <w:gridCol w:w="1699"/>
        <w:gridCol w:w="1562"/>
        <w:gridCol w:w="1559"/>
        <w:gridCol w:w="1557"/>
        <w:gridCol w:w="1420"/>
        <w:gridCol w:w="1760"/>
      </w:tblGrid>
      <w:tr w:rsidR="001A774C" w:rsidRPr="0041543F" w14:paraId="5CF61138" w14:textId="17461E58" w:rsidTr="001A774C">
        <w:trPr>
          <w:cantSplit/>
          <w:trHeight w:val="20"/>
          <w:tblHeader/>
        </w:trPr>
        <w:tc>
          <w:tcPr>
            <w:tcW w:w="1574" w:type="pct"/>
            <w:vMerge w:val="restart"/>
            <w:tcBorders>
              <w:top w:val="single" w:sz="4" w:space="0" w:color="auto"/>
              <w:left w:val="single" w:sz="4" w:space="0" w:color="auto"/>
              <w:right w:val="single" w:sz="4" w:space="0" w:color="auto"/>
            </w:tcBorders>
          </w:tcPr>
          <w:p w14:paraId="13D60F4D" w14:textId="77777777" w:rsidR="001A774C" w:rsidRPr="0041543F" w:rsidRDefault="001A774C" w:rsidP="009F6359">
            <w:pPr>
              <w:pStyle w:val="TableHeading"/>
              <w:jc w:val="center"/>
              <w:rPr>
                <w:sz w:val="19"/>
                <w:szCs w:val="19"/>
              </w:rPr>
            </w:pPr>
            <w:r>
              <w:rPr>
                <w:sz w:val="19"/>
                <w:szCs w:val="19"/>
              </w:rPr>
              <w:t>DEW</w:t>
            </w:r>
            <w:r w:rsidRPr="0041543F">
              <w:rPr>
                <w:sz w:val="19"/>
                <w:szCs w:val="19"/>
              </w:rPr>
              <w:t xml:space="preserve"> evaluation questions </w:t>
            </w:r>
          </w:p>
        </w:tc>
        <w:tc>
          <w:tcPr>
            <w:tcW w:w="3426" w:type="pct"/>
            <w:gridSpan w:val="6"/>
            <w:tcBorders>
              <w:top w:val="single" w:sz="4" w:space="0" w:color="auto"/>
              <w:left w:val="single" w:sz="4" w:space="0" w:color="auto"/>
              <w:bottom w:val="single" w:sz="4" w:space="0" w:color="auto"/>
              <w:right w:val="single" w:sz="4" w:space="0" w:color="auto"/>
            </w:tcBorders>
            <w:vAlign w:val="bottom"/>
          </w:tcPr>
          <w:p w14:paraId="7806C445" w14:textId="2E34F474" w:rsidR="001A774C" w:rsidRPr="00BF3255" w:rsidRDefault="001A774C" w:rsidP="009F6359">
            <w:pPr>
              <w:pStyle w:val="TableHeading"/>
              <w:jc w:val="center"/>
              <w:rPr>
                <w:sz w:val="19"/>
                <w:szCs w:val="19"/>
              </w:rPr>
            </w:pPr>
            <w:r w:rsidRPr="00BF3255">
              <w:rPr>
                <w:sz w:val="19"/>
                <w:szCs w:val="19"/>
              </w:rPr>
              <w:t xml:space="preserve">Outcomes of </w:t>
            </w:r>
            <w:r>
              <w:rPr>
                <w:sz w:val="19"/>
                <w:szCs w:val="19"/>
              </w:rPr>
              <w:t>CEW</w:t>
            </w:r>
            <w:r w:rsidRPr="00BF3255">
              <w:rPr>
                <w:sz w:val="19"/>
                <w:szCs w:val="19"/>
              </w:rPr>
              <w:t xml:space="preserve"> delivery</w:t>
            </w:r>
            <w:r>
              <w:rPr>
                <w:sz w:val="19"/>
                <w:szCs w:val="19"/>
              </w:rPr>
              <w:t xml:space="preserve"> (2014-15–2019-20)</w:t>
            </w:r>
          </w:p>
        </w:tc>
      </w:tr>
      <w:tr w:rsidR="002B466D" w:rsidRPr="0041543F" w14:paraId="72F213CE" w14:textId="36A49503" w:rsidTr="002B466D">
        <w:trPr>
          <w:cantSplit/>
          <w:trHeight w:val="20"/>
          <w:tblHeader/>
        </w:trPr>
        <w:tc>
          <w:tcPr>
            <w:tcW w:w="1574" w:type="pct"/>
            <w:vMerge/>
            <w:tcBorders>
              <w:left w:val="single" w:sz="4" w:space="0" w:color="auto"/>
              <w:bottom w:val="single" w:sz="4" w:space="0" w:color="auto"/>
              <w:right w:val="single" w:sz="4" w:space="0" w:color="auto"/>
            </w:tcBorders>
          </w:tcPr>
          <w:p w14:paraId="66FF74C6" w14:textId="77777777" w:rsidR="002B466D" w:rsidRDefault="002B466D" w:rsidP="009F6359">
            <w:pPr>
              <w:pStyle w:val="TableHeading"/>
              <w:jc w:val="center"/>
              <w:rPr>
                <w:sz w:val="19"/>
                <w:szCs w:val="19"/>
              </w:rPr>
            </w:pPr>
          </w:p>
        </w:tc>
        <w:tc>
          <w:tcPr>
            <w:tcW w:w="609" w:type="pct"/>
            <w:tcBorders>
              <w:top w:val="single" w:sz="4" w:space="0" w:color="auto"/>
              <w:left w:val="single" w:sz="4" w:space="0" w:color="auto"/>
              <w:bottom w:val="single" w:sz="4" w:space="0" w:color="auto"/>
            </w:tcBorders>
            <w:vAlign w:val="bottom"/>
          </w:tcPr>
          <w:p w14:paraId="712FAB31" w14:textId="77777777" w:rsidR="002B466D" w:rsidRPr="0041543F" w:rsidRDefault="002B466D" w:rsidP="009F6359">
            <w:pPr>
              <w:pStyle w:val="TableHeading"/>
              <w:jc w:val="center"/>
              <w:rPr>
                <w:sz w:val="19"/>
                <w:szCs w:val="19"/>
              </w:rPr>
            </w:pPr>
            <w:r>
              <w:rPr>
                <w:sz w:val="19"/>
                <w:szCs w:val="19"/>
              </w:rPr>
              <w:t>2014-15</w:t>
            </w:r>
          </w:p>
        </w:tc>
        <w:tc>
          <w:tcPr>
            <w:tcW w:w="560" w:type="pct"/>
            <w:tcBorders>
              <w:top w:val="single" w:sz="4" w:space="0" w:color="auto"/>
              <w:bottom w:val="single" w:sz="4" w:space="0" w:color="auto"/>
            </w:tcBorders>
          </w:tcPr>
          <w:p w14:paraId="4CC759C8" w14:textId="77777777" w:rsidR="002B466D" w:rsidRPr="0041543F" w:rsidRDefault="002B466D" w:rsidP="009F6359">
            <w:pPr>
              <w:pStyle w:val="TableHeading"/>
              <w:jc w:val="center"/>
              <w:rPr>
                <w:sz w:val="19"/>
                <w:szCs w:val="19"/>
              </w:rPr>
            </w:pPr>
            <w:r>
              <w:rPr>
                <w:sz w:val="19"/>
                <w:szCs w:val="19"/>
              </w:rPr>
              <w:t>2015-16</w:t>
            </w:r>
          </w:p>
        </w:tc>
        <w:tc>
          <w:tcPr>
            <w:tcW w:w="559" w:type="pct"/>
            <w:tcBorders>
              <w:top w:val="single" w:sz="4" w:space="0" w:color="auto"/>
              <w:bottom w:val="single" w:sz="4" w:space="0" w:color="auto"/>
            </w:tcBorders>
            <w:vAlign w:val="bottom"/>
          </w:tcPr>
          <w:p w14:paraId="16CC258D" w14:textId="77777777" w:rsidR="002B466D" w:rsidRPr="0041543F" w:rsidRDefault="002B466D" w:rsidP="009F6359">
            <w:pPr>
              <w:pStyle w:val="TableHeading"/>
              <w:jc w:val="center"/>
              <w:rPr>
                <w:sz w:val="19"/>
                <w:szCs w:val="19"/>
              </w:rPr>
            </w:pPr>
            <w:r>
              <w:rPr>
                <w:sz w:val="19"/>
                <w:szCs w:val="19"/>
              </w:rPr>
              <w:t>2016-17</w:t>
            </w:r>
          </w:p>
        </w:tc>
        <w:tc>
          <w:tcPr>
            <w:tcW w:w="558" w:type="pct"/>
            <w:tcBorders>
              <w:top w:val="single" w:sz="4" w:space="0" w:color="auto"/>
              <w:bottom w:val="single" w:sz="4" w:space="0" w:color="auto"/>
            </w:tcBorders>
          </w:tcPr>
          <w:p w14:paraId="30C9482C" w14:textId="77777777" w:rsidR="002B466D" w:rsidRPr="0041543F" w:rsidRDefault="002B466D" w:rsidP="009F6359">
            <w:pPr>
              <w:pStyle w:val="TableHeading"/>
              <w:jc w:val="center"/>
              <w:rPr>
                <w:sz w:val="19"/>
                <w:szCs w:val="19"/>
              </w:rPr>
            </w:pPr>
            <w:r>
              <w:rPr>
                <w:sz w:val="19"/>
                <w:szCs w:val="19"/>
              </w:rPr>
              <w:t>2017-18</w:t>
            </w:r>
          </w:p>
        </w:tc>
        <w:tc>
          <w:tcPr>
            <w:tcW w:w="509" w:type="pct"/>
            <w:tcBorders>
              <w:top w:val="single" w:sz="4" w:space="0" w:color="auto"/>
              <w:bottom w:val="single" w:sz="4" w:space="0" w:color="auto"/>
            </w:tcBorders>
            <w:shd w:val="clear" w:color="auto" w:fill="auto"/>
            <w:vAlign w:val="bottom"/>
          </w:tcPr>
          <w:p w14:paraId="34E2916F" w14:textId="77777777" w:rsidR="002B466D" w:rsidRPr="0041543F" w:rsidRDefault="002B466D" w:rsidP="009F6359">
            <w:pPr>
              <w:pStyle w:val="TableHeading"/>
              <w:jc w:val="center"/>
              <w:rPr>
                <w:sz w:val="19"/>
                <w:szCs w:val="19"/>
              </w:rPr>
            </w:pPr>
            <w:r>
              <w:rPr>
                <w:sz w:val="19"/>
                <w:szCs w:val="19"/>
              </w:rPr>
              <w:t>2018-19</w:t>
            </w:r>
          </w:p>
        </w:tc>
        <w:tc>
          <w:tcPr>
            <w:tcW w:w="631" w:type="pct"/>
            <w:tcBorders>
              <w:top w:val="single" w:sz="4" w:space="0" w:color="auto"/>
              <w:bottom w:val="single" w:sz="4" w:space="0" w:color="auto"/>
            </w:tcBorders>
          </w:tcPr>
          <w:p w14:paraId="62F55700" w14:textId="1C65E98B" w:rsidR="002B466D" w:rsidRDefault="002B466D" w:rsidP="009F6359">
            <w:pPr>
              <w:pStyle w:val="TableHeading"/>
              <w:jc w:val="center"/>
              <w:rPr>
                <w:sz w:val="19"/>
                <w:szCs w:val="19"/>
              </w:rPr>
            </w:pPr>
            <w:r>
              <w:rPr>
                <w:sz w:val="19"/>
                <w:szCs w:val="19"/>
              </w:rPr>
              <w:t>2019-20</w:t>
            </w:r>
          </w:p>
        </w:tc>
      </w:tr>
      <w:tr w:rsidR="002B466D" w:rsidRPr="0041543F" w14:paraId="77BAAD90" w14:textId="79177CB4" w:rsidTr="002B466D">
        <w:trPr>
          <w:cantSplit/>
          <w:trHeight w:val="1074"/>
        </w:trPr>
        <w:tc>
          <w:tcPr>
            <w:tcW w:w="1574" w:type="pct"/>
            <w:tcBorders>
              <w:top w:val="single" w:sz="4" w:space="0" w:color="auto"/>
              <w:left w:val="single" w:sz="4" w:space="0" w:color="auto"/>
              <w:right w:val="single" w:sz="4" w:space="0" w:color="auto"/>
            </w:tcBorders>
          </w:tcPr>
          <w:p w14:paraId="4C9E30F3" w14:textId="77777777" w:rsidR="001A774C" w:rsidRPr="001A774C" w:rsidRDefault="001A774C" w:rsidP="001A774C">
            <w:pPr>
              <w:jc w:val="left"/>
              <w:rPr>
                <w:ins w:id="307" w:author="George Giatas" w:date="2020-09-07T13:34:00Z"/>
                <w:sz w:val="19"/>
                <w:szCs w:val="19"/>
              </w:rPr>
            </w:pPr>
            <w:ins w:id="308" w:author="George Giatas" w:date="2020-09-07T13:34:00Z">
              <w:r w:rsidRPr="001A774C">
                <w:rPr>
                  <w:sz w:val="19"/>
                  <w:szCs w:val="19"/>
                </w:rPr>
                <w:t xml:space="preserve">Year 1 only: To what extent did CEW contribute to achieving the </w:t>
              </w:r>
              <w:commentRangeStart w:id="309"/>
              <w:r w:rsidRPr="001A774C">
                <w:rPr>
                  <w:sz w:val="19"/>
                  <w:szCs w:val="19"/>
                </w:rPr>
                <w:t>short-term expected outcome</w:t>
              </w:r>
            </w:ins>
            <w:commentRangeEnd w:id="309"/>
            <w:r w:rsidR="00867D02">
              <w:rPr>
                <w:rStyle w:val="CommentReference"/>
              </w:rPr>
              <w:commentReference w:id="309"/>
            </w:r>
            <w:ins w:id="310" w:author="George Giatas" w:date="2020-09-07T13:34:00Z">
              <w:r w:rsidRPr="001A774C">
                <w:rPr>
                  <w:sz w:val="19"/>
                  <w:szCs w:val="19"/>
                </w:rPr>
                <w:t xml:space="preserve"> for open-water productivity in the Lower Murray?</w:t>
              </w:r>
            </w:ins>
          </w:p>
          <w:p w14:paraId="5AC9C680" w14:textId="6BC8A654" w:rsidR="002B466D" w:rsidDel="001A774C" w:rsidRDefault="001A774C" w:rsidP="001A774C">
            <w:pPr>
              <w:jc w:val="left"/>
              <w:rPr>
                <w:del w:id="311" w:author="George Giatas" w:date="2020-09-07T13:34:00Z"/>
                <w:sz w:val="19"/>
                <w:szCs w:val="19"/>
              </w:rPr>
            </w:pPr>
            <w:ins w:id="312" w:author="George Giatas" w:date="2020-09-07T13:34:00Z">
              <w:r w:rsidRPr="001A774C">
                <w:rPr>
                  <w:sz w:val="19"/>
                  <w:szCs w:val="19"/>
                </w:rPr>
                <w:t xml:space="preserve">All years: To what extent did CEW contribute to progress toward the </w:t>
              </w:r>
              <w:commentRangeStart w:id="313"/>
              <w:r w:rsidRPr="001A774C">
                <w:rPr>
                  <w:sz w:val="19"/>
                  <w:szCs w:val="19"/>
                </w:rPr>
                <w:t>intermediate expected outcome</w:t>
              </w:r>
            </w:ins>
            <w:commentRangeEnd w:id="313"/>
            <w:r w:rsidR="00867D02">
              <w:rPr>
                <w:rStyle w:val="CommentReference"/>
              </w:rPr>
              <w:commentReference w:id="313"/>
            </w:r>
            <w:ins w:id="314" w:author="George Giatas" w:date="2020-09-07T13:34:00Z">
              <w:r w:rsidRPr="001A774C">
                <w:rPr>
                  <w:sz w:val="19"/>
                  <w:szCs w:val="19"/>
                </w:rPr>
                <w:t xml:space="preserve"> for open-water productivity in the Lower Murray?</w:t>
              </w:r>
            </w:ins>
            <w:del w:id="315" w:author="George Giatas" w:date="2020-09-07T13:34:00Z">
              <w:r w:rsidR="002B466D" w:rsidRPr="006E36B3" w:rsidDel="001A774C">
                <w:rPr>
                  <w:sz w:val="19"/>
                  <w:szCs w:val="19"/>
                </w:rPr>
                <w:delText>What did CEW contribute to temporarily shifting open water productivity towards heterotrophy?</w:delText>
              </w:r>
            </w:del>
          </w:p>
          <w:p w14:paraId="4BEEC6CA" w14:textId="3E9DF3C9" w:rsidR="002B466D" w:rsidRPr="0041543F" w:rsidRDefault="002B466D" w:rsidP="009F6359">
            <w:pPr>
              <w:jc w:val="left"/>
              <w:rPr>
                <w:color w:val="auto"/>
                <w:sz w:val="19"/>
                <w:szCs w:val="19"/>
              </w:rPr>
            </w:pPr>
            <w:del w:id="316" w:author="George Giatas" w:date="2020-09-07T13:34:00Z">
              <w:r w:rsidRPr="006E36B3" w:rsidDel="001A774C">
                <w:rPr>
                  <w:sz w:val="19"/>
                  <w:szCs w:val="19"/>
                </w:rPr>
                <w:delText xml:space="preserve"> What did CEW contribute to increased nutrients and DOC levels?</w:delText>
              </w:r>
            </w:del>
          </w:p>
        </w:tc>
        <w:tc>
          <w:tcPr>
            <w:tcW w:w="3426" w:type="pct"/>
            <w:gridSpan w:val="6"/>
            <w:tcBorders>
              <w:top w:val="single" w:sz="4" w:space="0" w:color="auto"/>
              <w:left w:val="single" w:sz="4" w:space="0" w:color="auto"/>
              <w:right w:val="single" w:sz="4" w:space="0" w:color="auto"/>
            </w:tcBorders>
            <w:shd w:val="clear" w:color="auto" w:fill="D9D9D9" w:themeFill="background1" w:themeFillShade="D9"/>
          </w:tcPr>
          <w:p w14:paraId="15180033" w14:textId="7ABC2C34" w:rsidR="002B466D" w:rsidRDefault="002B466D" w:rsidP="00E73291">
            <w:pPr>
              <w:jc w:val="left"/>
              <w:rPr>
                <w:color w:val="auto"/>
                <w:sz w:val="19"/>
                <w:szCs w:val="19"/>
              </w:rPr>
            </w:pPr>
            <w:r w:rsidRPr="001A774C">
              <w:rPr>
                <w:color w:val="auto"/>
                <w:sz w:val="19"/>
                <w:szCs w:val="19"/>
                <w:highlight w:val="yellow"/>
              </w:rPr>
              <w:t>This could not be assessed as the water source and quality of modelled flows without CEW contributions are unknown. In particular, the differences in DOC concentrations attributable to CEW could not be assessed. However, efforts are underway to explore the changes in DOC associated with enhanced lateral connectivity and it may be possible to draw conclusions from this regarding CEW contributions to connectivity and the influence on heterotrophy.</w:t>
            </w:r>
          </w:p>
        </w:tc>
      </w:tr>
      <w:tr w:rsidR="002B466D" w:rsidRPr="0041543F" w14:paraId="50A4EB32" w14:textId="54CC7347" w:rsidTr="002B466D">
        <w:trPr>
          <w:cantSplit/>
          <w:trHeight w:val="20"/>
        </w:trPr>
        <w:tc>
          <w:tcPr>
            <w:tcW w:w="1574" w:type="pct"/>
            <w:vMerge w:val="restart"/>
            <w:tcBorders>
              <w:top w:val="single" w:sz="4" w:space="0" w:color="auto"/>
              <w:left w:val="single" w:sz="4" w:space="0" w:color="auto"/>
              <w:right w:val="single" w:sz="4" w:space="0" w:color="auto"/>
            </w:tcBorders>
          </w:tcPr>
          <w:p w14:paraId="3727701B" w14:textId="12E7EE34" w:rsidR="002B466D" w:rsidRPr="00A2535D" w:rsidRDefault="001A774C" w:rsidP="001A774C">
            <w:pPr>
              <w:jc w:val="left"/>
              <w:rPr>
                <w:sz w:val="19"/>
                <w:szCs w:val="19"/>
              </w:rPr>
            </w:pPr>
            <w:ins w:id="317" w:author="George Giatas" w:date="2020-09-07T13:35:00Z">
              <w:r w:rsidRPr="001A774C">
                <w:rPr>
                  <w:sz w:val="19"/>
                  <w:szCs w:val="19"/>
                </w:rPr>
                <w:t>To what extent did CEW contribute to managing the concentrations of cyanobacteria</w:t>
              </w:r>
              <w:r>
                <w:rPr>
                  <w:sz w:val="19"/>
                  <w:szCs w:val="19"/>
                </w:rPr>
                <w:t>?</w:t>
              </w:r>
            </w:ins>
            <w:del w:id="318" w:author="George Giatas" w:date="2020-09-07T13:35:00Z">
              <w:r w:rsidR="002B466D" w:rsidRPr="00A2535D" w:rsidDel="001A774C">
                <w:rPr>
                  <w:sz w:val="19"/>
                  <w:szCs w:val="19"/>
                </w:rPr>
                <w:delText>What did CEW contribute to maintaining or increasing annual autotrophic production and increasing annual heterotrophy?</w:delText>
              </w:r>
            </w:del>
          </w:p>
        </w:tc>
        <w:tc>
          <w:tcPr>
            <w:tcW w:w="609"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7F048216" w14:textId="77777777" w:rsidR="002B466D" w:rsidRPr="001A774C" w:rsidRDefault="002B466D" w:rsidP="009F6359">
            <w:pPr>
              <w:jc w:val="left"/>
              <w:rPr>
                <w:sz w:val="19"/>
                <w:szCs w:val="19"/>
                <w:highlight w:val="yellow"/>
              </w:rPr>
            </w:pPr>
            <w:r w:rsidRPr="001A774C">
              <w:rPr>
                <w:sz w:val="19"/>
                <w:szCs w:val="19"/>
                <w:highlight w:val="yellow"/>
              </w:rPr>
              <w:t>1.01</w:t>
            </w:r>
          </w:p>
        </w:tc>
        <w:tc>
          <w:tcPr>
            <w:tcW w:w="560"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AFF94BA" w14:textId="77777777" w:rsidR="002B466D" w:rsidRPr="001A774C" w:rsidRDefault="002B466D" w:rsidP="009F6359">
            <w:pPr>
              <w:jc w:val="left"/>
              <w:rPr>
                <w:sz w:val="19"/>
                <w:szCs w:val="19"/>
                <w:highlight w:val="yellow"/>
              </w:rPr>
            </w:pPr>
            <w:r w:rsidRPr="001A774C">
              <w:rPr>
                <w:sz w:val="19"/>
                <w:szCs w:val="19"/>
                <w:highlight w:val="yellow"/>
              </w:rPr>
              <w:t>1.02</w:t>
            </w:r>
          </w:p>
        </w:tc>
        <w:tc>
          <w:tcPr>
            <w:tcW w:w="559"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9F9A4D2" w14:textId="77777777" w:rsidR="002B466D" w:rsidRPr="001A774C" w:rsidRDefault="002B466D" w:rsidP="009F6359">
            <w:pPr>
              <w:jc w:val="left"/>
              <w:rPr>
                <w:sz w:val="19"/>
                <w:szCs w:val="19"/>
                <w:highlight w:val="yellow"/>
              </w:rPr>
            </w:pPr>
            <w:r w:rsidRPr="001A774C">
              <w:rPr>
                <w:sz w:val="19"/>
                <w:szCs w:val="19"/>
                <w:highlight w:val="yellow"/>
              </w:rPr>
              <w:t>1.02</w:t>
            </w:r>
          </w:p>
        </w:tc>
        <w:tc>
          <w:tcPr>
            <w:tcW w:w="558"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2934F2DE" w14:textId="77777777" w:rsidR="002B466D" w:rsidRPr="001A774C" w:rsidRDefault="002B466D" w:rsidP="009F6359">
            <w:pPr>
              <w:jc w:val="left"/>
              <w:rPr>
                <w:sz w:val="19"/>
                <w:szCs w:val="19"/>
                <w:highlight w:val="yellow"/>
              </w:rPr>
            </w:pPr>
            <w:r w:rsidRPr="001A774C">
              <w:rPr>
                <w:sz w:val="19"/>
                <w:szCs w:val="19"/>
                <w:highlight w:val="yellow"/>
              </w:rPr>
              <w:t>1.02</w:t>
            </w:r>
          </w:p>
        </w:tc>
        <w:tc>
          <w:tcPr>
            <w:tcW w:w="509"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F55FBAC" w14:textId="77777777" w:rsidR="002B466D" w:rsidRPr="001A774C" w:rsidRDefault="002B466D" w:rsidP="009F6359">
            <w:pPr>
              <w:jc w:val="left"/>
              <w:rPr>
                <w:sz w:val="19"/>
                <w:szCs w:val="19"/>
                <w:highlight w:val="yellow"/>
              </w:rPr>
            </w:pPr>
            <w:r w:rsidRPr="001A774C">
              <w:rPr>
                <w:sz w:val="19"/>
                <w:szCs w:val="19"/>
                <w:highlight w:val="yellow"/>
              </w:rPr>
              <w:t>1.02</w:t>
            </w:r>
          </w:p>
        </w:tc>
        <w:tc>
          <w:tcPr>
            <w:tcW w:w="631" w:type="pct"/>
            <w:tcBorders>
              <w:top w:val="single" w:sz="4" w:space="0" w:color="auto"/>
              <w:left w:val="single" w:sz="4" w:space="0" w:color="auto"/>
              <w:bottom w:val="single" w:sz="4" w:space="0" w:color="auto"/>
              <w:right w:val="single" w:sz="4" w:space="0" w:color="auto"/>
            </w:tcBorders>
            <w:shd w:val="clear" w:color="auto" w:fill="auto"/>
          </w:tcPr>
          <w:p w14:paraId="426F40F6" w14:textId="77777777" w:rsidR="002B466D" w:rsidRDefault="002B466D" w:rsidP="009F6359">
            <w:pPr>
              <w:jc w:val="left"/>
              <w:rPr>
                <w:sz w:val="19"/>
                <w:szCs w:val="19"/>
              </w:rPr>
            </w:pPr>
          </w:p>
        </w:tc>
      </w:tr>
      <w:tr w:rsidR="002B466D" w:rsidRPr="0041543F" w14:paraId="47313BEE" w14:textId="411BF2DC" w:rsidTr="002B466D">
        <w:trPr>
          <w:cantSplit/>
          <w:trHeight w:val="1309"/>
        </w:trPr>
        <w:tc>
          <w:tcPr>
            <w:tcW w:w="1574" w:type="pct"/>
            <w:vMerge/>
            <w:tcBorders>
              <w:left w:val="single" w:sz="4" w:space="0" w:color="auto"/>
              <w:right w:val="single" w:sz="4" w:space="0" w:color="auto"/>
            </w:tcBorders>
          </w:tcPr>
          <w:p w14:paraId="61DFC4CA" w14:textId="77777777" w:rsidR="002B466D" w:rsidRPr="00A2535D" w:rsidRDefault="002B466D" w:rsidP="009F6359">
            <w:pPr>
              <w:jc w:val="left"/>
              <w:rPr>
                <w:sz w:val="19"/>
                <w:szCs w:val="19"/>
              </w:rPr>
            </w:pPr>
          </w:p>
        </w:tc>
        <w:tc>
          <w:tcPr>
            <w:tcW w:w="3426" w:type="pct"/>
            <w:gridSpan w:val="6"/>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840C56D" w14:textId="512D0C45" w:rsidR="002B466D" w:rsidRDefault="002B466D" w:rsidP="009F6359">
            <w:pPr>
              <w:jc w:val="left"/>
              <w:rPr>
                <w:sz w:val="19"/>
                <w:szCs w:val="19"/>
              </w:rPr>
            </w:pPr>
            <w:r w:rsidRPr="001A774C">
              <w:rPr>
                <w:sz w:val="19"/>
                <w:szCs w:val="19"/>
                <w:highlight w:val="yellow"/>
              </w:rPr>
              <w:t>Increased flows generally reduced the volumetric rate of primary production, but increased the cross-sectional rates which increased the overall “carrying capacity” of the river. At the LMR sites, the listed fractional increases in cross-sectional GPP due to environmental flows were negligible due to the fixed water levels set by weirs. An unregulated site showed substantial changes, but was modelled and not measured.</w:t>
            </w:r>
          </w:p>
        </w:tc>
      </w:tr>
      <w:tr w:rsidR="002B466D" w:rsidRPr="0041543F" w14:paraId="4137FC5B" w14:textId="17E2C8D5" w:rsidTr="002B466D">
        <w:trPr>
          <w:cantSplit/>
          <w:trHeight w:val="20"/>
        </w:trPr>
        <w:tc>
          <w:tcPr>
            <w:tcW w:w="1574" w:type="pct"/>
            <w:vMerge w:val="restart"/>
            <w:tcBorders>
              <w:top w:val="single" w:sz="4" w:space="0" w:color="auto"/>
              <w:left w:val="single" w:sz="4" w:space="0" w:color="auto"/>
              <w:right w:val="single" w:sz="4" w:space="0" w:color="auto"/>
            </w:tcBorders>
          </w:tcPr>
          <w:p w14:paraId="05689FAF" w14:textId="66C8831B" w:rsidR="002B466D" w:rsidRPr="0041543F" w:rsidRDefault="001A774C" w:rsidP="009F6359">
            <w:pPr>
              <w:tabs>
                <w:tab w:val="left" w:pos="2525"/>
              </w:tabs>
              <w:jc w:val="left"/>
              <w:rPr>
                <w:sz w:val="19"/>
                <w:szCs w:val="19"/>
              </w:rPr>
            </w:pPr>
            <w:ins w:id="319" w:author="George Giatas" w:date="2020-09-07T13:33:00Z">
              <w:r w:rsidRPr="001A774C">
                <w:rPr>
                  <w:sz w:val="19"/>
                  <w:szCs w:val="19"/>
                </w:rPr>
                <w:t xml:space="preserve">To what extent </w:t>
              </w:r>
            </w:ins>
            <w:del w:id="320" w:author="George Giatas" w:date="2020-09-07T13:33:00Z">
              <w:r w:rsidR="002B466D" w:rsidRPr="006E36B3" w:rsidDel="001A774C">
                <w:rPr>
                  <w:sz w:val="19"/>
                  <w:szCs w:val="19"/>
                </w:rPr>
                <w:delText xml:space="preserve">What </w:delText>
              </w:r>
            </w:del>
            <w:r w:rsidR="002B466D" w:rsidRPr="006E36B3">
              <w:rPr>
                <w:sz w:val="19"/>
                <w:szCs w:val="19"/>
              </w:rPr>
              <w:t>did CEW contribute to maintaining dissolved oxygen levels above 50% saturation throughout the water column at all times</w:t>
            </w:r>
            <w:ins w:id="321" w:author="George Giatas" w:date="2020-09-07T13:34:00Z">
              <w:r>
                <w:rPr>
                  <w:sz w:val="19"/>
                  <w:szCs w:val="19"/>
                </w:rPr>
                <w:t xml:space="preserve"> </w:t>
              </w:r>
              <w:r w:rsidRPr="001A774C">
                <w:rPr>
                  <w:sz w:val="19"/>
                  <w:szCs w:val="19"/>
                </w:rPr>
                <w:t>in the Lower Murray</w:t>
              </w:r>
            </w:ins>
            <w:r w:rsidR="002B466D" w:rsidRPr="006E36B3">
              <w:rPr>
                <w:sz w:val="19"/>
                <w:szCs w:val="19"/>
              </w:rPr>
              <w:t>?</w:t>
            </w:r>
            <w:r w:rsidR="002B466D">
              <w:rPr>
                <w:sz w:val="19"/>
                <w:szCs w:val="19"/>
              </w:rPr>
              <w:tab/>
            </w:r>
          </w:p>
        </w:tc>
        <w:tc>
          <w:tcPr>
            <w:tcW w:w="609"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19C2BFB6" w14:textId="71DD11EA" w:rsidR="002B466D" w:rsidRPr="0041543F" w:rsidRDefault="002B466D" w:rsidP="009F6359">
            <w:pPr>
              <w:jc w:val="left"/>
              <w:rPr>
                <w:color w:val="auto"/>
                <w:sz w:val="19"/>
                <w:szCs w:val="19"/>
              </w:rPr>
            </w:pPr>
            <w:r>
              <w:rPr>
                <w:color w:val="auto"/>
                <w:sz w:val="19"/>
                <w:szCs w:val="19"/>
              </w:rPr>
              <w:t>0</w:t>
            </w:r>
          </w:p>
        </w:tc>
        <w:tc>
          <w:tcPr>
            <w:tcW w:w="560" w:type="pct"/>
            <w:tcBorders>
              <w:top w:val="single" w:sz="4" w:space="0" w:color="auto"/>
              <w:left w:val="single" w:sz="4" w:space="0" w:color="auto"/>
              <w:bottom w:val="single" w:sz="4" w:space="0" w:color="auto"/>
              <w:right w:val="single" w:sz="4" w:space="0" w:color="auto"/>
            </w:tcBorders>
            <w:shd w:val="clear" w:color="auto" w:fill="4472C4" w:themeFill="accent5"/>
          </w:tcPr>
          <w:p w14:paraId="5F41795D" w14:textId="524F8E45" w:rsidR="002B466D" w:rsidRPr="0041543F" w:rsidRDefault="002B466D" w:rsidP="009F6359">
            <w:pPr>
              <w:jc w:val="left"/>
              <w:rPr>
                <w:color w:val="auto"/>
                <w:sz w:val="19"/>
                <w:szCs w:val="19"/>
              </w:rPr>
            </w:pPr>
            <w:r>
              <w:rPr>
                <w:color w:val="auto"/>
                <w:sz w:val="19"/>
                <w:szCs w:val="19"/>
              </w:rPr>
              <w:t>53</w:t>
            </w:r>
          </w:p>
        </w:tc>
        <w:tc>
          <w:tcPr>
            <w:tcW w:w="559" w:type="pct"/>
            <w:tcBorders>
              <w:top w:val="single" w:sz="4" w:space="0" w:color="auto"/>
              <w:left w:val="single" w:sz="4" w:space="0" w:color="auto"/>
              <w:bottom w:val="single" w:sz="4" w:space="0" w:color="auto"/>
              <w:right w:val="single" w:sz="4" w:space="0" w:color="auto"/>
            </w:tcBorders>
            <w:shd w:val="clear" w:color="auto" w:fill="70AD47" w:themeFill="accent6"/>
          </w:tcPr>
          <w:p w14:paraId="6DD9D33A" w14:textId="52996FA0" w:rsidR="002B466D" w:rsidRPr="0041543F" w:rsidRDefault="002B466D" w:rsidP="009F6359">
            <w:pPr>
              <w:jc w:val="left"/>
              <w:rPr>
                <w:color w:val="auto"/>
                <w:sz w:val="19"/>
                <w:szCs w:val="19"/>
              </w:rPr>
            </w:pPr>
            <w:r>
              <w:rPr>
                <w:color w:val="auto"/>
                <w:sz w:val="19"/>
                <w:szCs w:val="19"/>
              </w:rPr>
              <w:t>21</w:t>
            </w:r>
          </w:p>
        </w:tc>
        <w:tc>
          <w:tcPr>
            <w:tcW w:w="558" w:type="pct"/>
            <w:tcBorders>
              <w:top w:val="single" w:sz="4" w:space="0" w:color="auto"/>
              <w:left w:val="single" w:sz="4" w:space="0" w:color="auto"/>
              <w:bottom w:val="single" w:sz="4" w:space="0" w:color="auto"/>
              <w:right w:val="single" w:sz="4" w:space="0" w:color="auto"/>
            </w:tcBorders>
            <w:shd w:val="clear" w:color="auto" w:fill="4472C4" w:themeFill="accent5"/>
          </w:tcPr>
          <w:p w14:paraId="58894E3B" w14:textId="029690CB" w:rsidR="002B466D" w:rsidRPr="0041543F" w:rsidRDefault="002B466D" w:rsidP="009F6359">
            <w:pPr>
              <w:jc w:val="left"/>
              <w:rPr>
                <w:color w:val="auto"/>
                <w:sz w:val="19"/>
                <w:szCs w:val="19"/>
              </w:rPr>
            </w:pPr>
            <w:r>
              <w:rPr>
                <w:color w:val="auto"/>
                <w:sz w:val="19"/>
                <w:szCs w:val="19"/>
              </w:rPr>
              <w:t>50</w:t>
            </w:r>
          </w:p>
        </w:tc>
        <w:tc>
          <w:tcPr>
            <w:tcW w:w="509" w:type="pct"/>
            <w:tcBorders>
              <w:top w:val="single" w:sz="4" w:space="0" w:color="auto"/>
              <w:left w:val="single" w:sz="4" w:space="0" w:color="auto"/>
              <w:bottom w:val="single" w:sz="4" w:space="0" w:color="auto"/>
              <w:right w:val="single" w:sz="4" w:space="0" w:color="auto"/>
            </w:tcBorders>
            <w:shd w:val="clear" w:color="auto" w:fill="70AD47" w:themeFill="accent6"/>
          </w:tcPr>
          <w:p w14:paraId="268B1882" w14:textId="6E615464" w:rsidR="002B466D" w:rsidRPr="0041543F" w:rsidRDefault="002B466D" w:rsidP="009F6359">
            <w:pPr>
              <w:jc w:val="left"/>
              <w:rPr>
                <w:color w:val="auto"/>
                <w:sz w:val="19"/>
                <w:szCs w:val="19"/>
              </w:rPr>
            </w:pPr>
            <w:r>
              <w:rPr>
                <w:color w:val="auto"/>
                <w:sz w:val="19"/>
                <w:szCs w:val="19"/>
              </w:rPr>
              <w:t>25</w:t>
            </w:r>
          </w:p>
        </w:tc>
        <w:tc>
          <w:tcPr>
            <w:tcW w:w="631" w:type="pct"/>
            <w:tcBorders>
              <w:top w:val="single" w:sz="4" w:space="0" w:color="auto"/>
              <w:left w:val="single" w:sz="4" w:space="0" w:color="auto"/>
              <w:bottom w:val="single" w:sz="4" w:space="0" w:color="auto"/>
              <w:right w:val="single" w:sz="4" w:space="0" w:color="auto"/>
            </w:tcBorders>
            <w:shd w:val="clear" w:color="auto" w:fill="auto"/>
          </w:tcPr>
          <w:p w14:paraId="723F4BDF" w14:textId="77777777" w:rsidR="002B466D" w:rsidRDefault="002B466D" w:rsidP="009F6359">
            <w:pPr>
              <w:jc w:val="left"/>
              <w:rPr>
                <w:color w:val="auto"/>
                <w:sz w:val="19"/>
                <w:szCs w:val="19"/>
              </w:rPr>
            </w:pPr>
          </w:p>
        </w:tc>
      </w:tr>
      <w:tr w:rsidR="002B466D" w:rsidRPr="0041543F" w14:paraId="1803E7B8" w14:textId="014EA892" w:rsidTr="002B466D">
        <w:trPr>
          <w:cantSplit/>
          <w:trHeight w:val="20"/>
        </w:trPr>
        <w:tc>
          <w:tcPr>
            <w:tcW w:w="1574" w:type="pct"/>
            <w:vMerge/>
            <w:tcBorders>
              <w:left w:val="single" w:sz="4" w:space="0" w:color="auto"/>
              <w:right w:val="single" w:sz="4" w:space="0" w:color="auto"/>
            </w:tcBorders>
          </w:tcPr>
          <w:p w14:paraId="1BD913B1" w14:textId="77777777" w:rsidR="002B466D" w:rsidRPr="006E36B3" w:rsidRDefault="002B466D" w:rsidP="009F6359">
            <w:pPr>
              <w:tabs>
                <w:tab w:val="left" w:pos="2525"/>
              </w:tabs>
              <w:jc w:val="left"/>
              <w:rPr>
                <w:sz w:val="19"/>
                <w:szCs w:val="19"/>
              </w:rPr>
            </w:pPr>
          </w:p>
        </w:tc>
        <w:tc>
          <w:tcPr>
            <w:tcW w:w="3426" w:type="pct"/>
            <w:gridSpan w:val="6"/>
            <w:tcBorders>
              <w:top w:val="single" w:sz="4" w:space="0" w:color="auto"/>
              <w:left w:val="single" w:sz="4" w:space="0" w:color="auto"/>
              <w:bottom w:val="single" w:sz="4" w:space="0" w:color="auto"/>
              <w:right w:val="single" w:sz="4" w:space="0" w:color="auto"/>
            </w:tcBorders>
            <w:shd w:val="clear" w:color="auto" w:fill="70AD47" w:themeFill="accent6"/>
          </w:tcPr>
          <w:p w14:paraId="41A59493" w14:textId="6210E585" w:rsidR="002B466D" w:rsidRDefault="002B466D" w:rsidP="009F6359">
            <w:pPr>
              <w:jc w:val="left"/>
              <w:rPr>
                <w:sz w:val="19"/>
                <w:szCs w:val="19"/>
              </w:rPr>
            </w:pPr>
            <w:r>
              <w:rPr>
                <w:sz w:val="19"/>
                <w:szCs w:val="19"/>
              </w:rPr>
              <w:t>Environmental flows decreased the likelihood of low DO by increasing water mixing and oxygen exchange at the surface. This was assessed as the extra days per year with water velocities &gt; 0.18 m/s due to environmental flows.</w:t>
            </w:r>
            <w:r w:rsidRPr="00064F53">
              <w:rPr>
                <w:sz w:val="19"/>
                <w:szCs w:val="19"/>
              </w:rPr>
              <w:t xml:space="preserve"> </w:t>
            </w:r>
            <w:r>
              <w:rPr>
                <w:sz w:val="19"/>
                <w:szCs w:val="19"/>
              </w:rPr>
              <w:t>A substantial contribution was considered greater than 30 days, moderate 15-30 days, minor 7-14 days and negligible &lt; 7days.</w:t>
            </w:r>
          </w:p>
        </w:tc>
      </w:tr>
    </w:tbl>
    <w:p w14:paraId="66DDBD7E" w14:textId="77777777" w:rsidR="00A350F9" w:rsidRDefault="00A350F9" w:rsidP="00A350F9">
      <w:pPr>
        <w:rPr>
          <w:lang w:val="en-US"/>
        </w:rPr>
      </w:pPr>
    </w:p>
    <w:p w14:paraId="3CEF2C18" w14:textId="79D281E1" w:rsidR="00040E19" w:rsidRPr="00886886" w:rsidRDefault="00040E19" w:rsidP="00040E19">
      <w:pPr>
        <w:rPr>
          <w:b/>
        </w:rPr>
      </w:pPr>
      <w:r>
        <w:rPr>
          <w:b/>
        </w:rPr>
        <w:t>Littoral Vegetation Diversity and Productivity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91"/>
        <w:gridCol w:w="9557"/>
      </w:tblGrid>
      <w:tr w:rsidR="00B62CA9" w:rsidRPr="004E0E6F" w14:paraId="70821A5E" w14:textId="77777777" w:rsidTr="00867D02">
        <w:trPr>
          <w:cantSplit/>
          <w:trHeight w:val="139"/>
          <w:tblHeader/>
        </w:trPr>
        <w:tc>
          <w:tcPr>
            <w:tcW w:w="1574" w:type="pct"/>
            <w:tcBorders>
              <w:top w:val="single" w:sz="4" w:space="0" w:color="auto"/>
              <w:left w:val="single" w:sz="4" w:space="0" w:color="auto"/>
              <w:right w:val="single" w:sz="4" w:space="0" w:color="auto"/>
            </w:tcBorders>
          </w:tcPr>
          <w:p w14:paraId="3E7B6E69" w14:textId="77777777" w:rsidR="00B62CA9" w:rsidRPr="004E0E6F" w:rsidRDefault="00B62CA9" w:rsidP="005C7500">
            <w:pPr>
              <w:pStyle w:val="TableHeading"/>
              <w:jc w:val="center"/>
              <w:rPr>
                <w:sz w:val="19"/>
                <w:szCs w:val="19"/>
              </w:rPr>
            </w:pPr>
            <w:r w:rsidRPr="004E0E6F">
              <w:rPr>
                <w:sz w:val="19"/>
                <w:szCs w:val="19"/>
              </w:rPr>
              <w:t xml:space="preserve">DEW evaluation questions </w:t>
            </w:r>
          </w:p>
        </w:tc>
        <w:tc>
          <w:tcPr>
            <w:tcW w:w="3426" w:type="pct"/>
            <w:tcBorders>
              <w:top w:val="single" w:sz="4" w:space="0" w:color="auto"/>
              <w:left w:val="single" w:sz="4" w:space="0" w:color="auto"/>
              <w:right w:val="single" w:sz="4" w:space="0" w:color="auto"/>
            </w:tcBorders>
            <w:vAlign w:val="bottom"/>
          </w:tcPr>
          <w:p w14:paraId="204775E2" w14:textId="75866784" w:rsidR="00B62CA9" w:rsidRPr="004E0E6F" w:rsidRDefault="00B62CA9" w:rsidP="00B62CA9">
            <w:pPr>
              <w:pStyle w:val="TableHeading"/>
              <w:jc w:val="center"/>
              <w:rPr>
                <w:sz w:val="19"/>
                <w:szCs w:val="19"/>
              </w:rPr>
            </w:pPr>
            <w:r w:rsidRPr="004E0E6F">
              <w:rPr>
                <w:sz w:val="19"/>
                <w:szCs w:val="19"/>
              </w:rPr>
              <w:t xml:space="preserve">Outcomes </w:t>
            </w:r>
            <w:r>
              <w:rPr>
                <w:sz w:val="19"/>
                <w:szCs w:val="19"/>
              </w:rPr>
              <w:t>of CEW delivery (2019-20</w:t>
            </w:r>
            <w:r w:rsidRPr="004E0E6F">
              <w:rPr>
                <w:sz w:val="19"/>
                <w:szCs w:val="19"/>
              </w:rPr>
              <w:t>)</w:t>
            </w:r>
          </w:p>
        </w:tc>
      </w:tr>
      <w:tr w:rsidR="00B62CA9" w:rsidRPr="004E0E6F" w14:paraId="418D7A75" w14:textId="77777777" w:rsidTr="00867D02">
        <w:trPr>
          <w:cantSplit/>
          <w:trHeight w:val="1263"/>
        </w:trPr>
        <w:tc>
          <w:tcPr>
            <w:tcW w:w="1574" w:type="pct"/>
            <w:tcBorders>
              <w:top w:val="single" w:sz="4" w:space="0" w:color="auto"/>
              <w:left w:val="single" w:sz="4" w:space="0" w:color="auto"/>
              <w:right w:val="single" w:sz="4" w:space="0" w:color="auto"/>
            </w:tcBorders>
          </w:tcPr>
          <w:p w14:paraId="2F7571F9" w14:textId="10955651" w:rsidR="00B62CA9" w:rsidRPr="004E0E6F" w:rsidRDefault="00B62CA9" w:rsidP="005C7500">
            <w:pPr>
              <w:jc w:val="left"/>
              <w:rPr>
                <w:color w:val="auto"/>
                <w:sz w:val="19"/>
                <w:szCs w:val="19"/>
              </w:rPr>
            </w:pPr>
            <w:r w:rsidRPr="00040E19">
              <w:rPr>
                <w:color w:val="auto"/>
                <w:sz w:val="19"/>
                <w:szCs w:val="19"/>
              </w:rPr>
              <w:t>To what extent did CEW (and other environmental water) contribute to littoral understorey vegetation diversity and productivity?</w:t>
            </w:r>
          </w:p>
        </w:tc>
        <w:tc>
          <w:tcPr>
            <w:tcW w:w="3426" w:type="pct"/>
            <w:tcBorders>
              <w:top w:val="single" w:sz="4" w:space="0" w:color="auto"/>
              <w:left w:val="single" w:sz="4" w:space="0" w:color="auto"/>
              <w:right w:val="single" w:sz="4" w:space="0" w:color="auto"/>
            </w:tcBorders>
            <w:shd w:val="clear" w:color="auto" w:fill="auto"/>
          </w:tcPr>
          <w:p w14:paraId="6CDEFC99" w14:textId="0080C07C" w:rsidR="00B62CA9" w:rsidRPr="004E0E6F" w:rsidRDefault="00B62CA9" w:rsidP="005C7500">
            <w:pPr>
              <w:jc w:val="center"/>
              <w:rPr>
                <w:color w:val="auto"/>
                <w:sz w:val="19"/>
                <w:szCs w:val="19"/>
              </w:rPr>
            </w:pPr>
          </w:p>
        </w:tc>
      </w:tr>
    </w:tbl>
    <w:p w14:paraId="27716850" w14:textId="3CF7FA6B" w:rsidR="00A350F9" w:rsidRDefault="00A350F9" w:rsidP="00A350F9">
      <w:pPr>
        <w:spacing w:before="0" w:after="160" w:line="259" w:lineRule="auto"/>
        <w:jc w:val="left"/>
      </w:pPr>
    </w:p>
    <w:p w14:paraId="17880A73" w14:textId="5A99492A" w:rsidR="00A350F9" w:rsidRPr="00886886" w:rsidRDefault="00040E19" w:rsidP="00A350F9">
      <w:pPr>
        <w:rPr>
          <w:b/>
        </w:rPr>
      </w:pPr>
      <w:r>
        <w:rPr>
          <w:b/>
        </w:rPr>
        <w:t>Micro-invertebrate Assemblage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5"/>
        <w:gridCol w:w="1702"/>
        <w:gridCol w:w="1702"/>
        <w:gridCol w:w="1841"/>
        <w:gridCol w:w="1702"/>
        <w:gridCol w:w="1841"/>
        <w:gridCol w:w="1905"/>
      </w:tblGrid>
      <w:tr w:rsidR="00040E19" w:rsidRPr="004E0E6F" w14:paraId="22D332F0" w14:textId="25F03470" w:rsidTr="00040E19">
        <w:trPr>
          <w:cantSplit/>
          <w:trHeight w:val="20"/>
          <w:tblHeader/>
        </w:trPr>
        <w:tc>
          <w:tcPr>
            <w:tcW w:w="1167" w:type="pct"/>
            <w:vMerge w:val="restart"/>
            <w:tcBorders>
              <w:top w:val="single" w:sz="4" w:space="0" w:color="auto"/>
              <w:left w:val="single" w:sz="4" w:space="0" w:color="auto"/>
              <w:right w:val="single" w:sz="4" w:space="0" w:color="auto"/>
            </w:tcBorders>
          </w:tcPr>
          <w:p w14:paraId="5905A51C" w14:textId="4C32752C" w:rsidR="00040E19" w:rsidRPr="004E0E6F" w:rsidRDefault="00040E19" w:rsidP="005D1C37">
            <w:pPr>
              <w:pStyle w:val="TableHeading"/>
              <w:jc w:val="center"/>
              <w:rPr>
                <w:sz w:val="19"/>
                <w:szCs w:val="19"/>
              </w:rPr>
            </w:pPr>
            <w:r w:rsidRPr="004E0E6F">
              <w:rPr>
                <w:sz w:val="19"/>
                <w:szCs w:val="19"/>
              </w:rPr>
              <w:t xml:space="preserve">DEW evaluation questions </w:t>
            </w:r>
          </w:p>
        </w:tc>
        <w:tc>
          <w:tcPr>
            <w:tcW w:w="3833" w:type="pct"/>
            <w:gridSpan w:val="6"/>
            <w:tcBorders>
              <w:top w:val="single" w:sz="4" w:space="0" w:color="auto"/>
              <w:left w:val="single" w:sz="4" w:space="0" w:color="auto"/>
              <w:bottom w:val="single" w:sz="4" w:space="0" w:color="auto"/>
              <w:right w:val="single" w:sz="4" w:space="0" w:color="auto"/>
            </w:tcBorders>
            <w:vAlign w:val="bottom"/>
          </w:tcPr>
          <w:p w14:paraId="0B18809C" w14:textId="1088C3B7" w:rsidR="00040E19" w:rsidRPr="004E0E6F" w:rsidRDefault="00040E19" w:rsidP="00BF33CC">
            <w:pPr>
              <w:pStyle w:val="TableHeading"/>
              <w:jc w:val="center"/>
              <w:rPr>
                <w:sz w:val="19"/>
                <w:szCs w:val="19"/>
              </w:rPr>
            </w:pPr>
            <w:r w:rsidRPr="004E0E6F">
              <w:rPr>
                <w:sz w:val="19"/>
                <w:szCs w:val="19"/>
              </w:rPr>
              <w:t xml:space="preserve">Outcomes </w:t>
            </w:r>
            <w:r>
              <w:rPr>
                <w:sz w:val="19"/>
                <w:szCs w:val="19"/>
              </w:rPr>
              <w:t>of CEW delivery (2014-15–2019-20</w:t>
            </w:r>
            <w:r w:rsidRPr="004E0E6F">
              <w:rPr>
                <w:sz w:val="19"/>
                <w:szCs w:val="19"/>
              </w:rPr>
              <w:t>)</w:t>
            </w:r>
          </w:p>
        </w:tc>
      </w:tr>
      <w:tr w:rsidR="00040E19" w:rsidRPr="004E0E6F" w14:paraId="3A268366" w14:textId="460AA4EE" w:rsidTr="00040E19">
        <w:trPr>
          <w:cantSplit/>
          <w:trHeight w:val="20"/>
          <w:tblHeader/>
        </w:trPr>
        <w:tc>
          <w:tcPr>
            <w:tcW w:w="1167" w:type="pct"/>
            <w:vMerge/>
            <w:tcBorders>
              <w:left w:val="single" w:sz="4" w:space="0" w:color="auto"/>
              <w:bottom w:val="single" w:sz="4" w:space="0" w:color="auto"/>
              <w:right w:val="single" w:sz="4" w:space="0" w:color="auto"/>
            </w:tcBorders>
          </w:tcPr>
          <w:p w14:paraId="1B55DF9B" w14:textId="77777777" w:rsidR="001A774C" w:rsidRPr="004E0E6F" w:rsidRDefault="001A774C" w:rsidP="00BF33CC">
            <w:pPr>
              <w:pStyle w:val="TableHeading"/>
              <w:jc w:val="center"/>
              <w:rPr>
                <w:sz w:val="19"/>
                <w:szCs w:val="19"/>
              </w:rPr>
            </w:pPr>
          </w:p>
        </w:tc>
        <w:tc>
          <w:tcPr>
            <w:tcW w:w="610" w:type="pct"/>
            <w:tcBorders>
              <w:top w:val="single" w:sz="4" w:space="0" w:color="auto"/>
              <w:left w:val="single" w:sz="4" w:space="0" w:color="auto"/>
              <w:bottom w:val="single" w:sz="4" w:space="0" w:color="auto"/>
            </w:tcBorders>
            <w:vAlign w:val="bottom"/>
          </w:tcPr>
          <w:p w14:paraId="486FFC8C" w14:textId="5BBF66E9" w:rsidR="001A774C" w:rsidRPr="004E0E6F" w:rsidRDefault="001A774C" w:rsidP="00BF33CC">
            <w:pPr>
              <w:pStyle w:val="TableHeading"/>
              <w:jc w:val="center"/>
              <w:rPr>
                <w:sz w:val="19"/>
                <w:szCs w:val="19"/>
              </w:rPr>
            </w:pPr>
            <w:r>
              <w:rPr>
                <w:sz w:val="19"/>
                <w:szCs w:val="19"/>
              </w:rPr>
              <w:t>2014-15</w:t>
            </w:r>
          </w:p>
        </w:tc>
        <w:tc>
          <w:tcPr>
            <w:tcW w:w="610" w:type="pct"/>
            <w:tcBorders>
              <w:top w:val="single" w:sz="4" w:space="0" w:color="auto"/>
              <w:bottom w:val="single" w:sz="4" w:space="0" w:color="auto"/>
            </w:tcBorders>
          </w:tcPr>
          <w:p w14:paraId="0B386C64" w14:textId="77777777" w:rsidR="001A774C" w:rsidRPr="004E0E6F" w:rsidRDefault="001A774C" w:rsidP="00BF33CC">
            <w:pPr>
              <w:pStyle w:val="TableHeading"/>
              <w:jc w:val="center"/>
              <w:rPr>
                <w:sz w:val="19"/>
                <w:szCs w:val="19"/>
              </w:rPr>
            </w:pPr>
            <w:r w:rsidRPr="004E0E6F">
              <w:rPr>
                <w:sz w:val="19"/>
                <w:szCs w:val="19"/>
              </w:rPr>
              <w:t>2015-16</w:t>
            </w:r>
          </w:p>
        </w:tc>
        <w:tc>
          <w:tcPr>
            <w:tcW w:w="660" w:type="pct"/>
            <w:tcBorders>
              <w:top w:val="single" w:sz="4" w:space="0" w:color="auto"/>
              <w:bottom w:val="single" w:sz="4" w:space="0" w:color="auto"/>
            </w:tcBorders>
            <w:vAlign w:val="bottom"/>
          </w:tcPr>
          <w:p w14:paraId="0EA2F087" w14:textId="7E2E83AB" w:rsidR="001A774C" w:rsidRPr="004E0E6F" w:rsidRDefault="001A774C" w:rsidP="00CC39FB">
            <w:pPr>
              <w:pStyle w:val="TableHeading"/>
              <w:jc w:val="center"/>
              <w:rPr>
                <w:sz w:val="19"/>
                <w:szCs w:val="19"/>
              </w:rPr>
            </w:pPr>
            <w:r w:rsidRPr="004E0E6F">
              <w:rPr>
                <w:sz w:val="19"/>
                <w:szCs w:val="19"/>
              </w:rPr>
              <w:t>2016-17</w:t>
            </w:r>
          </w:p>
        </w:tc>
        <w:tc>
          <w:tcPr>
            <w:tcW w:w="610" w:type="pct"/>
            <w:tcBorders>
              <w:top w:val="single" w:sz="4" w:space="0" w:color="auto"/>
              <w:bottom w:val="single" w:sz="4" w:space="0" w:color="auto"/>
            </w:tcBorders>
          </w:tcPr>
          <w:p w14:paraId="33DCD6BB" w14:textId="5F7FED1C" w:rsidR="001A774C" w:rsidRPr="004E0E6F" w:rsidRDefault="001A774C" w:rsidP="00C26447">
            <w:pPr>
              <w:pStyle w:val="TableHeading"/>
              <w:jc w:val="center"/>
              <w:rPr>
                <w:sz w:val="19"/>
                <w:szCs w:val="19"/>
              </w:rPr>
            </w:pPr>
            <w:r w:rsidRPr="004E0E6F">
              <w:rPr>
                <w:sz w:val="19"/>
                <w:szCs w:val="19"/>
              </w:rPr>
              <w:t>2017-18</w:t>
            </w:r>
          </w:p>
        </w:tc>
        <w:tc>
          <w:tcPr>
            <w:tcW w:w="660" w:type="pct"/>
            <w:tcBorders>
              <w:top w:val="single" w:sz="4" w:space="0" w:color="auto"/>
              <w:bottom w:val="single" w:sz="4" w:space="0" w:color="auto"/>
            </w:tcBorders>
          </w:tcPr>
          <w:p w14:paraId="49952B35" w14:textId="018C4DBC" w:rsidR="001A774C" w:rsidRPr="004E0E6F" w:rsidRDefault="001A774C" w:rsidP="00C26447">
            <w:pPr>
              <w:pStyle w:val="TableHeading"/>
              <w:jc w:val="center"/>
              <w:rPr>
                <w:sz w:val="19"/>
                <w:szCs w:val="19"/>
              </w:rPr>
            </w:pPr>
            <w:r>
              <w:rPr>
                <w:sz w:val="19"/>
                <w:szCs w:val="19"/>
              </w:rPr>
              <w:t>2018-19</w:t>
            </w:r>
          </w:p>
        </w:tc>
        <w:tc>
          <w:tcPr>
            <w:tcW w:w="683" w:type="pct"/>
            <w:tcBorders>
              <w:top w:val="single" w:sz="4" w:space="0" w:color="auto"/>
              <w:bottom w:val="single" w:sz="4" w:space="0" w:color="auto"/>
            </w:tcBorders>
          </w:tcPr>
          <w:p w14:paraId="21662A82" w14:textId="2633B23F" w:rsidR="001A774C" w:rsidRPr="004E0E6F" w:rsidRDefault="001A774C" w:rsidP="00C26447">
            <w:pPr>
              <w:pStyle w:val="TableHeading"/>
              <w:jc w:val="center"/>
              <w:rPr>
                <w:sz w:val="19"/>
                <w:szCs w:val="19"/>
              </w:rPr>
            </w:pPr>
            <w:r>
              <w:rPr>
                <w:sz w:val="19"/>
                <w:szCs w:val="19"/>
              </w:rPr>
              <w:t>2019-20</w:t>
            </w:r>
          </w:p>
        </w:tc>
      </w:tr>
      <w:tr w:rsidR="00040E19" w:rsidRPr="004E0E6F" w14:paraId="23EE0ECD" w14:textId="0D20828F" w:rsidTr="00040E19">
        <w:trPr>
          <w:cantSplit/>
          <w:trHeight w:val="20"/>
        </w:trPr>
        <w:tc>
          <w:tcPr>
            <w:tcW w:w="1167" w:type="pct"/>
            <w:vMerge w:val="restart"/>
            <w:tcBorders>
              <w:top w:val="single" w:sz="4" w:space="0" w:color="auto"/>
              <w:left w:val="single" w:sz="4" w:space="0" w:color="auto"/>
              <w:right w:val="single" w:sz="4" w:space="0" w:color="auto"/>
            </w:tcBorders>
          </w:tcPr>
          <w:p w14:paraId="206E762B" w14:textId="153F29E1" w:rsidR="001A774C" w:rsidRPr="004E0E6F" w:rsidRDefault="001A774C" w:rsidP="00E11C38">
            <w:pPr>
              <w:jc w:val="left"/>
              <w:rPr>
                <w:sz w:val="19"/>
                <w:szCs w:val="19"/>
              </w:rPr>
            </w:pPr>
            <w:ins w:id="322" w:author="George Giatas" w:date="2020-09-07T13:37:00Z">
              <w:r w:rsidRPr="001A774C">
                <w:rPr>
                  <w:sz w:val="19"/>
                  <w:szCs w:val="19"/>
                </w:rPr>
                <w:t>To what extent</w:t>
              </w:r>
            </w:ins>
            <w:del w:id="323" w:author="George Giatas" w:date="2020-09-07T13:37:00Z">
              <w:r w:rsidRPr="004E0E6F" w:rsidDel="001A774C">
                <w:rPr>
                  <w:sz w:val="19"/>
                  <w:szCs w:val="19"/>
                </w:rPr>
                <w:delText>What</w:delText>
              </w:r>
            </w:del>
            <w:r w:rsidRPr="004E0E6F">
              <w:rPr>
                <w:sz w:val="19"/>
                <w:szCs w:val="19"/>
              </w:rPr>
              <w:t xml:space="preserve"> did CEW contribute to increased dispersal of organisms between river and wetlands</w:t>
            </w:r>
            <w:ins w:id="324" w:author="George Giatas" w:date="2020-09-07T13:37:00Z">
              <w:r>
                <w:t xml:space="preserve"> </w:t>
              </w:r>
              <w:r w:rsidRPr="001A774C">
                <w:rPr>
                  <w:sz w:val="19"/>
                  <w:szCs w:val="19"/>
                </w:rPr>
                <w:t>in the Lower Murray</w:t>
              </w:r>
            </w:ins>
            <w:r w:rsidRPr="004E0E6F">
              <w:rPr>
                <w:sz w:val="19"/>
                <w:szCs w:val="19"/>
              </w:rPr>
              <w:t>?</w:t>
            </w:r>
          </w:p>
        </w:tc>
        <w:tc>
          <w:tcPr>
            <w:tcW w:w="610"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48B80A37" w14:textId="751809F7" w:rsidR="001A774C" w:rsidRPr="004E0E6F" w:rsidRDefault="001A774C" w:rsidP="00E11C38">
            <w:pPr>
              <w:jc w:val="center"/>
              <w:rPr>
                <w:color w:val="auto"/>
                <w:sz w:val="19"/>
                <w:szCs w:val="19"/>
              </w:rPr>
            </w:pPr>
            <w:r w:rsidRPr="002A2F46">
              <w:t>Nil</w:t>
            </w:r>
          </w:p>
        </w:tc>
        <w:tc>
          <w:tcPr>
            <w:tcW w:w="610"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576CBB78" w14:textId="4AA01532" w:rsidR="001A774C" w:rsidRPr="004E0E6F" w:rsidRDefault="001A774C" w:rsidP="00E11C38">
            <w:pPr>
              <w:jc w:val="center"/>
              <w:rPr>
                <w:color w:val="auto"/>
                <w:sz w:val="19"/>
                <w:szCs w:val="19"/>
              </w:rPr>
            </w:pPr>
            <w:r w:rsidRPr="002A2F46">
              <w:t>Nil</w:t>
            </w:r>
          </w:p>
        </w:tc>
        <w:tc>
          <w:tcPr>
            <w:tcW w:w="660"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0160BC1F" w14:textId="66EF2156" w:rsidR="001A774C" w:rsidRPr="006D772F" w:rsidRDefault="001A774C" w:rsidP="00E11C38">
            <w:pPr>
              <w:jc w:val="center"/>
              <w:rPr>
                <w:color w:val="auto"/>
                <w:sz w:val="19"/>
                <w:szCs w:val="19"/>
              </w:rPr>
            </w:pPr>
            <w:r w:rsidRPr="002A2F46">
              <w:t>Nil</w:t>
            </w:r>
          </w:p>
        </w:tc>
        <w:tc>
          <w:tcPr>
            <w:tcW w:w="610" w:type="pct"/>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451DD12A" w14:textId="468090A8" w:rsidR="001A774C" w:rsidRPr="004E0E6F" w:rsidRDefault="001A774C" w:rsidP="00E11C38">
            <w:pPr>
              <w:jc w:val="center"/>
              <w:rPr>
                <w:color w:val="auto"/>
                <w:sz w:val="19"/>
                <w:szCs w:val="19"/>
              </w:rPr>
            </w:pPr>
            <w:r w:rsidRPr="002A2F46">
              <w:t>Nil</w:t>
            </w:r>
          </w:p>
        </w:tc>
        <w:tc>
          <w:tcPr>
            <w:tcW w:w="660"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66997" w14:textId="77777777" w:rsidR="001A774C" w:rsidRPr="002A2F46" w:rsidRDefault="001A774C" w:rsidP="00E11C38">
            <w:pPr>
              <w:jc w:val="center"/>
            </w:pPr>
          </w:p>
        </w:tc>
        <w:tc>
          <w:tcPr>
            <w:tcW w:w="683" w:type="pct"/>
            <w:tcBorders>
              <w:top w:val="single" w:sz="4" w:space="0" w:color="auto"/>
              <w:left w:val="single" w:sz="4" w:space="0" w:color="auto"/>
              <w:bottom w:val="single" w:sz="4" w:space="0" w:color="auto"/>
              <w:right w:val="single" w:sz="4" w:space="0" w:color="auto"/>
            </w:tcBorders>
            <w:shd w:val="clear" w:color="auto" w:fill="auto"/>
          </w:tcPr>
          <w:p w14:paraId="333D5D4D" w14:textId="77777777" w:rsidR="001A774C" w:rsidRPr="002A2F46" w:rsidRDefault="001A774C" w:rsidP="00E11C38">
            <w:pPr>
              <w:jc w:val="center"/>
            </w:pPr>
          </w:p>
        </w:tc>
      </w:tr>
      <w:tr w:rsidR="00040E19" w:rsidRPr="004E0E6F" w14:paraId="0D74553F" w14:textId="54311309" w:rsidTr="00040E19">
        <w:trPr>
          <w:cantSplit/>
          <w:trHeight w:val="20"/>
        </w:trPr>
        <w:tc>
          <w:tcPr>
            <w:tcW w:w="1167" w:type="pct"/>
            <w:vMerge/>
            <w:tcBorders>
              <w:left w:val="single" w:sz="4" w:space="0" w:color="auto"/>
              <w:right w:val="single" w:sz="4" w:space="0" w:color="auto"/>
            </w:tcBorders>
          </w:tcPr>
          <w:p w14:paraId="7EBAA071" w14:textId="77777777" w:rsidR="00040E19" w:rsidRPr="004E0E6F" w:rsidRDefault="00040E19" w:rsidP="006F742A">
            <w:pPr>
              <w:jc w:val="left"/>
              <w:rPr>
                <w:sz w:val="19"/>
                <w:szCs w:val="19"/>
              </w:rPr>
            </w:pPr>
          </w:p>
        </w:tc>
        <w:tc>
          <w:tcPr>
            <w:tcW w:w="3833" w:type="pct"/>
            <w:gridSpan w:val="6"/>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79B425B8" w14:textId="581FF75A" w:rsidR="00040E19" w:rsidRPr="006D772F" w:rsidRDefault="00040E19" w:rsidP="006D772F">
            <w:pPr>
              <w:jc w:val="left"/>
              <w:rPr>
                <w:sz w:val="19"/>
                <w:szCs w:val="19"/>
              </w:rPr>
            </w:pPr>
            <w:r w:rsidRPr="006D772F">
              <w:rPr>
                <w:sz w:val="19"/>
                <w:szCs w:val="19"/>
              </w:rPr>
              <w:t>No wetland samples were collected in 2014-15, 2015-16, 2016-17 or 2017-18 to ascertain CEW dispersal of microinvertebrates from the main channel flows.</w:t>
            </w:r>
          </w:p>
        </w:tc>
      </w:tr>
    </w:tbl>
    <w:p w14:paraId="27C953DB" w14:textId="77777777" w:rsidR="00867D02" w:rsidRDefault="00867D02" w:rsidP="00A350F9">
      <w:pPr>
        <w:rPr>
          <w:b/>
          <w:lang w:val="en-US"/>
        </w:rPr>
      </w:pPr>
    </w:p>
    <w:p w14:paraId="717C7F35" w14:textId="49B162F4" w:rsidR="00A350F9" w:rsidRDefault="00A350F9" w:rsidP="00A350F9">
      <w:pPr>
        <w:rPr>
          <w:b/>
          <w:lang w:val="en-US"/>
        </w:rPr>
      </w:pPr>
      <w:r w:rsidRPr="00886886">
        <w:rPr>
          <w:b/>
          <w:lang w:val="en-US"/>
        </w:rPr>
        <w:lastRenderedPageBreak/>
        <w:t xml:space="preserve">Fish </w:t>
      </w:r>
      <w:r w:rsidR="00867D02">
        <w:rPr>
          <w:b/>
          <w:lang w:val="en-US"/>
        </w:rPr>
        <w:t>(all indicators)</w:t>
      </w:r>
    </w:p>
    <w:p w14:paraId="35873688" w14:textId="2518E870" w:rsidR="008E2DA7" w:rsidRDefault="008E2DA7" w:rsidP="008E2DA7">
      <w:pPr>
        <w:rPr>
          <w:lang w:val="en-US"/>
        </w:rPr>
      </w:pPr>
      <w:r w:rsidRPr="008E2DA7">
        <w:rPr>
          <w:lang w:val="en-US"/>
        </w:rPr>
        <w:t xml:space="preserve">Fish data have been consolidated to evaluate a number of fish targets of DEW’s LTWP. These questions and answers do not relate to evaluation of flow or CEW. Furthermore, the LTIM Fish monitoring program is not designed to determine what is facilitating changes in population dynamics of fish species for DEW’s LTWP evaluation questions, e.g. spawning and recruitment of </w:t>
      </w:r>
      <w:r>
        <w:rPr>
          <w:lang w:val="en-US"/>
        </w:rPr>
        <w:t>freshwater catfish</w:t>
      </w:r>
      <w:r w:rsidRPr="008E2DA7">
        <w:rPr>
          <w:lang w:val="en-US"/>
        </w:rPr>
        <w:t xml:space="preserve"> or common carp.</w:t>
      </w:r>
    </w:p>
    <w:p w14:paraId="23F9E6B4" w14:textId="23976BB7" w:rsidR="0088325F" w:rsidRPr="00AF70C9" w:rsidRDefault="0088325F" w:rsidP="0088325F">
      <w:pPr>
        <w:spacing w:before="0" w:after="160" w:line="259" w:lineRule="auto"/>
        <w:jc w:val="left"/>
        <w:rPr>
          <w:sz w:val="18"/>
        </w:rPr>
      </w:pPr>
      <w:r w:rsidRPr="00AF70C9">
        <w:rPr>
          <w:sz w:val="18"/>
        </w:rPr>
        <w:t xml:space="preserve">Outcome:  </w:t>
      </w:r>
      <w:r w:rsidRPr="00AF70C9">
        <w:rPr>
          <w:noProof/>
          <w:sz w:val="18"/>
          <w:lang w:eastAsia="en-AU"/>
        </w:rPr>
        <mc:AlternateContent>
          <mc:Choice Requires="wps">
            <w:drawing>
              <wp:inline distT="0" distB="0" distL="0" distR="0" wp14:anchorId="45145671" wp14:editId="3844F8BB">
                <wp:extent cx="285750" cy="152400"/>
                <wp:effectExtent l="0" t="0" r="19050" b="19050"/>
                <wp:docPr id="26" name="Rectangle 26"/>
                <wp:cNvGraphicFramePr/>
                <a:graphic xmlns:a="http://schemas.openxmlformats.org/drawingml/2006/main">
                  <a:graphicData uri="http://schemas.microsoft.com/office/word/2010/wordprocessingShape">
                    <wps:wsp>
                      <wps:cNvSpPr/>
                      <wps:spPr>
                        <a:xfrm>
                          <a:off x="0" y="0"/>
                          <a:ext cx="285750" cy="152400"/>
                        </a:xfrm>
                        <a:prstGeom prst="rect">
                          <a:avLst/>
                        </a:prstGeom>
                        <a:solidFill>
                          <a:srgbClr val="FFCC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72E2EDF" id="Rectangle 26" o:spid="_x0000_s1026" style="width:22.5pt;height:1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" fillcolor="#fcc" strokecolor="black [3213]" strokeweight="1pt">
                <w10:anchorlock/>
              </v:rect>
            </w:pict>
          </mc:Fallback>
        </mc:AlternateContent>
      </w:r>
      <w:r w:rsidRPr="00AF70C9">
        <w:rPr>
          <w:sz w:val="18"/>
        </w:rPr>
        <w:t xml:space="preserve"> = negative; </w:t>
      </w:r>
      <w:r w:rsidRPr="00AF70C9">
        <w:rPr>
          <w:noProof/>
          <w:sz w:val="18"/>
          <w:lang w:eastAsia="en-AU"/>
        </w:rPr>
        <mc:AlternateContent>
          <mc:Choice Requires="wps">
            <w:drawing>
              <wp:inline distT="0" distB="0" distL="0" distR="0" wp14:anchorId="4906E2F1" wp14:editId="283D1C8E">
                <wp:extent cx="285750" cy="152400"/>
                <wp:effectExtent l="0" t="0" r="19050" b="19050"/>
                <wp:docPr id="29" name="Rectangle 29"/>
                <wp:cNvGraphicFramePr/>
                <a:graphic xmlns:a="http://schemas.openxmlformats.org/drawingml/2006/main">
                  <a:graphicData uri="http://schemas.microsoft.com/office/word/2010/wordprocessingShape">
                    <wps:wsp>
                      <wps:cNvSpPr/>
                      <wps:spPr>
                        <a:xfrm>
                          <a:off x="0" y="0"/>
                          <a:ext cx="285750" cy="152400"/>
                        </a:xfrm>
                        <a:prstGeom prst="rect">
                          <a:avLst/>
                        </a:prstGeom>
                        <a:solidFill>
                          <a:schemeClr val="accent6">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8682415" id="Rectangle 29" o:spid="_x0000_s1026" style="width:22.5pt;height:1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" fillcolor="#e2efd9 [665]" strokecolor="black [3213]" strokeweight="1pt">
                <w10:anchorlock/>
              </v:rect>
            </w:pict>
          </mc:Fallback>
        </mc:AlternateContent>
      </w:r>
      <w:r w:rsidRPr="00AF70C9">
        <w:rPr>
          <w:sz w:val="18"/>
        </w:rPr>
        <w:t xml:space="preserve"> = positive; </w:t>
      </w:r>
      <w:r w:rsidRPr="00AF70C9">
        <w:rPr>
          <w:noProof/>
          <w:sz w:val="18"/>
          <w:lang w:eastAsia="en-AU"/>
        </w:rPr>
        <mc:AlternateContent>
          <mc:Choice Requires="wps">
            <w:drawing>
              <wp:inline distT="0" distB="0" distL="0" distR="0" wp14:anchorId="4B7D47BB" wp14:editId="2035AA1A">
                <wp:extent cx="285750" cy="152400"/>
                <wp:effectExtent l="0" t="0" r="19050" b="19050"/>
                <wp:docPr id="30" name="Rectangle 30"/>
                <wp:cNvGraphicFramePr/>
                <a:graphic xmlns:a="http://schemas.openxmlformats.org/drawingml/2006/main">
                  <a:graphicData uri="http://schemas.microsoft.com/office/word/2010/wordprocessingShape">
                    <wps:wsp>
                      <wps:cNvSpPr/>
                      <wps:spPr>
                        <a:xfrm>
                          <a:off x="0" y="0"/>
                          <a:ext cx="285750" cy="152400"/>
                        </a:xfrm>
                        <a:prstGeom prst="rect">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01016E6" id="Rectangle 30" o:spid="_x0000_s1026" style="width:22.5pt;height:1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" fillcolor="#cfcdcd [2894]" strokecolor="black [3213]" strokeweight="1pt">
                <w10:anchorlock/>
              </v:rect>
            </w:pict>
          </mc:Fallback>
        </mc:AlternateContent>
      </w:r>
      <w:r w:rsidRPr="00AF70C9">
        <w:rPr>
          <w:sz w:val="18"/>
        </w:rPr>
        <w:t xml:space="preserve"> = unable to be detected.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48"/>
        <w:gridCol w:w="708"/>
        <w:gridCol w:w="709"/>
        <w:gridCol w:w="709"/>
        <w:gridCol w:w="709"/>
        <w:gridCol w:w="711"/>
        <w:gridCol w:w="6154"/>
      </w:tblGrid>
      <w:tr w:rsidR="00B40848" w:rsidRPr="00B510A2" w14:paraId="6EB1FF59" w14:textId="6F7D7822" w:rsidTr="00B40848">
        <w:trPr>
          <w:cantSplit/>
          <w:tblHeader/>
        </w:trPr>
        <w:tc>
          <w:tcPr>
            <w:tcW w:w="1523" w:type="pct"/>
            <w:vMerge w:val="restart"/>
            <w:shd w:val="clear" w:color="auto" w:fill="auto"/>
          </w:tcPr>
          <w:p w14:paraId="67215C7E" w14:textId="77777777" w:rsidR="00B40848" w:rsidRPr="00B510A2" w:rsidRDefault="00B40848" w:rsidP="00607F88">
            <w:pPr>
              <w:pStyle w:val="TableHeading"/>
              <w:jc w:val="left"/>
              <w:rPr>
                <w:sz w:val="19"/>
                <w:szCs w:val="19"/>
              </w:rPr>
            </w:pPr>
            <w:r w:rsidRPr="00B510A2">
              <w:rPr>
                <w:sz w:val="19"/>
                <w:szCs w:val="19"/>
              </w:rPr>
              <w:t>DEW evaluation questions</w:t>
            </w:r>
          </w:p>
        </w:tc>
        <w:tc>
          <w:tcPr>
            <w:tcW w:w="3477" w:type="pct"/>
            <w:gridSpan w:val="6"/>
            <w:shd w:val="clear" w:color="auto" w:fill="auto"/>
          </w:tcPr>
          <w:p w14:paraId="3B76A47E" w14:textId="47B1FE54" w:rsidR="00B40848" w:rsidRPr="00B510A2" w:rsidRDefault="00B40848" w:rsidP="00607F88">
            <w:pPr>
              <w:pStyle w:val="TableHeading"/>
              <w:jc w:val="left"/>
              <w:rPr>
                <w:sz w:val="19"/>
                <w:szCs w:val="19"/>
              </w:rPr>
            </w:pPr>
            <w:r w:rsidRPr="00B510A2">
              <w:rPr>
                <w:sz w:val="19"/>
                <w:szCs w:val="19"/>
              </w:rPr>
              <w:t xml:space="preserve">Answers to </w:t>
            </w:r>
            <w:r>
              <w:rPr>
                <w:sz w:val="19"/>
                <w:szCs w:val="19"/>
              </w:rPr>
              <w:t>evaluation questions</w:t>
            </w:r>
            <w:r w:rsidR="00FA36D5">
              <w:rPr>
                <w:sz w:val="19"/>
                <w:szCs w:val="19"/>
              </w:rPr>
              <w:t xml:space="preserve"> (2015 to 2020)</w:t>
            </w:r>
          </w:p>
        </w:tc>
      </w:tr>
      <w:tr w:rsidR="00B40848" w:rsidRPr="00B510A2" w14:paraId="1F266E26" w14:textId="51913E3A" w:rsidTr="00B40848">
        <w:trPr>
          <w:cantSplit/>
          <w:trHeight w:val="397"/>
          <w:tblHeader/>
        </w:trPr>
        <w:tc>
          <w:tcPr>
            <w:tcW w:w="1523" w:type="pct"/>
            <w:vMerge/>
            <w:shd w:val="clear" w:color="auto" w:fill="auto"/>
          </w:tcPr>
          <w:p w14:paraId="3D9DE441" w14:textId="77777777" w:rsidR="00867D02" w:rsidRPr="00B510A2" w:rsidRDefault="00867D02" w:rsidP="00607F88">
            <w:pPr>
              <w:pStyle w:val="TableHeading"/>
              <w:jc w:val="left"/>
              <w:rPr>
                <w:sz w:val="19"/>
                <w:szCs w:val="19"/>
              </w:rPr>
            </w:pPr>
          </w:p>
        </w:tc>
        <w:tc>
          <w:tcPr>
            <w:tcW w:w="254" w:type="pct"/>
            <w:shd w:val="clear" w:color="auto" w:fill="auto"/>
            <w:vAlign w:val="center"/>
          </w:tcPr>
          <w:p w14:paraId="6D4A733E" w14:textId="77777777" w:rsidR="00867D02" w:rsidRPr="00B510A2" w:rsidRDefault="00867D02" w:rsidP="0088325F">
            <w:pPr>
              <w:pStyle w:val="TableHeading"/>
              <w:jc w:val="center"/>
              <w:rPr>
                <w:sz w:val="19"/>
                <w:szCs w:val="19"/>
              </w:rPr>
            </w:pPr>
            <w:r w:rsidRPr="00B510A2">
              <w:rPr>
                <w:sz w:val="19"/>
                <w:szCs w:val="19"/>
              </w:rPr>
              <w:t>2015</w:t>
            </w:r>
          </w:p>
        </w:tc>
        <w:tc>
          <w:tcPr>
            <w:tcW w:w="254" w:type="pct"/>
            <w:shd w:val="clear" w:color="auto" w:fill="auto"/>
            <w:vAlign w:val="center"/>
          </w:tcPr>
          <w:p w14:paraId="5C34055C" w14:textId="77777777" w:rsidR="00867D02" w:rsidRPr="00B510A2" w:rsidRDefault="00867D02" w:rsidP="0088325F">
            <w:pPr>
              <w:pStyle w:val="TableHeading"/>
              <w:jc w:val="center"/>
              <w:rPr>
                <w:sz w:val="19"/>
                <w:szCs w:val="19"/>
              </w:rPr>
            </w:pPr>
            <w:r w:rsidRPr="00B510A2">
              <w:rPr>
                <w:sz w:val="19"/>
                <w:szCs w:val="19"/>
              </w:rPr>
              <w:t>2016</w:t>
            </w:r>
          </w:p>
        </w:tc>
        <w:tc>
          <w:tcPr>
            <w:tcW w:w="254" w:type="pct"/>
            <w:shd w:val="clear" w:color="auto" w:fill="auto"/>
            <w:vAlign w:val="center"/>
          </w:tcPr>
          <w:p w14:paraId="52BE93BB" w14:textId="77777777" w:rsidR="00867D02" w:rsidRPr="00B510A2" w:rsidRDefault="00867D02" w:rsidP="0088325F">
            <w:pPr>
              <w:pStyle w:val="TableHeading"/>
              <w:jc w:val="center"/>
              <w:rPr>
                <w:sz w:val="19"/>
                <w:szCs w:val="19"/>
              </w:rPr>
            </w:pPr>
            <w:r w:rsidRPr="00B510A2">
              <w:rPr>
                <w:sz w:val="19"/>
                <w:szCs w:val="19"/>
              </w:rPr>
              <w:t>2017</w:t>
            </w:r>
          </w:p>
        </w:tc>
        <w:tc>
          <w:tcPr>
            <w:tcW w:w="254" w:type="pct"/>
            <w:shd w:val="clear" w:color="auto" w:fill="auto"/>
            <w:vAlign w:val="center"/>
          </w:tcPr>
          <w:p w14:paraId="743649B1" w14:textId="77777777" w:rsidR="00867D02" w:rsidRPr="00B510A2" w:rsidRDefault="00867D02" w:rsidP="0088325F">
            <w:pPr>
              <w:pStyle w:val="TableHeading"/>
              <w:jc w:val="center"/>
              <w:rPr>
                <w:sz w:val="19"/>
                <w:szCs w:val="19"/>
              </w:rPr>
            </w:pPr>
            <w:r w:rsidRPr="00B510A2">
              <w:rPr>
                <w:sz w:val="19"/>
                <w:szCs w:val="19"/>
              </w:rPr>
              <w:t>2018</w:t>
            </w:r>
          </w:p>
        </w:tc>
        <w:tc>
          <w:tcPr>
            <w:tcW w:w="255" w:type="pct"/>
            <w:shd w:val="clear" w:color="auto" w:fill="auto"/>
          </w:tcPr>
          <w:p w14:paraId="61B6068E" w14:textId="77777777" w:rsidR="00867D02" w:rsidRPr="00B510A2" w:rsidRDefault="00867D02" w:rsidP="0088325F">
            <w:pPr>
              <w:pStyle w:val="TableHeading"/>
              <w:jc w:val="center"/>
              <w:rPr>
                <w:sz w:val="19"/>
                <w:szCs w:val="19"/>
              </w:rPr>
            </w:pPr>
            <w:r w:rsidRPr="00B510A2">
              <w:rPr>
                <w:sz w:val="19"/>
                <w:szCs w:val="19"/>
              </w:rPr>
              <w:t>2019</w:t>
            </w:r>
          </w:p>
        </w:tc>
        <w:tc>
          <w:tcPr>
            <w:tcW w:w="2206" w:type="pct"/>
            <w:shd w:val="clear" w:color="auto" w:fill="auto"/>
          </w:tcPr>
          <w:p w14:paraId="4C0D29B6" w14:textId="13452DB6" w:rsidR="00867D02" w:rsidRPr="00B510A2" w:rsidRDefault="00867D02" w:rsidP="0088325F">
            <w:pPr>
              <w:pStyle w:val="TableHeading"/>
              <w:jc w:val="center"/>
              <w:rPr>
                <w:sz w:val="19"/>
                <w:szCs w:val="19"/>
              </w:rPr>
            </w:pPr>
            <w:r>
              <w:rPr>
                <w:sz w:val="19"/>
                <w:szCs w:val="19"/>
              </w:rPr>
              <w:t>2020</w:t>
            </w:r>
          </w:p>
        </w:tc>
      </w:tr>
      <w:tr w:rsidR="00B40848" w:rsidRPr="00B510A2" w14:paraId="1D3246E6" w14:textId="30060183" w:rsidTr="00B40848">
        <w:trPr>
          <w:cantSplit/>
        </w:trPr>
        <w:tc>
          <w:tcPr>
            <w:tcW w:w="1523" w:type="pct"/>
            <w:vAlign w:val="center"/>
          </w:tcPr>
          <w:p w14:paraId="3740121C" w14:textId="77777777" w:rsidR="007252D9" w:rsidRDefault="007252D9" w:rsidP="00607F88">
            <w:pPr>
              <w:jc w:val="left"/>
              <w:rPr>
                <w:ins w:id="325" w:author="Giatas, George (PIRSA-SARDI)" w:date="2020-09-07T14:55:00Z"/>
                <w:color w:val="FF0000"/>
                <w:sz w:val="19"/>
                <w:szCs w:val="19"/>
              </w:rPr>
            </w:pPr>
            <w:ins w:id="326" w:author="Giatas, George (PIRSA-SARDI)" w:date="2020-09-07T14:55:00Z">
              <w:r w:rsidRPr="007252D9">
                <w:rPr>
                  <w:color w:val="FF0000"/>
                  <w:sz w:val="19"/>
                  <w:szCs w:val="19"/>
                </w:rPr>
                <w:t>Was the short-term expected outcome achieved in the Lower Murray?</w:t>
              </w:r>
            </w:ins>
          </w:p>
          <w:p w14:paraId="205C6540" w14:textId="0C807394" w:rsidR="00867D02" w:rsidRPr="007252D9" w:rsidRDefault="007252D9" w:rsidP="007252D9">
            <w:pPr>
              <w:jc w:val="left"/>
              <w:rPr>
                <w:color w:val="FF0000"/>
                <w:sz w:val="19"/>
                <w:szCs w:val="19"/>
              </w:rPr>
            </w:pPr>
            <w:ins w:id="327" w:author="Giatas, George (PIRSA-SARDI)" w:date="2020-09-07T14:56:00Z">
              <w:r w:rsidRPr="007252D9">
                <w:rPr>
                  <w:i/>
                  <w:color w:val="FF0000"/>
                  <w:sz w:val="19"/>
                  <w:szCs w:val="19"/>
                </w:rPr>
                <w:t>Between 2013 and 2019, the population age structure of Murray cod will include recent recruits, sub-adults and adults 5 of the 7 years</w:t>
              </w:r>
              <w:r w:rsidRPr="007252D9">
                <w:rPr>
                  <w:color w:val="FF0000"/>
                  <w:sz w:val="19"/>
                  <w:szCs w:val="19"/>
                </w:rPr>
                <w:t>.</w:t>
              </w:r>
            </w:ins>
            <w:del w:id="328" w:author="Giatas, George (PIRSA-SARDI)" w:date="2020-09-07T14:56:00Z">
              <w:r w:rsidR="00867D02" w:rsidRPr="007252D9" w:rsidDel="007252D9">
                <w:rPr>
                  <w:color w:val="FF0000"/>
                  <w:sz w:val="19"/>
                  <w:szCs w:val="19"/>
                </w:rPr>
                <w:delText>Did the length-frequency distribution for Murray cod in the Gorge zone reflect recent recruits, sub-adults and adults?</w:delText>
              </w:r>
            </w:del>
          </w:p>
        </w:tc>
        <w:tc>
          <w:tcPr>
            <w:tcW w:w="254" w:type="pct"/>
            <w:shd w:val="clear" w:color="auto" w:fill="FDCBCB"/>
            <w:vAlign w:val="center"/>
          </w:tcPr>
          <w:p w14:paraId="13A4F9A1" w14:textId="77777777" w:rsidR="00867D02" w:rsidRPr="00B510A2" w:rsidRDefault="00867D02" w:rsidP="00607F88">
            <w:pPr>
              <w:jc w:val="center"/>
              <w:rPr>
                <w:sz w:val="19"/>
                <w:szCs w:val="19"/>
              </w:rPr>
            </w:pPr>
            <w:r w:rsidRPr="00B510A2">
              <w:rPr>
                <w:sz w:val="19"/>
                <w:szCs w:val="19"/>
              </w:rPr>
              <w:t>X</w:t>
            </w:r>
          </w:p>
        </w:tc>
        <w:tc>
          <w:tcPr>
            <w:tcW w:w="254" w:type="pct"/>
            <w:shd w:val="clear" w:color="auto" w:fill="FDCBCB"/>
            <w:vAlign w:val="center"/>
          </w:tcPr>
          <w:p w14:paraId="3B0963DD" w14:textId="77777777" w:rsidR="00867D02" w:rsidRPr="00B510A2" w:rsidRDefault="00867D02" w:rsidP="00607F88">
            <w:pPr>
              <w:jc w:val="center"/>
              <w:rPr>
                <w:sz w:val="19"/>
                <w:szCs w:val="19"/>
              </w:rPr>
            </w:pPr>
            <w:r w:rsidRPr="00B510A2">
              <w:rPr>
                <w:sz w:val="19"/>
                <w:szCs w:val="19"/>
              </w:rPr>
              <w:t>X</w:t>
            </w:r>
          </w:p>
        </w:tc>
        <w:tc>
          <w:tcPr>
            <w:tcW w:w="254" w:type="pct"/>
            <w:shd w:val="clear" w:color="auto" w:fill="FDCBCB"/>
            <w:vAlign w:val="center"/>
          </w:tcPr>
          <w:p w14:paraId="7248EEF9" w14:textId="77777777" w:rsidR="00867D02" w:rsidRPr="00B510A2" w:rsidRDefault="00867D02" w:rsidP="00607F88">
            <w:pPr>
              <w:jc w:val="center"/>
              <w:rPr>
                <w:sz w:val="19"/>
                <w:szCs w:val="19"/>
              </w:rPr>
            </w:pPr>
            <w:r w:rsidRPr="00B510A2">
              <w:rPr>
                <w:sz w:val="19"/>
                <w:szCs w:val="19"/>
              </w:rPr>
              <w:t>X</w:t>
            </w:r>
          </w:p>
        </w:tc>
        <w:tc>
          <w:tcPr>
            <w:tcW w:w="254" w:type="pct"/>
            <w:shd w:val="clear" w:color="auto" w:fill="FDCBCB"/>
            <w:vAlign w:val="center"/>
          </w:tcPr>
          <w:p w14:paraId="7304B08D" w14:textId="77777777" w:rsidR="00867D02" w:rsidRPr="00B510A2" w:rsidRDefault="00867D02" w:rsidP="00607F88">
            <w:pPr>
              <w:jc w:val="center"/>
              <w:rPr>
                <w:sz w:val="19"/>
                <w:szCs w:val="19"/>
              </w:rPr>
            </w:pPr>
            <w:r w:rsidRPr="00B510A2">
              <w:rPr>
                <w:sz w:val="19"/>
                <w:szCs w:val="19"/>
              </w:rPr>
              <w:t>X</w:t>
            </w:r>
          </w:p>
        </w:tc>
        <w:tc>
          <w:tcPr>
            <w:tcW w:w="255" w:type="pct"/>
            <w:shd w:val="clear" w:color="auto" w:fill="FDCBCB"/>
            <w:vAlign w:val="center"/>
          </w:tcPr>
          <w:p w14:paraId="15F61938" w14:textId="677BFA49" w:rsidR="00867D02" w:rsidRPr="00B510A2" w:rsidRDefault="00B40848" w:rsidP="00FE3EAD">
            <w:pPr>
              <w:jc w:val="left"/>
              <w:rPr>
                <w:sz w:val="19"/>
                <w:szCs w:val="19"/>
              </w:rPr>
            </w:pPr>
            <w:r>
              <w:rPr>
                <w:sz w:val="19"/>
                <w:szCs w:val="19"/>
              </w:rPr>
              <w:t>X</w:t>
            </w:r>
          </w:p>
        </w:tc>
        <w:tc>
          <w:tcPr>
            <w:tcW w:w="2206" w:type="pct"/>
            <w:shd w:val="clear" w:color="auto" w:fill="auto"/>
          </w:tcPr>
          <w:p w14:paraId="7174C29F" w14:textId="5D382621" w:rsidR="00867D02" w:rsidRPr="00B510A2" w:rsidRDefault="00B40848" w:rsidP="00FE3EAD">
            <w:pPr>
              <w:jc w:val="left"/>
              <w:rPr>
                <w:sz w:val="19"/>
                <w:szCs w:val="19"/>
              </w:rPr>
            </w:pPr>
            <w:r w:rsidRPr="007252D9">
              <w:rPr>
                <w:sz w:val="19"/>
                <w:szCs w:val="19"/>
                <w:highlight w:val="yellow"/>
              </w:rPr>
              <w:t>No. During autumn 2019, recent recruits (i.e. &lt;300 mm TL) were sampled in the Gorge geomorphic zone of the Lower Murray; however, sub-adults (i.e. 300–600 mm TL) and adults (&gt;600 mm TL) were not sampled.</w:t>
            </w:r>
          </w:p>
        </w:tc>
      </w:tr>
      <w:tr w:rsidR="007252D9" w:rsidRPr="00B510A2" w14:paraId="5FFF3243" w14:textId="275B4B45" w:rsidTr="007252D9">
        <w:trPr>
          <w:cantSplit/>
        </w:trPr>
        <w:tc>
          <w:tcPr>
            <w:tcW w:w="1523" w:type="pct"/>
            <w:vAlign w:val="center"/>
          </w:tcPr>
          <w:p w14:paraId="74C1969D" w14:textId="0212D403" w:rsidR="007252D9" w:rsidRDefault="007252D9" w:rsidP="00607F88">
            <w:pPr>
              <w:jc w:val="left"/>
              <w:rPr>
                <w:ins w:id="329" w:author="Giatas, George (PIRSA-SARDI)" w:date="2020-09-07T14:55:00Z"/>
                <w:color w:val="FF0000"/>
                <w:sz w:val="19"/>
                <w:szCs w:val="19"/>
              </w:rPr>
            </w:pPr>
            <w:ins w:id="330" w:author="Giatas, George (PIRSA-SARDI)" w:date="2020-09-07T14:55:00Z">
              <w:r w:rsidRPr="007252D9">
                <w:rPr>
                  <w:color w:val="FF0000"/>
                  <w:sz w:val="19"/>
                  <w:szCs w:val="19"/>
                </w:rPr>
                <w:lastRenderedPageBreak/>
                <w:t>Is the intermediate expected outcome on track to being achieved in the Lower Murray?</w:t>
              </w:r>
            </w:ins>
          </w:p>
          <w:p w14:paraId="2CD698F5" w14:textId="1D19D19E" w:rsidR="007252D9" w:rsidRPr="007252D9" w:rsidRDefault="007252D9" w:rsidP="00607F88">
            <w:pPr>
              <w:jc w:val="left"/>
              <w:rPr>
                <w:i/>
                <w:color w:val="FF0000"/>
                <w:sz w:val="19"/>
                <w:szCs w:val="19"/>
              </w:rPr>
            </w:pPr>
            <w:ins w:id="331" w:author="Giatas, George (PIRSA-SARDI)" w:date="2020-09-07T14:55:00Z">
              <w:r w:rsidRPr="007252D9">
                <w:rPr>
                  <w:i/>
                  <w:color w:val="FF0000"/>
                  <w:sz w:val="19"/>
                  <w:szCs w:val="19"/>
                </w:rPr>
                <w:t>Between 2013 and 2029, the population age structure of Murray cod will include recent recruits, sub-adults and adults 10 of the 17 years.</w:t>
              </w:r>
            </w:ins>
            <w:del w:id="332" w:author="Giatas, George (PIRSA-SARDI)" w:date="2020-09-07T14:56:00Z">
              <w:r w:rsidRPr="007252D9" w:rsidDel="007252D9">
                <w:rPr>
                  <w:color w:val="FF0000"/>
                  <w:sz w:val="19"/>
                  <w:szCs w:val="19"/>
                </w:rPr>
                <w:delText>Did the length-frequency distribution for Murray cod in the Gorge zone reflect recent recruits, sub-adults and adults during 4 of the last 5 years?</w:delText>
              </w:r>
            </w:del>
          </w:p>
        </w:tc>
        <w:tc>
          <w:tcPr>
            <w:tcW w:w="3477" w:type="pct"/>
            <w:gridSpan w:val="6"/>
            <w:shd w:val="clear" w:color="auto" w:fill="FDCBCB"/>
            <w:vAlign w:val="center"/>
          </w:tcPr>
          <w:p w14:paraId="74635321" w14:textId="2D813CB6" w:rsidR="007252D9" w:rsidRPr="007252D9" w:rsidRDefault="007252D9" w:rsidP="00607F88">
            <w:pPr>
              <w:jc w:val="left"/>
              <w:rPr>
                <w:sz w:val="19"/>
                <w:szCs w:val="19"/>
                <w:highlight w:val="yellow"/>
              </w:rPr>
            </w:pPr>
            <w:r w:rsidRPr="007252D9">
              <w:rPr>
                <w:sz w:val="19"/>
                <w:szCs w:val="19"/>
                <w:highlight w:val="yellow"/>
              </w:rPr>
              <w:t>No. The length-frequency distribution for Murray cod in the Gorge zone did not reflect recent recruits, sub-adults and adults during any one year. Additional targeted sampling is likely required to adequately sample sub-adult and adults.</w:t>
            </w:r>
          </w:p>
        </w:tc>
      </w:tr>
      <w:tr w:rsidR="00224AD7" w:rsidRPr="00B510A2" w14:paraId="43B35882" w14:textId="75511D02" w:rsidTr="00224AD7">
        <w:trPr>
          <w:cantSplit/>
        </w:trPr>
        <w:tc>
          <w:tcPr>
            <w:tcW w:w="1523" w:type="pct"/>
            <w:vAlign w:val="center"/>
          </w:tcPr>
          <w:p w14:paraId="6818257B" w14:textId="77777777" w:rsidR="00224AD7" w:rsidRPr="00B510A2" w:rsidRDefault="00224AD7" w:rsidP="00224AD7">
            <w:pPr>
              <w:jc w:val="left"/>
              <w:rPr>
                <w:sz w:val="19"/>
                <w:szCs w:val="19"/>
              </w:rPr>
            </w:pPr>
            <w:r w:rsidRPr="00B510A2">
              <w:rPr>
                <w:sz w:val="19"/>
                <w:szCs w:val="19"/>
              </w:rPr>
              <w:t>Did the length-frequency distribution for Murray cod indicate at least 1 large recruitment event in the last 5 years, demonstrated by a YOY cohort representing &gt;50% of the population from the Gorge zone?</w:t>
            </w:r>
          </w:p>
        </w:tc>
        <w:tc>
          <w:tcPr>
            <w:tcW w:w="254" w:type="pct"/>
            <w:shd w:val="clear" w:color="auto" w:fill="E2EFD9" w:themeFill="accent6" w:themeFillTint="33"/>
            <w:vAlign w:val="center"/>
          </w:tcPr>
          <w:p w14:paraId="794C2703" w14:textId="628F3930" w:rsidR="00224AD7" w:rsidRPr="00B510A2" w:rsidRDefault="00224AD7" w:rsidP="00224AD7">
            <w:pPr>
              <w:jc w:val="left"/>
              <w:rPr>
                <w:sz w:val="19"/>
                <w:szCs w:val="19"/>
              </w:rPr>
            </w:pPr>
          </w:p>
        </w:tc>
        <w:tc>
          <w:tcPr>
            <w:tcW w:w="3223" w:type="pct"/>
            <w:gridSpan w:val="5"/>
            <w:shd w:val="clear" w:color="auto" w:fill="E2EFD9" w:themeFill="accent6" w:themeFillTint="33"/>
            <w:vAlign w:val="center"/>
          </w:tcPr>
          <w:p w14:paraId="43D2C931" w14:textId="359201C4" w:rsidR="00224AD7" w:rsidRPr="00B510A2" w:rsidRDefault="00224AD7" w:rsidP="00224AD7">
            <w:pPr>
              <w:jc w:val="left"/>
              <w:rPr>
                <w:sz w:val="19"/>
                <w:szCs w:val="19"/>
              </w:rPr>
            </w:pPr>
            <w:r w:rsidRPr="00224AD7">
              <w:rPr>
                <w:sz w:val="19"/>
                <w:szCs w:val="19"/>
                <w:highlight w:val="yellow"/>
              </w:rPr>
              <w:t>Yes. The length-frequency distribution for Murray cod indicated a large recruitment event in all 5 years, demonstrated by a YOY cohort representing &gt;50% of the population from the Gorge zone?</w:t>
            </w:r>
          </w:p>
        </w:tc>
      </w:tr>
      <w:tr w:rsidR="007252D9" w:rsidRPr="00B510A2" w14:paraId="11DCFD6E" w14:textId="087D3332" w:rsidTr="007252D9">
        <w:trPr>
          <w:cantSplit/>
        </w:trPr>
        <w:tc>
          <w:tcPr>
            <w:tcW w:w="1523" w:type="pct"/>
            <w:vAlign w:val="center"/>
          </w:tcPr>
          <w:p w14:paraId="52573EAE" w14:textId="0B6C8F9D" w:rsidR="007252D9" w:rsidRPr="00B510A2" w:rsidRDefault="007252D9" w:rsidP="007252D9">
            <w:pPr>
              <w:jc w:val="left"/>
              <w:rPr>
                <w:sz w:val="19"/>
                <w:szCs w:val="19"/>
              </w:rPr>
            </w:pPr>
            <w:r w:rsidRPr="007252D9">
              <w:rPr>
                <w:color w:val="auto"/>
                <w:sz w:val="19"/>
                <w:szCs w:val="19"/>
              </w:rPr>
              <w:t xml:space="preserve">Did the abundance of Murray cod in the </w:t>
            </w:r>
            <w:del w:id="333" w:author="Giatas, George (PIRSA-SARDI)" w:date="2020-09-07T14:53:00Z">
              <w:r w:rsidRPr="007252D9" w:rsidDel="007252D9">
                <w:rPr>
                  <w:color w:val="auto"/>
                  <w:sz w:val="19"/>
                  <w:szCs w:val="19"/>
                </w:rPr>
                <w:delText>Gorge zone</w:delText>
              </w:r>
            </w:del>
            <w:ins w:id="334" w:author="Giatas, George (PIRSA-SARDI)" w:date="2020-09-07T14:53:00Z">
              <w:r w:rsidRPr="007252D9">
                <w:rPr>
                  <w:color w:val="auto"/>
                  <w:sz w:val="19"/>
                  <w:szCs w:val="19"/>
                </w:rPr>
                <w:t>Lower Murray</w:t>
              </w:r>
            </w:ins>
            <w:r w:rsidRPr="007252D9">
              <w:rPr>
                <w:color w:val="auto"/>
                <w:sz w:val="19"/>
                <w:szCs w:val="19"/>
              </w:rPr>
              <w:t xml:space="preserve"> increase by ≥20% over a 5-year period?</w:t>
            </w:r>
          </w:p>
        </w:tc>
        <w:tc>
          <w:tcPr>
            <w:tcW w:w="254" w:type="pct"/>
            <w:shd w:val="clear" w:color="auto" w:fill="E2EFD9" w:themeFill="accent6" w:themeFillTint="33"/>
            <w:vAlign w:val="center"/>
          </w:tcPr>
          <w:p w14:paraId="48F2A970" w14:textId="77777777" w:rsidR="007252D9" w:rsidRPr="00B510A2" w:rsidRDefault="007252D9" w:rsidP="00224AD7">
            <w:pPr>
              <w:jc w:val="left"/>
              <w:rPr>
                <w:sz w:val="19"/>
                <w:szCs w:val="19"/>
              </w:rPr>
            </w:pPr>
          </w:p>
        </w:tc>
        <w:tc>
          <w:tcPr>
            <w:tcW w:w="3223" w:type="pct"/>
            <w:gridSpan w:val="5"/>
            <w:shd w:val="clear" w:color="auto" w:fill="E2EFD9" w:themeFill="accent6" w:themeFillTint="33"/>
            <w:vAlign w:val="center"/>
          </w:tcPr>
          <w:p w14:paraId="4621C933" w14:textId="5A88EA60" w:rsidR="007252D9" w:rsidRPr="007252D9" w:rsidRDefault="007252D9" w:rsidP="00224AD7">
            <w:pPr>
              <w:jc w:val="left"/>
              <w:rPr>
                <w:sz w:val="19"/>
                <w:szCs w:val="19"/>
                <w:highlight w:val="yellow"/>
              </w:rPr>
            </w:pPr>
            <w:r w:rsidRPr="007252D9">
              <w:rPr>
                <w:sz w:val="19"/>
                <w:szCs w:val="19"/>
                <w:highlight w:val="yellow"/>
              </w:rPr>
              <w:t>Yes. The abundance of Murray cod in the Gorge zone increased by 89% over the 5-year period from 0.033 individuals/90 s (± 0.007 S.E.) in 2015 to 0.063 (± 0.013) in 2019.</w:t>
            </w:r>
          </w:p>
        </w:tc>
      </w:tr>
      <w:tr w:rsidR="0043233D" w:rsidRPr="00B510A2" w14:paraId="59DF0767" w14:textId="77777777" w:rsidTr="005C7500">
        <w:trPr>
          <w:cantSplit/>
        </w:trPr>
        <w:tc>
          <w:tcPr>
            <w:tcW w:w="1523" w:type="pct"/>
          </w:tcPr>
          <w:p w14:paraId="25FC381C" w14:textId="77777777" w:rsidR="0043233D" w:rsidRPr="0043233D" w:rsidRDefault="0043233D" w:rsidP="0043233D">
            <w:pPr>
              <w:pStyle w:val="TableHeading"/>
              <w:jc w:val="left"/>
              <w:rPr>
                <w:ins w:id="335" w:author="Giatas, George (PIRSA-SARDI)" w:date="2020-09-07T15:19:00Z"/>
                <w:b w:val="0"/>
                <w:sz w:val="19"/>
                <w:szCs w:val="19"/>
              </w:rPr>
            </w:pPr>
            <w:ins w:id="336" w:author="Giatas, George (PIRSA-SARDI)" w:date="2020-09-07T15:19:00Z">
              <w:r w:rsidRPr="0043233D">
                <w:rPr>
                  <w:b w:val="0"/>
                  <w:sz w:val="19"/>
                  <w:szCs w:val="19"/>
                </w:rPr>
                <w:lastRenderedPageBreak/>
                <w:t>Was the short-term expected outcome achieved in the Lower Murray?</w:t>
              </w:r>
            </w:ins>
            <w:del w:id="337" w:author="Giatas, George (PIRSA-SARDI)" w:date="2020-09-07T15:19:00Z">
              <w:r w:rsidRPr="0043233D" w:rsidDel="002C6A38">
                <w:rPr>
                  <w:b w:val="0"/>
                  <w:sz w:val="19"/>
                  <w:szCs w:val="19"/>
                </w:rPr>
                <w:delText>What did CEW contribute to the population age structure of golden perch in the LMR?</w:delText>
              </w:r>
            </w:del>
          </w:p>
          <w:p w14:paraId="7DCACF3E" w14:textId="58014E5B" w:rsidR="0043233D" w:rsidRPr="0043233D" w:rsidRDefault="0043233D" w:rsidP="0043233D">
            <w:pPr>
              <w:jc w:val="left"/>
              <w:rPr>
                <w:color w:val="FF0000"/>
                <w:sz w:val="19"/>
                <w:szCs w:val="19"/>
              </w:rPr>
            </w:pPr>
            <w:ins w:id="338" w:author="Giatas, George (PIRSA-SARDI)" w:date="2020-09-07T15:19:00Z">
              <w:r w:rsidRPr="0043233D">
                <w:rPr>
                  <w:i/>
                  <w:sz w:val="19"/>
                  <w:szCs w:val="19"/>
                </w:rPr>
                <w:t>Between 2013 and 2019, the population age structure of golden perch will include adults and sub-adults 5 of the 7 years.</w:t>
              </w:r>
            </w:ins>
          </w:p>
        </w:tc>
        <w:tc>
          <w:tcPr>
            <w:tcW w:w="254" w:type="pct"/>
            <w:shd w:val="clear" w:color="auto" w:fill="E2EFD9" w:themeFill="accent6" w:themeFillTint="33"/>
          </w:tcPr>
          <w:p w14:paraId="687D6A51" w14:textId="4527DE23" w:rsidR="0043233D" w:rsidRPr="0043233D" w:rsidRDefault="0043233D" w:rsidP="0043233D">
            <w:pPr>
              <w:jc w:val="center"/>
              <w:rPr>
                <w:sz w:val="19"/>
                <w:szCs w:val="19"/>
              </w:rPr>
            </w:pPr>
            <w:r w:rsidRPr="0043233D">
              <w:rPr>
                <w:sz w:val="19"/>
                <w:szCs w:val="19"/>
              </w:rPr>
              <w:t>Nil</w:t>
            </w:r>
          </w:p>
        </w:tc>
        <w:tc>
          <w:tcPr>
            <w:tcW w:w="254" w:type="pct"/>
            <w:shd w:val="clear" w:color="auto" w:fill="E2EFD9" w:themeFill="accent6" w:themeFillTint="33"/>
          </w:tcPr>
          <w:p w14:paraId="2E649BBD" w14:textId="2581BFD4" w:rsidR="0043233D" w:rsidRPr="0043233D" w:rsidRDefault="0043233D" w:rsidP="0043233D">
            <w:pPr>
              <w:jc w:val="center"/>
              <w:rPr>
                <w:sz w:val="19"/>
                <w:szCs w:val="19"/>
              </w:rPr>
            </w:pPr>
            <w:r w:rsidRPr="0043233D">
              <w:rPr>
                <w:sz w:val="19"/>
                <w:szCs w:val="19"/>
              </w:rPr>
              <w:t>Nil</w:t>
            </w:r>
          </w:p>
        </w:tc>
        <w:tc>
          <w:tcPr>
            <w:tcW w:w="254" w:type="pct"/>
            <w:shd w:val="clear" w:color="auto" w:fill="E2EFD9" w:themeFill="accent6" w:themeFillTint="33"/>
          </w:tcPr>
          <w:p w14:paraId="64B7743B" w14:textId="7DA8FD0E" w:rsidR="0043233D" w:rsidRPr="0043233D" w:rsidRDefault="0043233D" w:rsidP="0043233D">
            <w:pPr>
              <w:jc w:val="center"/>
              <w:rPr>
                <w:sz w:val="19"/>
                <w:szCs w:val="19"/>
              </w:rPr>
            </w:pPr>
            <w:r w:rsidRPr="0043233D">
              <w:rPr>
                <w:sz w:val="19"/>
                <w:szCs w:val="19"/>
              </w:rPr>
              <w:t>Nil</w:t>
            </w:r>
          </w:p>
        </w:tc>
        <w:tc>
          <w:tcPr>
            <w:tcW w:w="254" w:type="pct"/>
            <w:shd w:val="clear" w:color="auto" w:fill="E2EFD9" w:themeFill="accent6" w:themeFillTint="33"/>
          </w:tcPr>
          <w:p w14:paraId="6CF2DBB7" w14:textId="57010882" w:rsidR="0043233D" w:rsidRPr="0043233D" w:rsidRDefault="0043233D" w:rsidP="0043233D">
            <w:pPr>
              <w:jc w:val="center"/>
              <w:rPr>
                <w:sz w:val="19"/>
                <w:szCs w:val="19"/>
              </w:rPr>
            </w:pPr>
            <w:r w:rsidRPr="0043233D">
              <w:rPr>
                <w:sz w:val="19"/>
                <w:szCs w:val="19"/>
              </w:rPr>
              <w:t>Nil</w:t>
            </w:r>
          </w:p>
        </w:tc>
        <w:tc>
          <w:tcPr>
            <w:tcW w:w="255" w:type="pct"/>
            <w:shd w:val="clear" w:color="auto" w:fill="E2EFD9" w:themeFill="accent6" w:themeFillTint="33"/>
          </w:tcPr>
          <w:p w14:paraId="3BE3E4FB" w14:textId="5DB037F8" w:rsidR="0043233D" w:rsidRPr="0043233D" w:rsidRDefault="0043233D" w:rsidP="0043233D">
            <w:pPr>
              <w:jc w:val="left"/>
              <w:rPr>
                <w:sz w:val="19"/>
                <w:szCs w:val="19"/>
              </w:rPr>
            </w:pPr>
            <w:r w:rsidRPr="0043233D">
              <w:rPr>
                <w:sz w:val="19"/>
                <w:szCs w:val="19"/>
              </w:rPr>
              <w:t>Nil</w:t>
            </w:r>
          </w:p>
        </w:tc>
        <w:tc>
          <w:tcPr>
            <w:tcW w:w="2206" w:type="pct"/>
            <w:shd w:val="clear" w:color="auto" w:fill="auto"/>
          </w:tcPr>
          <w:p w14:paraId="30D4416F" w14:textId="4C600FA4" w:rsidR="0043233D" w:rsidRPr="0043233D" w:rsidRDefault="0043233D" w:rsidP="0043233D">
            <w:pPr>
              <w:jc w:val="left"/>
              <w:rPr>
                <w:sz w:val="19"/>
                <w:szCs w:val="19"/>
              </w:rPr>
            </w:pPr>
            <w:r w:rsidRPr="0043233D">
              <w:rPr>
                <w:sz w:val="19"/>
                <w:szCs w:val="19"/>
                <w:highlight w:val="yellow"/>
              </w:rPr>
              <w:t>CEW delivery in 2018-19 did not contribute to the presence of any new cohorts (age 0+) of golden perch in the LMR, despite spawning during spring–early summer 2018.</w:t>
            </w:r>
          </w:p>
        </w:tc>
      </w:tr>
      <w:tr w:rsidR="0043233D" w:rsidRPr="007252D9" w14:paraId="49F05D89" w14:textId="77777777" w:rsidTr="005C7500">
        <w:trPr>
          <w:cantSplit/>
        </w:trPr>
        <w:tc>
          <w:tcPr>
            <w:tcW w:w="1523" w:type="pct"/>
          </w:tcPr>
          <w:p w14:paraId="2A7841D8" w14:textId="77777777" w:rsidR="0043233D" w:rsidRPr="0043233D" w:rsidRDefault="0043233D" w:rsidP="0043233D">
            <w:pPr>
              <w:pStyle w:val="TableHeading"/>
              <w:jc w:val="left"/>
              <w:rPr>
                <w:ins w:id="339" w:author="Giatas, George (PIRSA-SARDI)" w:date="2020-09-07T15:20:00Z"/>
                <w:b w:val="0"/>
                <w:sz w:val="19"/>
                <w:szCs w:val="19"/>
              </w:rPr>
            </w:pPr>
            <w:ins w:id="340" w:author="Giatas, George (PIRSA-SARDI)" w:date="2020-09-07T15:20:00Z">
              <w:r w:rsidRPr="0043233D">
                <w:rPr>
                  <w:b w:val="0"/>
                  <w:sz w:val="19"/>
                  <w:szCs w:val="19"/>
                </w:rPr>
                <w:t>Is the intermediate expected outcome on track to being achieved in the Lower Murray?</w:t>
              </w:r>
            </w:ins>
          </w:p>
          <w:p w14:paraId="1CB948C4" w14:textId="6282C964" w:rsidR="0043233D" w:rsidRPr="0043233D" w:rsidRDefault="0043233D" w:rsidP="0043233D">
            <w:pPr>
              <w:jc w:val="left"/>
              <w:rPr>
                <w:i/>
                <w:color w:val="FF0000"/>
                <w:sz w:val="19"/>
                <w:szCs w:val="19"/>
              </w:rPr>
            </w:pPr>
            <w:ins w:id="341" w:author="Giatas, George (PIRSA-SARDI)" w:date="2020-09-07T15:20:00Z">
              <w:r w:rsidRPr="0043233D">
                <w:rPr>
                  <w:i/>
                  <w:sz w:val="19"/>
                  <w:szCs w:val="19"/>
                </w:rPr>
                <w:t>Between 2013 and 2029, the population age structure of golden perch will include adults and sub-adults 11 of the 17 years.</w:t>
              </w:r>
            </w:ins>
            <w:del w:id="342" w:author="Giatas, George (PIRSA-SARDI)" w:date="2020-09-07T15:20:00Z">
              <w:r w:rsidRPr="0043233D" w:rsidDel="002C6A38">
                <w:rPr>
                  <w:sz w:val="19"/>
                  <w:szCs w:val="19"/>
                </w:rPr>
                <w:delText>Did CEW contribute to the population age structure of golden perch in the LMR Selected Area so that YOY, sub-adults and adults were present in 3 of the last 4 years?</w:delText>
              </w:r>
            </w:del>
          </w:p>
        </w:tc>
        <w:tc>
          <w:tcPr>
            <w:tcW w:w="3477" w:type="pct"/>
            <w:gridSpan w:val="6"/>
            <w:shd w:val="clear" w:color="auto" w:fill="E2EFD9" w:themeFill="accent6" w:themeFillTint="33"/>
          </w:tcPr>
          <w:p w14:paraId="0B29495E" w14:textId="4E74FDEF" w:rsidR="0043233D" w:rsidRPr="0043233D" w:rsidRDefault="0043233D" w:rsidP="0043233D">
            <w:pPr>
              <w:jc w:val="left"/>
              <w:rPr>
                <w:sz w:val="19"/>
                <w:szCs w:val="19"/>
                <w:highlight w:val="yellow"/>
              </w:rPr>
            </w:pPr>
            <w:r w:rsidRPr="0043233D">
              <w:rPr>
                <w:sz w:val="19"/>
                <w:szCs w:val="19"/>
                <w:highlight w:val="yellow"/>
              </w:rPr>
              <w:t>No. CEW did not contribute to the presence of any new cohorts of golden perch from 2014–2019. YOY (age 0+) golden perch were not sampled in 2014-15, 2015-16, 2017-18 or 2018-19. YOY golden perch sampled by fyke netting in 2016-17 had birth dates coinciding with the period of high unregulated flows.</w:t>
            </w:r>
          </w:p>
        </w:tc>
      </w:tr>
      <w:tr w:rsidR="0043233D" w:rsidRPr="00B510A2" w14:paraId="1445F5FC" w14:textId="77777777" w:rsidTr="005C7500">
        <w:trPr>
          <w:cantSplit/>
        </w:trPr>
        <w:tc>
          <w:tcPr>
            <w:tcW w:w="1523" w:type="pct"/>
          </w:tcPr>
          <w:p w14:paraId="793E9648" w14:textId="77777777" w:rsidR="0043233D" w:rsidRPr="0043233D" w:rsidRDefault="0043233D" w:rsidP="0043233D">
            <w:pPr>
              <w:pStyle w:val="TableHeading"/>
              <w:jc w:val="left"/>
              <w:rPr>
                <w:ins w:id="343" w:author="Giatas, George (PIRSA-SARDI)" w:date="2020-09-07T15:21:00Z"/>
                <w:b w:val="0"/>
                <w:sz w:val="19"/>
                <w:szCs w:val="19"/>
              </w:rPr>
            </w:pPr>
            <w:ins w:id="344" w:author="Giatas, George (PIRSA-SARDI)" w:date="2020-09-07T15:21:00Z">
              <w:r w:rsidRPr="0043233D">
                <w:rPr>
                  <w:b w:val="0"/>
                  <w:sz w:val="19"/>
                  <w:szCs w:val="19"/>
                </w:rPr>
                <w:t>Was the short-term expected outcome achieved in the LM Selected Area?</w:t>
              </w:r>
            </w:ins>
          </w:p>
          <w:p w14:paraId="1375B428" w14:textId="71184DE7" w:rsidR="0043233D" w:rsidRPr="0043233D" w:rsidRDefault="0043233D" w:rsidP="0043233D">
            <w:pPr>
              <w:jc w:val="left"/>
              <w:rPr>
                <w:color w:val="FF0000"/>
                <w:sz w:val="19"/>
                <w:szCs w:val="19"/>
              </w:rPr>
            </w:pPr>
            <w:ins w:id="345" w:author="Giatas, George (PIRSA-SARDI)" w:date="2020-09-07T15:21:00Z">
              <w:r w:rsidRPr="0043233D">
                <w:rPr>
                  <w:i/>
                  <w:sz w:val="19"/>
                  <w:szCs w:val="19"/>
                </w:rPr>
                <w:t>Between 2013 and 2019, large recruitment events of golden perch have occurred in 3 of the 7 years.</w:t>
              </w:r>
            </w:ins>
            <w:del w:id="346" w:author="Giatas, George (PIRSA-SARDI)" w:date="2020-09-07T15:21:00Z">
              <w:r w:rsidRPr="0043233D" w:rsidDel="00E55FB5">
                <w:rPr>
                  <w:sz w:val="19"/>
                  <w:szCs w:val="19"/>
                </w:rPr>
                <w:delText>Did CEW contribute to a YOY or age 1+ cohort that represented &gt;30% of the golden perch population in the LMR?</w:delText>
              </w:r>
            </w:del>
          </w:p>
        </w:tc>
        <w:tc>
          <w:tcPr>
            <w:tcW w:w="254" w:type="pct"/>
            <w:shd w:val="clear" w:color="auto" w:fill="E2EFD9" w:themeFill="accent6" w:themeFillTint="33"/>
          </w:tcPr>
          <w:p w14:paraId="258D2931" w14:textId="4C717999" w:rsidR="0043233D" w:rsidRPr="0043233D" w:rsidRDefault="0043233D" w:rsidP="0043233D">
            <w:pPr>
              <w:jc w:val="center"/>
              <w:rPr>
                <w:sz w:val="19"/>
                <w:szCs w:val="19"/>
              </w:rPr>
            </w:pPr>
            <w:r w:rsidRPr="0043233D">
              <w:rPr>
                <w:sz w:val="19"/>
                <w:szCs w:val="19"/>
              </w:rPr>
              <w:t>No</w:t>
            </w:r>
          </w:p>
        </w:tc>
        <w:tc>
          <w:tcPr>
            <w:tcW w:w="254" w:type="pct"/>
            <w:shd w:val="clear" w:color="auto" w:fill="E2EFD9" w:themeFill="accent6" w:themeFillTint="33"/>
          </w:tcPr>
          <w:p w14:paraId="3371FB4B" w14:textId="3852C4F7" w:rsidR="0043233D" w:rsidRPr="0043233D" w:rsidRDefault="0043233D" w:rsidP="0043233D">
            <w:pPr>
              <w:jc w:val="center"/>
              <w:rPr>
                <w:sz w:val="19"/>
                <w:szCs w:val="19"/>
              </w:rPr>
            </w:pPr>
            <w:r w:rsidRPr="0043233D">
              <w:rPr>
                <w:sz w:val="19"/>
                <w:szCs w:val="19"/>
              </w:rPr>
              <w:t>No</w:t>
            </w:r>
          </w:p>
        </w:tc>
        <w:tc>
          <w:tcPr>
            <w:tcW w:w="254" w:type="pct"/>
            <w:shd w:val="clear" w:color="auto" w:fill="E2EFD9" w:themeFill="accent6" w:themeFillTint="33"/>
          </w:tcPr>
          <w:p w14:paraId="36C23274" w14:textId="5A5AFE29" w:rsidR="0043233D" w:rsidRPr="0043233D" w:rsidRDefault="0043233D" w:rsidP="0043233D">
            <w:pPr>
              <w:jc w:val="center"/>
              <w:rPr>
                <w:sz w:val="19"/>
                <w:szCs w:val="19"/>
              </w:rPr>
            </w:pPr>
            <w:r w:rsidRPr="0043233D">
              <w:rPr>
                <w:sz w:val="19"/>
                <w:szCs w:val="19"/>
              </w:rPr>
              <w:t>No</w:t>
            </w:r>
          </w:p>
        </w:tc>
        <w:tc>
          <w:tcPr>
            <w:tcW w:w="254" w:type="pct"/>
            <w:shd w:val="clear" w:color="auto" w:fill="E2EFD9" w:themeFill="accent6" w:themeFillTint="33"/>
          </w:tcPr>
          <w:p w14:paraId="53166D8C" w14:textId="6FD56134" w:rsidR="0043233D" w:rsidRPr="0043233D" w:rsidRDefault="0043233D" w:rsidP="0043233D">
            <w:pPr>
              <w:jc w:val="center"/>
              <w:rPr>
                <w:sz w:val="19"/>
                <w:szCs w:val="19"/>
              </w:rPr>
            </w:pPr>
            <w:r w:rsidRPr="0043233D">
              <w:rPr>
                <w:sz w:val="19"/>
                <w:szCs w:val="19"/>
              </w:rPr>
              <w:t>No</w:t>
            </w:r>
          </w:p>
        </w:tc>
        <w:tc>
          <w:tcPr>
            <w:tcW w:w="255" w:type="pct"/>
            <w:shd w:val="clear" w:color="auto" w:fill="E2EFD9" w:themeFill="accent6" w:themeFillTint="33"/>
          </w:tcPr>
          <w:p w14:paraId="1E7572CC" w14:textId="67FF00D3" w:rsidR="0043233D" w:rsidRPr="0043233D" w:rsidRDefault="0043233D" w:rsidP="0043233D">
            <w:pPr>
              <w:jc w:val="left"/>
              <w:rPr>
                <w:sz w:val="19"/>
                <w:szCs w:val="19"/>
              </w:rPr>
            </w:pPr>
            <w:r w:rsidRPr="0043233D">
              <w:rPr>
                <w:sz w:val="19"/>
                <w:szCs w:val="19"/>
              </w:rPr>
              <w:t>No</w:t>
            </w:r>
          </w:p>
        </w:tc>
        <w:tc>
          <w:tcPr>
            <w:tcW w:w="2206" w:type="pct"/>
            <w:shd w:val="clear" w:color="auto" w:fill="auto"/>
          </w:tcPr>
          <w:p w14:paraId="1AC1B4E8" w14:textId="3CCF7F16" w:rsidR="0043233D" w:rsidRPr="0043233D" w:rsidRDefault="0043233D" w:rsidP="0043233D">
            <w:pPr>
              <w:jc w:val="left"/>
              <w:rPr>
                <w:sz w:val="19"/>
                <w:szCs w:val="19"/>
              </w:rPr>
            </w:pPr>
            <w:r w:rsidRPr="0043233D">
              <w:rPr>
                <w:sz w:val="19"/>
                <w:szCs w:val="19"/>
                <w:highlight w:val="yellow"/>
              </w:rPr>
              <w:t>No. Age 0+ (2018-19) and 1+ (2017-18) cohorts represented &lt;30% of the golden perch population in the LMR during autumn 2019. In 2018-19, there was spawning of golden perch, but negligible recruitment.</w:t>
            </w:r>
          </w:p>
        </w:tc>
      </w:tr>
      <w:tr w:rsidR="0043233D" w:rsidRPr="007252D9" w14:paraId="61EE393A" w14:textId="77777777" w:rsidTr="005C7500">
        <w:trPr>
          <w:cantSplit/>
        </w:trPr>
        <w:tc>
          <w:tcPr>
            <w:tcW w:w="1523" w:type="pct"/>
          </w:tcPr>
          <w:p w14:paraId="7F4B4010" w14:textId="77777777" w:rsidR="0043233D" w:rsidRPr="0043233D" w:rsidRDefault="0043233D" w:rsidP="0043233D">
            <w:pPr>
              <w:pStyle w:val="TableHeading"/>
              <w:jc w:val="left"/>
              <w:rPr>
                <w:ins w:id="347" w:author="Giatas, George (PIRSA-SARDI)" w:date="2020-09-07T15:21:00Z"/>
                <w:b w:val="0"/>
                <w:sz w:val="19"/>
                <w:szCs w:val="19"/>
              </w:rPr>
            </w:pPr>
            <w:ins w:id="348" w:author="Giatas, George (PIRSA-SARDI)" w:date="2020-09-07T15:21:00Z">
              <w:r w:rsidRPr="0043233D">
                <w:rPr>
                  <w:b w:val="0"/>
                  <w:sz w:val="19"/>
                  <w:szCs w:val="19"/>
                </w:rPr>
                <w:lastRenderedPageBreak/>
                <w:t>Is the intermediate expected outcome on track to being achieved in the LM Selected Area?</w:t>
              </w:r>
            </w:ins>
          </w:p>
          <w:p w14:paraId="57EF17ED" w14:textId="04E59430" w:rsidR="0043233D" w:rsidRPr="0043233D" w:rsidRDefault="0043233D" w:rsidP="0043233D">
            <w:pPr>
              <w:jc w:val="left"/>
              <w:rPr>
                <w:i/>
                <w:color w:val="FF0000"/>
                <w:sz w:val="19"/>
                <w:szCs w:val="19"/>
              </w:rPr>
            </w:pPr>
            <w:ins w:id="349" w:author="Giatas, George (PIRSA-SARDI)" w:date="2020-09-07T15:21:00Z">
              <w:r w:rsidRPr="0043233D">
                <w:rPr>
                  <w:i/>
                  <w:sz w:val="19"/>
                  <w:szCs w:val="19"/>
                </w:rPr>
                <w:t>Between 2013 and 2029, large recruitment events of golden perch have occurred in 8 of the 17 years.</w:t>
              </w:r>
            </w:ins>
            <w:del w:id="350" w:author="Giatas, George (PIRSA-SARDI)" w:date="2020-09-07T15:22:00Z">
              <w:r w:rsidRPr="0043233D" w:rsidDel="00E55FB5">
                <w:rPr>
                  <w:sz w:val="19"/>
                  <w:szCs w:val="19"/>
                </w:rPr>
                <w:delText>Did CEW contribute to at least 2 large golden perch recruitment events in the last 4 years, demonstrated by a cohort representing &gt;30% of the population from the LMR Selected Area?</w:delText>
              </w:r>
            </w:del>
          </w:p>
        </w:tc>
        <w:tc>
          <w:tcPr>
            <w:tcW w:w="3477" w:type="pct"/>
            <w:gridSpan w:val="6"/>
            <w:shd w:val="clear" w:color="auto" w:fill="E2EFD9" w:themeFill="accent6" w:themeFillTint="33"/>
          </w:tcPr>
          <w:p w14:paraId="0A75BD5C" w14:textId="767297FA" w:rsidR="0043233D" w:rsidRPr="0043233D" w:rsidRDefault="0043233D" w:rsidP="0043233D">
            <w:pPr>
              <w:jc w:val="left"/>
              <w:rPr>
                <w:sz w:val="19"/>
                <w:szCs w:val="19"/>
                <w:highlight w:val="yellow"/>
              </w:rPr>
            </w:pPr>
            <w:r w:rsidRPr="0043233D">
              <w:rPr>
                <w:sz w:val="19"/>
                <w:szCs w:val="19"/>
                <w:highlight w:val="yellow"/>
              </w:rPr>
              <w:t>No. Two large golden perch recruitment events in the last 4 years were not observed in the LMR. The LMR population from 2015–2019 was dominated by three cohorts spawned during 2009-10, 2010-11 and 2011-12.</w:t>
            </w:r>
          </w:p>
        </w:tc>
      </w:tr>
      <w:tr w:rsidR="00FA36D5" w:rsidRPr="007252D9" w14:paraId="5779F9DD" w14:textId="77777777" w:rsidTr="005C7500">
        <w:trPr>
          <w:cantSplit/>
        </w:trPr>
        <w:tc>
          <w:tcPr>
            <w:tcW w:w="1523" w:type="pct"/>
            <w:vAlign w:val="center"/>
          </w:tcPr>
          <w:p w14:paraId="769DED39" w14:textId="77777777" w:rsidR="00FA36D5" w:rsidRPr="00B510A2" w:rsidRDefault="00FA36D5" w:rsidP="005C7500">
            <w:pPr>
              <w:jc w:val="left"/>
              <w:rPr>
                <w:sz w:val="19"/>
                <w:szCs w:val="19"/>
              </w:rPr>
            </w:pPr>
            <w:r w:rsidRPr="00B510A2">
              <w:rPr>
                <w:sz w:val="19"/>
                <w:szCs w:val="19"/>
              </w:rPr>
              <w:t>Did the abundance of golden perch in the Gorge zone increase by &gt;30% over a 5-year period?</w:t>
            </w:r>
          </w:p>
        </w:tc>
        <w:tc>
          <w:tcPr>
            <w:tcW w:w="254" w:type="pct"/>
            <w:shd w:val="clear" w:color="auto" w:fill="FFCCCC"/>
            <w:vAlign w:val="center"/>
          </w:tcPr>
          <w:p w14:paraId="23A28F3B" w14:textId="77777777" w:rsidR="00FA36D5" w:rsidRPr="00B510A2" w:rsidRDefault="00FA36D5" w:rsidP="005C7500">
            <w:pPr>
              <w:jc w:val="left"/>
              <w:rPr>
                <w:sz w:val="19"/>
                <w:szCs w:val="19"/>
              </w:rPr>
            </w:pPr>
          </w:p>
        </w:tc>
        <w:tc>
          <w:tcPr>
            <w:tcW w:w="3223" w:type="pct"/>
            <w:gridSpan w:val="5"/>
            <w:shd w:val="clear" w:color="auto" w:fill="FFCCCC"/>
            <w:vAlign w:val="center"/>
          </w:tcPr>
          <w:p w14:paraId="2E5D9716" w14:textId="77777777" w:rsidR="00FA36D5" w:rsidRPr="007252D9" w:rsidRDefault="00FA36D5" w:rsidP="005C7500">
            <w:pPr>
              <w:jc w:val="left"/>
              <w:rPr>
                <w:sz w:val="19"/>
                <w:szCs w:val="19"/>
                <w:highlight w:val="yellow"/>
              </w:rPr>
            </w:pPr>
            <w:r w:rsidRPr="007252D9">
              <w:rPr>
                <w:sz w:val="19"/>
                <w:szCs w:val="19"/>
                <w:highlight w:val="yellow"/>
              </w:rPr>
              <w:t>No. The abundance of golden perch in the Gorge zone decreased by 45% over the 5-year period from 0.566 individuals/90 s (± 0.076 S.E.) in 2015 to 0.313 (± 0.021) in 2019.</w:t>
            </w:r>
          </w:p>
        </w:tc>
      </w:tr>
      <w:tr w:rsidR="00FA36D5" w:rsidRPr="007252D9" w14:paraId="35F67247" w14:textId="77777777" w:rsidTr="005C7500">
        <w:trPr>
          <w:cantSplit/>
        </w:trPr>
        <w:tc>
          <w:tcPr>
            <w:tcW w:w="1523" w:type="pct"/>
            <w:vAlign w:val="center"/>
          </w:tcPr>
          <w:p w14:paraId="7D736913" w14:textId="77777777" w:rsidR="00FA36D5" w:rsidRPr="00B510A2" w:rsidRDefault="00FA36D5" w:rsidP="005C7500">
            <w:pPr>
              <w:jc w:val="left"/>
              <w:rPr>
                <w:sz w:val="19"/>
                <w:szCs w:val="19"/>
              </w:rPr>
            </w:pPr>
            <w:r w:rsidRPr="00B510A2">
              <w:rPr>
                <w:sz w:val="19"/>
                <w:szCs w:val="19"/>
              </w:rPr>
              <w:t>Did the abundance of silver perch in the Gorge zone increase by &gt;30% over a 5-year period?</w:t>
            </w:r>
          </w:p>
        </w:tc>
        <w:tc>
          <w:tcPr>
            <w:tcW w:w="254" w:type="pct"/>
            <w:shd w:val="clear" w:color="auto" w:fill="FFCCCC"/>
            <w:vAlign w:val="center"/>
          </w:tcPr>
          <w:p w14:paraId="4F92FD48" w14:textId="77777777" w:rsidR="00FA36D5" w:rsidRPr="00B510A2" w:rsidRDefault="00FA36D5" w:rsidP="005C7500">
            <w:pPr>
              <w:jc w:val="left"/>
              <w:rPr>
                <w:sz w:val="19"/>
                <w:szCs w:val="19"/>
              </w:rPr>
            </w:pPr>
          </w:p>
        </w:tc>
        <w:tc>
          <w:tcPr>
            <w:tcW w:w="3223" w:type="pct"/>
            <w:gridSpan w:val="5"/>
            <w:shd w:val="clear" w:color="auto" w:fill="FFCCCC"/>
            <w:vAlign w:val="center"/>
          </w:tcPr>
          <w:p w14:paraId="550B84E7" w14:textId="77777777" w:rsidR="00FA36D5" w:rsidRPr="007252D9" w:rsidRDefault="00FA36D5" w:rsidP="005C7500">
            <w:pPr>
              <w:jc w:val="left"/>
              <w:rPr>
                <w:sz w:val="19"/>
                <w:szCs w:val="19"/>
                <w:highlight w:val="yellow"/>
              </w:rPr>
            </w:pPr>
            <w:r w:rsidRPr="007252D9">
              <w:rPr>
                <w:sz w:val="19"/>
                <w:szCs w:val="19"/>
                <w:highlight w:val="yellow"/>
              </w:rPr>
              <w:t>No. The abundance of silver perch in the Gorge zone decreased by 42% over the 5-year period from 0.012 individuals/90 s (± 0.007 S.E.) in 2015 to 0.007 (± 0.007) in 2019. These results should be interpreted with caution, given the large error estimate.</w:t>
            </w:r>
          </w:p>
        </w:tc>
      </w:tr>
      <w:tr w:rsidR="00FA36D5" w:rsidRPr="007252D9" w14:paraId="1DC68730" w14:textId="77777777" w:rsidTr="005C7500">
        <w:trPr>
          <w:cantSplit/>
        </w:trPr>
        <w:tc>
          <w:tcPr>
            <w:tcW w:w="1523" w:type="pct"/>
            <w:vAlign w:val="center"/>
          </w:tcPr>
          <w:p w14:paraId="4A8AD7E6" w14:textId="77777777" w:rsidR="00FA36D5" w:rsidRPr="00B510A2" w:rsidRDefault="00FA36D5" w:rsidP="005C7500">
            <w:pPr>
              <w:jc w:val="left"/>
              <w:rPr>
                <w:sz w:val="19"/>
                <w:szCs w:val="19"/>
              </w:rPr>
            </w:pPr>
            <w:r w:rsidRPr="00B510A2">
              <w:rPr>
                <w:sz w:val="19"/>
                <w:szCs w:val="19"/>
              </w:rPr>
              <w:t>Did the abundance of freshwater catfish in the Gorge zone increase by ≥30% over a 5-year period?</w:t>
            </w:r>
          </w:p>
        </w:tc>
        <w:tc>
          <w:tcPr>
            <w:tcW w:w="254" w:type="pct"/>
            <w:shd w:val="clear" w:color="auto" w:fill="FFCCCC"/>
            <w:vAlign w:val="center"/>
          </w:tcPr>
          <w:p w14:paraId="4B895EAE" w14:textId="77777777" w:rsidR="00FA36D5" w:rsidRPr="00B510A2" w:rsidRDefault="00FA36D5" w:rsidP="005C7500">
            <w:pPr>
              <w:jc w:val="left"/>
              <w:rPr>
                <w:sz w:val="19"/>
                <w:szCs w:val="19"/>
              </w:rPr>
            </w:pPr>
          </w:p>
        </w:tc>
        <w:tc>
          <w:tcPr>
            <w:tcW w:w="3223" w:type="pct"/>
            <w:gridSpan w:val="5"/>
            <w:shd w:val="clear" w:color="auto" w:fill="FFCCCC"/>
            <w:vAlign w:val="center"/>
          </w:tcPr>
          <w:p w14:paraId="70022807" w14:textId="77777777" w:rsidR="00FA36D5" w:rsidRPr="007252D9" w:rsidRDefault="00FA36D5" w:rsidP="005C7500">
            <w:pPr>
              <w:jc w:val="left"/>
              <w:rPr>
                <w:sz w:val="19"/>
                <w:szCs w:val="19"/>
                <w:highlight w:val="yellow"/>
              </w:rPr>
            </w:pPr>
            <w:r w:rsidRPr="007252D9">
              <w:rPr>
                <w:sz w:val="19"/>
                <w:szCs w:val="19"/>
                <w:highlight w:val="yellow"/>
              </w:rPr>
              <w:t>No. The abundance of freshwater catfish in the Gorge zone decreased by 23% over the 5-year period from 0.018 individuals/90 s (± 0.009 S.E.) in 2015 to 0.014 (± 0.008) in 2019. These results should be interpreted with caution, given the large error estimate.</w:t>
            </w:r>
          </w:p>
        </w:tc>
      </w:tr>
      <w:tr w:rsidR="00FA36D5" w:rsidRPr="00036649" w14:paraId="6947590F" w14:textId="77777777" w:rsidTr="005C7500">
        <w:trPr>
          <w:cantSplit/>
        </w:trPr>
        <w:tc>
          <w:tcPr>
            <w:tcW w:w="1523" w:type="pct"/>
            <w:vAlign w:val="center"/>
          </w:tcPr>
          <w:p w14:paraId="643CEC9D" w14:textId="77777777" w:rsidR="00FA36D5" w:rsidRPr="00B510A2" w:rsidRDefault="00FA36D5" w:rsidP="005C7500">
            <w:pPr>
              <w:jc w:val="left"/>
              <w:rPr>
                <w:sz w:val="19"/>
                <w:szCs w:val="19"/>
              </w:rPr>
            </w:pPr>
            <w:r w:rsidRPr="00036649">
              <w:rPr>
                <w:sz w:val="19"/>
                <w:szCs w:val="19"/>
              </w:rPr>
              <w:t>Did the length-frequency distribution for bony herring in the Gorge zone include size classes representing YOY</w:t>
            </w:r>
            <w:r w:rsidRPr="00B510A2">
              <w:rPr>
                <w:sz w:val="19"/>
                <w:szCs w:val="19"/>
              </w:rPr>
              <w:t>?</w:t>
            </w:r>
          </w:p>
        </w:tc>
        <w:tc>
          <w:tcPr>
            <w:tcW w:w="254" w:type="pct"/>
            <w:shd w:val="clear" w:color="auto" w:fill="D9D9D9" w:themeFill="background1" w:themeFillShade="D9"/>
            <w:vAlign w:val="center"/>
          </w:tcPr>
          <w:p w14:paraId="104E3B60" w14:textId="77777777" w:rsidR="00FA36D5" w:rsidRPr="00B510A2" w:rsidRDefault="00FA36D5" w:rsidP="005C7500">
            <w:pPr>
              <w:jc w:val="center"/>
              <w:rPr>
                <w:sz w:val="19"/>
                <w:szCs w:val="19"/>
              </w:rPr>
            </w:pPr>
            <w:r w:rsidRPr="00B510A2">
              <w:rPr>
                <w:sz w:val="19"/>
                <w:szCs w:val="19"/>
              </w:rPr>
              <w:t>N/A</w:t>
            </w:r>
          </w:p>
        </w:tc>
        <w:tc>
          <w:tcPr>
            <w:tcW w:w="254" w:type="pct"/>
            <w:shd w:val="clear" w:color="auto" w:fill="E2EFD9" w:themeFill="accent6" w:themeFillTint="33"/>
            <w:vAlign w:val="center"/>
          </w:tcPr>
          <w:p w14:paraId="24487A6A" w14:textId="77777777" w:rsidR="00FA36D5" w:rsidRPr="00B510A2" w:rsidRDefault="00FA36D5" w:rsidP="005C7500">
            <w:pPr>
              <w:jc w:val="center"/>
              <w:rPr>
                <w:sz w:val="19"/>
                <w:szCs w:val="19"/>
              </w:rPr>
            </w:pPr>
            <w:r w:rsidRPr="00B510A2">
              <w:rPr>
                <w:sz w:val="19"/>
                <w:szCs w:val="19"/>
              </w:rPr>
              <w:t>√</w:t>
            </w:r>
          </w:p>
        </w:tc>
        <w:tc>
          <w:tcPr>
            <w:tcW w:w="254" w:type="pct"/>
            <w:shd w:val="clear" w:color="auto" w:fill="E2EFD9" w:themeFill="accent6" w:themeFillTint="33"/>
            <w:vAlign w:val="center"/>
          </w:tcPr>
          <w:p w14:paraId="0B8CF241" w14:textId="77777777" w:rsidR="00FA36D5" w:rsidRPr="00B510A2" w:rsidRDefault="00FA36D5" w:rsidP="005C7500">
            <w:pPr>
              <w:jc w:val="center"/>
              <w:rPr>
                <w:sz w:val="19"/>
                <w:szCs w:val="19"/>
              </w:rPr>
            </w:pPr>
            <w:r w:rsidRPr="00B510A2">
              <w:rPr>
                <w:sz w:val="19"/>
                <w:szCs w:val="19"/>
              </w:rPr>
              <w:t>√</w:t>
            </w:r>
          </w:p>
        </w:tc>
        <w:tc>
          <w:tcPr>
            <w:tcW w:w="254" w:type="pct"/>
            <w:shd w:val="clear" w:color="auto" w:fill="E2EFD9" w:themeFill="accent6" w:themeFillTint="33"/>
            <w:vAlign w:val="center"/>
          </w:tcPr>
          <w:p w14:paraId="39364E80" w14:textId="77777777" w:rsidR="00FA36D5" w:rsidRPr="00B510A2" w:rsidRDefault="00FA36D5" w:rsidP="005C7500">
            <w:pPr>
              <w:jc w:val="center"/>
              <w:rPr>
                <w:sz w:val="19"/>
                <w:szCs w:val="19"/>
              </w:rPr>
            </w:pPr>
            <w:r w:rsidRPr="00B510A2">
              <w:rPr>
                <w:sz w:val="19"/>
                <w:szCs w:val="19"/>
              </w:rPr>
              <w:t>√</w:t>
            </w:r>
          </w:p>
        </w:tc>
        <w:tc>
          <w:tcPr>
            <w:tcW w:w="255" w:type="pct"/>
            <w:shd w:val="clear" w:color="auto" w:fill="E2EFD9" w:themeFill="accent6" w:themeFillTint="33"/>
            <w:vAlign w:val="center"/>
          </w:tcPr>
          <w:p w14:paraId="736E68C0" w14:textId="77777777" w:rsidR="00FA36D5" w:rsidRPr="00B510A2" w:rsidRDefault="00FA36D5" w:rsidP="005C7500">
            <w:pPr>
              <w:jc w:val="left"/>
              <w:rPr>
                <w:sz w:val="19"/>
                <w:szCs w:val="19"/>
              </w:rPr>
            </w:pPr>
            <w:r w:rsidRPr="00B510A2">
              <w:rPr>
                <w:sz w:val="19"/>
                <w:szCs w:val="19"/>
              </w:rPr>
              <w:t>√</w:t>
            </w:r>
          </w:p>
        </w:tc>
        <w:tc>
          <w:tcPr>
            <w:tcW w:w="2206" w:type="pct"/>
            <w:shd w:val="clear" w:color="auto" w:fill="auto"/>
          </w:tcPr>
          <w:p w14:paraId="6DB58F4C" w14:textId="77777777" w:rsidR="00FA36D5" w:rsidRPr="00036649" w:rsidRDefault="00FA36D5" w:rsidP="005C7500">
            <w:pPr>
              <w:jc w:val="left"/>
              <w:rPr>
                <w:sz w:val="19"/>
                <w:szCs w:val="19"/>
                <w:highlight w:val="yellow"/>
              </w:rPr>
            </w:pPr>
            <w:r w:rsidRPr="00036649">
              <w:rPr>
                <w:sz w:val="19"/>
                <w:szCs w:val="19"/>
                <w:highlight w:val="yellow"/>
              </w:rPr>
              <w:t>Yes. During autumn 2019, length-frequency distributions indicated YOY were present for bony herring.</w:t>
            </w:r>
          </w:p>
        </w:tc>
      </w:tr>
      <w:tr w:rsidR="00FA36D5" w:rsidRPr="00B510A2" w14:paraId="600B4F76" w14:textId="77777777" w:rsidTr="005C7500">
        <w:trPr>
          <w:cantSplit/>
        </w:trPr>
        <w:tc>
          <w:tcPr>
            <w:tcW w:w="1523" w:type="pct"/>
            <w:vAlign w:val="center"/>
          </w:tcPr>
          <w:p w14:paraId="7130776D" w14:textId="77777777" w:rsidR="00FA36D5" w:rsidRPr="00B510A2" w:rsidRDefault="00FA36D5" w:rsidP="005C7500">
            <w:pPr>
              <w:jc w:val="left"/>
              <w:rPr>
                <w:sz w:val="19"/>
                <w:szCs w:val="19"/>
              </w:rPr>
            </w:pPr>
            <w:r w:rsidRPr="00B510A2">
              <w:rPr>
                <w:sz w:val="19"/>
                <w:szCs w:val="19"/>
              </w:rPr>
              <w:lastRenderedPageBreak/>
              <w:t>Did the length-frequency distribution for Murray rainbowfish and carp gudgeon, include size classes representing YOY in the Gorge zone?</w:t>
            </w:r>
          </w:p>
        </w:tc>
        <w:tc>
          <w:tcPr>
            <w:tcW w:w="254" w:type="pct"/>
            <w:shd w:val="clear" w:color="auto" w:fill="E2EFD9" w:themeFill="accent6" w:themeFillTint="33"/>
            <w:vAlign w:val="center"/>
          </w:tcPr>
          <w:p w14:paraId="6B628EC6" w14:textId="77777777" w:rsidR="00FA36D5" w:rsidRPr="00B510A2" w:rsidRDefault="00FA36D5" w:rsidP="005C7500">
            <w:pPr>
              <w:jc w:val="center"/>
              <w:rPr>
                <w:sz w:val="19"/>
                <w:szCs w:val="19"/>
              </w:rPr>
            </w:pPr>
            <w:r w:rsidRPr="00B510A2">
              <w:rPr>
                <w:sz w:val="19"/>
                <w:szCs w:val="19"/>
              </w:rPr>
              <w:t>√</w:t>
            </w:r>
          </w:p>
        </w:tc>
        <w:tc>
          <w:tcPr>
            <w:tcW w:w="254" w:type="pct"/>
            <w:shd w:val="clear" w:color="auto" w:fill="E2EFD9" w:themeFill="accent6" w:themeFillTint="33"/>
            <w:vAlign w:val="center"/>
          </w:tcPr>
          <w:p w14:paraId="3F0C3DA3" w14:textId="77777777" w:rsidR="00FA36D5" w:rsidRPr="00B510A2" w:rsidRDefault="00FA36D5" w:rsidP="005C7500">
            <w:pPr>
              <w:jc w:val="center"/>
              <w:rPr>
                <w:sz w:val="19"/>
                <w:szCs w:val="19"/>
              </w:rPr>
            </w:pPr>
            <w:r w:rsidRPr="00B510A2">
              <w:rPr>
                <w:sz w:val="19"/>
                <w:szCs w:val="19"/>
              </w:rPr>
              <w:t>√</w:t>
            </w:r>
          </w:p>
        </w:tc>
        <w:tc>
          <w:tcPr>
            <w:tcW w:w="254" w:type="pct"/>
            <w:shd w:val="clear" w:color="auto" w:fill="E2EFD9" w:themeFill="accent6" w:themeFillTint="33"/>
            <w:vAlign w:val="center"/>
          </w:tcPr>
          <w:p w14:paraId="53A56BDB" w14:textId="77777777" w:rsidR="00FA36D5" w:rsidRPr="00B510A2" w:rsidRDefault="00FA36D5" w:rsidP="005C7500">
            <w:pPr>
              <w:jc w:val="center"/>
              <w:rPr>
                <w:sz w:val="19"/>
                <w:szCs w:val="19"/>
              </w:rPr>
            </w:pPr>
            <w:r w:rsidRPr="00B510A2">
              <w:rPr>
                <w:sz w:val="19"/>
                <w:szCs w:val="19"/>
              </w:rPr>
              <w:t>√</w:t>
            </w:r>
          </w:p>
        </w:tc>
        <w:tc>
          <w:tcPr>
            <w:tcW w:w="254" w:type="pct"/>
            <w:shd w:val="clear" w:color="auto" w:fill="E2EFD9" w:themeFill="accent6" w:themeFillTint="33"/>
            <w:vAlign w:val="center"/>
          </w:tcPr>
          <w:p w14:paraId="0C27A201" w14:textId="77777777" w:rsidR="00FA36D5" w:rsidRPr="00B510A2" w:rsidRDefault="00FA36D5" w:rsidP="005C7500">
            <w:pPr>
              <w:jc w:val="center"/>
              <w:rPr>
                <w:sz w:val="19"/>
                <w:szCs w:val="19"/>
              </w:rPr>
            </w:pPr>
            <w:r w:rsidRPr="00B510A2">
              <w:rPr>
                <w:sz w:val="19"/>
                <w:szCs w:val="19"/>
              </w:rPr>
              <w:t>√</w:t>
            </w:r>
          </w:p>
        </w:tc>
        <w:tc>
          <w:tcPr>
            <w:tcW w:w="255" w:type="pct"/>
            <w:shd w:val="clear" w:color="auto" w:fill="E2EFD9" w:themeFill="accent6" w:themeFillTint="33"/>
            <w:vAlign w:val="center"/>
          </w:tcPr>
          <w:p w14:paraId="677EB3FD" w14:textId="77777777" w:rsidR="00FA36D5" w:rsidRPr="00B510A2" w:rsidRDefault="00FA36D5" w:rsidP="005C7500">
            <w:pPr>
              <w:jc w:val="left"/>
              <w:rPr>
                <w:sz w:val="19"/>
                <w:szCs w:val="19"/>
              </w:rPr>
            </w:pPr>
            <w:r w:rsidRPr="00B510A2">
              <w:rPr>
                <w:sz w:val="19"/>
                <w:szCs w:val="19"/>
              </w:rPr>
              <w:t>√</w:t>
            </w:r>
          </w:p>
        </w:tc>
        <w:tc>
          <w:tcPr>
            <w:tcW w:w="2206" w:type="pct"/>
            <w:shd w:val="clear" w:color="auto" w:fill="auto"/>
          </w:tcPr>
          <w:p w14:paraId="02CBD086" w14:textId="77777777" w:rsidR="00FA36D5" w:rsidRPr="00B510A2" w:rsidRDefault="00FA36D5" w:rsidP="005C7500">
            <w:pPr>
              <w:jc w:val="left"/>
              <w:rPr>
                <w:sz w:val="19"/>
                <w:szCs w:val="19"/>
              </w:rPr>
            </w:pPr>
            <w:r w:rsidRPr="00036649">
              <w:rPr>
                <w:sz w:val="19"/>
                <w:szCs w:val="19"/>
                <w:highlight w:val="yellow"/>
              </w:rPr>
              <w:t>Yes. During autumn 2019, length-frequency distributions indicated YOY were present for Murray rainbowfish and carp gudgeon.</w:t>
            </w:r>
          </w:p>
        </w:tc>
      </w:tr>
      <w:tr w:rsidR="00FA36D5" w:rsidRPr="00B510A2" w14:paraId="75414473" w14:textId="77777777" w:rsidTr="005C7500">
        <w:trPr>
          <w:cantSplit/>
        </w:trPr>
        <w:tc>
          <w:tcPr>
            <w:tcW w:w="1523" w:type="pct"/>
            <w:vAlign w:val="center"/>
          </w:tcPr>
          <w:p w14:paraId="2CF45735" w14:textId="77777777" w:rsidR="00FA36D5" w:rsidRPr="00B510A2" w:rsidRDefault="00FA36D5" w:rsidP="005C7500">
            <w:pPr>
              <w:jc w:val="left"/>
              <w:rPr>
                <w:sz w:val="19"/>
                <w:szCs w:val="19"/>
              </w:rPr>
            </w:pPr>
            <w:r w:rsidRPr="00036649">
              <w:rPr>
                <w:sz w:val="19"/>
                <w:szCs w:val="19"/>
              </w:rPr>
              <w:t>Did the relative abundance of common carp in the Gorge zone increase during the current year, relative to the previous year, whilst the relative abundances of flow-dependent native species decreased</w:t>
            </w:r>
            <w:r>
              <w:rPr>
                <w:sz w:val="19"/>
                <w:szCs w:val="19"/>
              </w:rPr>
              <w:t>?</w:t>
            </w:r>
            <w:r w:rsidRPr="00B510A2">
              <w:rPr>
                <w:sz w:val="19"/>
                <w:szCs w:val="19"/>
              </w:rPr>
              <w:t>**</w:t>
            </w:r>
          </w:p>
        </w:tc>
        <w:tc>
          <w:tcPr>
            <w:tcW w:w="254" w:type="pct"/>
            <w:shd w:val="clear" w:color="auto" w:fill="D9D9D9" w:themeFill="background1" w:themeFillShade="D9"/>
            <w:vAlign w:val="center"/>
          </w:tcPr>
          <w:p w14:paraId="34C267F8" w14:textId="77777777" w:rsidR="00FA36D5" w:rsidRPr="00B510A2" w:rsidRDefault="00FA36D5" w:rsidP="005C7500">
            <w:pPr>
              <w:jc w:val="center"/>
              <w:rPr>
                <w:sz w:val="19"/>
                <w:szCs w:val="19"/>
              </w:rPr>
            </w:pPr>
            <w:r w:rsidRPr="00B510A2">
              <w:rPr>
                <w:sz w:val="19"/>
                <w:szCs w:val="19"/>
              </w:rPr>
              <w:t>N/A</w:t>
            </w:r>
          </w:p>
        </w:tc>
        <w:tc>
          <w:tcPr>
            <w:tcW w:w="254" w:type="pct"/>
            <w:shd w:val="clear" w:color="auto" w:fill="FDCBCB"/>
            <w:vAlign w:val="center"/>
          </w:tcPr>
          <w:p w14:paraId="211B5529" w14:textId="77777777" w:rsidR="00FA36D5" w:rsidRPr="00B510A2" w:rsidRDefault="00FA36D5" w:rsidP="005C7500">
            <w:pPr>
              <w:jc w:val="center"/>
              <w:rPr>
                <w:sz w:val="19"/>
                <w:szCs w:val="19"/>
              </w:rPr>
            </w:pPr>
            <w:r w:rsidRPr="00B510A2">
              <w:rPr>
                <w:sz w:val="19"/>
                <w:szCs w:val="19"/>
              </w:rPr>
              <w:t>√</w:t>
            </w:r>
          </w:p>
        </w:tc>
        <w:tc>
          <w:tcPr>
            <w:tcW w:w="254" w:type="pct"/>
            <w:shd w:val="clear" w:color="auto" w:fill="FDCBCB"/>
            <w:vAlign w:val="center"/>
          </w:tcPr>
          <w:p w14:paraId="309EC4FC" w14:textId="77777777" w:rsidR="00FA36D5" w:rsidRPr="00B510A2" w:rsidRDefault="00FA36D5" w:rsidP="005C7500">
            <w:pPr>
              <w:jc w:val="center"/>
              <w:rPr>
                <w:sz w:val="19"/>
                <w:szCs w:val="19"/>
              </w:rPr>
            </w:pPr>
            <w:r w:rsidRPr="00B510A2">
              <w:rPr>
                <w:sz w:val="19"/>
                <w:szCs w:val="19"/>
              </w:rPr>
              <w:t>√</w:t>
            </w:r>
          </w:p>
        </w:tc>
        <w:tc>
          <w:tcPr>
            <w:tcW w:w="254" w:type="pct"/>
            <w:shd w:val="clear" w:color="auto" w:fill="E2EFD9" w:themeFill="accent6" w:themeFillTint="33"/>
            <w:vAlign w:val="center"/>
          </w:tcPr>
          <w:p w14:paraId="55F7CF23" w14:textId="77777777" w:rsidR="00FA36D5" w:rsidRPr="00B510A2" w:rsidRDefault="00FA36D5" w:rsidP="005C7500">
            <w:pPr>
              <w:jc w:val="center"/>
              <w:rPr>
                <w:sz w:val="19"/>
                <w:szCs w:val="19"/>
              </w:rPr>
            </w:pPr>
            <w:r w:rsidRPr="00B510A2">
              <w:rPr>
                <w:sz w:val="19"/>
                <w:szCs w:val="19"/>
              </w:rPr>
              <w:t>X</w:t>
            </w:r>
          </w:p>
        </w:tc>
        <w:tc>
          <w:tcPr>
            <w:tcW w:w="255" w:type="pct"/>
            <w:shd w:val="clear" w:color="auto" w:fill="E2EFD9" w:themeFill="accent6" w:themeFillTint="33"/>
            <w:vAlign w:val="center"/>
          </w:tcPr>
          <w:p w14:paraId="1ED25885" w14:textId="77777777" w:rsidR="00FA36D5" w:rsidRPr="00B510A2" w:rsidRDefault="00FA36D5" w:rsidP="005C7500">
            <w:pPr>
              <w:jc w:val="left"/>
              <w:rPr>
                <w:sz w:val="19"/>
                <w:szCs w:val="19"/>
                <w:highlight w:val="yellow"/>
              </w:rPr>
            </w:pPr>
            <w:r w:rsidRPr="00B40848">
              <w:rPr>
                <w:sz w:val="19"/>
                <w:szCs w:val="19"/>
              </w:rPr>
              <w:t>X</w:t>
            </w:r>
          </w:p>
        </w:tc>
        <w:tc>
          <w:tcPr>
            <w:tcW w:w="2206" w:type="pct"/>
            <w:shd w:val="clear" w:color="auto" w:fill="auto"/>
          </w:tcPr>
          <w:p w14:paraId="069AA1E3" w14:textId="77777777" w:rsidR="00FA36D5" w:rsidRPr="00B510A2" w:rsidRDefault="00FA36D5" w:rsidP="005C7500">
            <w:pPr>
              <w:jc w:val="left"/>
              <w:rPr>
                <w:sz w:val="19"/>
                <w:szCs w:val="19"/>
              </w:rPr>
            </w:pPr>
            <w:r w:rsidRPr="008E2DA7">
              <w:rPr>
                <w:sz w:val="19"/>
                <w:szCs w:val="19"/>
                <w:highlight w:val="yellow"/>
              </w:rPr>
              <w:t>No. There was a decrease in the ratio (total abundance) of common carp to flow-dependant, native species (golden perch and silver perch) at nine of the ten sites sampled in 2019, relative to the previous year. During 2018 the mean site ratio was 3.64 carp (± 0.94 S.E.) to every 1 flow-dependant, native species. In 2019, this ratio decreased to 1.69 carp (± 0.22) to every 1 flow-dependant, native species.</w:t>
            </w:r>
          </w:p>
        </w:tc>
      </w:tr>
      <w:tr w:rsidR="00FA36D5" w:rsidRPr="00B510A2" w14:paraId="0FD20DBA" w14:textId="77777777" w:rsidTr="005C7500">
        <w:trPr>
          <w:cantSplit/>
        </w:trPr>
        <w:tc>
          <w:tcPr>
            <w:tcW w:w="1523" w:type="pct"/>
            <w:vAlign w:val="center"/>
          </w:tcPr>
          <w:p w14:paraId="63EBD873" w14:textId="77777777" w:rsidR="00FA36D5" w:rsidRPr="00B510A2" w:rsidRDefault="00FA36D5" w:rsidP="005C7500">
            <w:pPr>
              <w:jc w:val="left"/>
              <w:rPr>
                <w:sz w:val="19"/>
                <w:szCs w:val="19"/>
              </w:rPr>
            </w:pPr>
            <w:r w:rsidRPr="00B510A2">
              <w:rPr>
                <w:sz w:val="19"/>
                <w:szCs w:val="19"/>
              </w:rPr>
              <w:t>Did the relative abundance of common carp in the Gorge zone increase over a 5-year period, whilst the relative abundances of flow-dependent native species decreased?**</w:t>
            </w:r>
          </w:p>
        </w:tc>
        <w:tc>
          <w:tcPr>
            <w:tcW w:w="254" w:type="pct"/>
            <w:shd w:val="clear" w:color="auto" w:fill="FFCCCC"/>
            <w:vAlign w:val="center"/>
          </w:tcPr>
          <w:p w14:paraId="69DBAA89" w14:textId="77777777" w:rsidR="00FA36D5" w:rsidRPr="00B510A2" w:rsidRDefault="00FA36D5" w:rsidP="005C7500">
            <w:pPr>
              <w:jc w:val="left"/>
              <w:rPr>
                <w:sz w:val="19"/>
                <w:szCs w:val="19"/>
              </w:rPr>
            </w:pPr>
          </w:p>
        </w:tc>
        <w:tc>
          <w:tcPr>
            <w:tcW w:w="3223" w:type="pct"/>
            <w:gridSpan w:val="5"/>
            <w:shd w:val="clear" w:color="auto" w:fill="FFCCCC"/>
            <w:vAlign w:val="center"/>
          </w:tcPr>
          <w:p w14:paraId="2B2A4627" w14:textId="77777777" w:rsidR="00FA36D5" w:rsidRPr="00B510A2" w:rsidRDefault="00FA36D5" w:rsidP="005C7500">
            <w:pPr>
              <w:jc w:val="left"/>
              <w:rPr>
                <w:sz w:val="19"/>
                <w:szCs w:val="19"/>
              </w:rPr>
            </w:pPr>
            <w:r w:rsidRPr="002C6A38">
              <w:rPr>
                <w:sz w:val="19"/>
                <w:szCs w:val="19"/>
                <w:highlight w:val="yellow"/>
              </w:rPr>
              <w:t>Yes. There was an increase in the ratio (total abundance) of common carp to flow-dependant, native species (golden perch and silver perch) at nine of the ten sites sampled in 2019, relative to 2015. This was associated with strong recruitment of common carp in 2016-17 and a small but steady decrease in golden perch abundance over the five-year period. During 2015 the mean site ratio was 0.58 carp (± 0.09 S.E.) to every 1 flow-dependant, native species. In 2019, this ratio increased to 1.69 carp (± 0.22) to every 1 flow-dependant, native species.</w:t>
            </w:r>
          </w:p>
        </w:tc>
      </w:tr>
      <w:tr w:rsidR="00FA36D5" w:rsidRPr="00B510A2" w14:paraId="2EE662CB" w14:textId="77777777" w:rsidTr="005C7500">
        <w:trPr>
          <w:cantSplit/>
        </w:trPr>
        <w:tc>
          <w:tcPr>
            <w:tcW w:w="1523" w:type="pct"/>
            <w:vAlign w:val="center"/>
          </w:tcPr>
          <w:p w14:paraId="08655DF5" w14:textId="77777777" w:rsidR="00FA36D5" w:rsidRPr="00B510A2" w:rsidRDefault="00FA36D5" w:rsidP="005C7500">
            <w:pPr>
              <w:jc w:val="left"/>
              <w:rPr>
                <w:sz w:val="19"/>
                <w:szCs w:val="19"/>
              </w:rPr>
            </w:pPr>
            <w:r w:rsidRPr="00B510A2">
              <w:rPr>
                <w:sz w:val="19"/>
                <w:szCs w:val="19"/>
              </w:rPr>
              <w:t>Did the estimated biomass of common carp in the Gorge zone increase during the current year, relative to the previous year, whilst the estimated biomass of flow-dependent native species decreased?**</w:t>
            </w:r>
          </w:p>
        </w:tc>
        <w:tc>
          <w:tcPr>
            <w:tcW w:w="254" w:type="pct"/>
            <w:shd w:val="clear" w:color="auto" w:fill="D9D9D9" w:themeFill="background1" w:themeFillShade="D9"/>
            <w:vAlign w:val="center"/>
          </w:tcPr>
          <w:p w14:paraId="33D23B20" w14:textId="77777777" w:rsidR="00FA36D5" w:rsidRPr="00B510A2" w:rsidRDefault="00FA36D5" w:rsidP="005C7500">
            <w:pPr>
              <w:jc w:val="center"/>
              <w:rPr>
                <w:sz w:val="19"/>
                <w:szCs w:val="19"/>
              </w:rPr>
            </w:pPr>
            <w:r w:rsidRPr="00B510A2">
              <w:rPr>
                <w:sz w:val="19"/>
                <w:szCs w:val="19"/>
              </w:rPr>
              <w:t>N/A</w:t>
            </w:r>
          </w:p>
        </w:tc>
        <w:tc>
          <w:tcPr>
            <w:tcW w:w="254" w:type="pct"/>
            <w:shd w:val="clear" w:color="auto" w:fill="FDCBCB"/>
            <w:vAlign w:val="center"/>
          </w:tcPr>
          <w:p w14:paraId="2332FA2B" w14:textId="77777777" w:rsidR="00FA36D5" w:rsidRPr="00B510A2" w:rsidRDefault="00FA36D5" w:rsidP="005C7500">
            <w:pPr>
              <w:jc w:val="center"/>
              <w:rPr>
                <w:sz w:val="19"/>
                <w:szCs w:val="19"/>
              </w:rPr>
            </w:pPr>
            <w:r w:rsidRPr="00B510A2">
              <w:rPr>
                <w:sz w:val="19"/>
                <w:szCs w:val="19"/>
              </w:rPr>
              <w:t>√</w:t>
            </w:r>
          </w:p>
        </w:tc>
        <w:tc>
          <w:tcPr>
            <w:tcW w:w="254" w:type="pct"/>
            <w:shd w:val="clear" w:color="auto" w:fill="FDCBCB"/>
            <w:vAlign w:val="center"/>
          </w:tcPr>
          <w:p w14:paraId="75B3F84B" w14:textId="77777777" w:rsidR="00FA36D5" w:rsidRPr="00B510A2" w:rsidRDefault="00FA36D5" w:rsidP="005C7500">
            <w:pPr>
              <w:jc w:val="center"/>
              <w:rPr>
                <w:sz w:val="19"/>
                <w:szCs w:val="19"/>
              </w:rPr>
            </w:pPr>
            <w:r w:rsidRPr="00B510A2">
              <w:rPr>
                <w:sz w:val="19"/>
                <w:szCs w:val="19"/>
              </w:rPr>
              <w:t>√</w:t>
            </w:r>
          </w:p>
        </w:tc>
        <w:tc>
          <w:tcPr>
            <w:tcW w:w="254" w:type="pct"/>
            <w:shd w:val="clear" w:color="auto" w:fill="FDCBCB"/>
            <w:vAlign w:val="center"/>
          </w:tcPr>
          <w:p w14:paraId="144949B0" w14:textId="77777777" w:rsidR="00FA36D5" w:rsidRPr="00B510A2" w:rsidRDefault="00FA36D5" w:rsidP="005C7500">
            <w:pPr>
              <w:jc w:val="center"/>
              <w:rPr>
                <w:sz w:val="19"/>
                <w:szCs w:val="19"/>
              </w:rPr>
            </w:pPr>
            <w:r w:rsidRPr="00B510A2">
              <w:rPr>
                <w:sz w:val="19"/>
                <w:szCs w:val="19"/>
              </w:rPr>
              <w:t>√</w:t>
            </w:r>
          </w:p>
        </w:tc>
        <w:tc>
          <w:tcPr>
            <w:tcW w:w="255" w:type="pct"/>
            <w:shd w:val="clear" w:color="auto" w:fill="E2EFD9" w:themeFill="accent6" w:themeFillTint="33"/>
            <w:vAlign w:val="center"/>
          </w:tcPr>
          <w:p w14:paraId="5A9CA2E7" w14:textId="77777777" w:rsidR="00FA36D5" w:rsidRPr="00B510A2" w:rsidRDefault="00FA36D5" w:rsidP="005C7500">
            <w:pPr>
              <w:jc w:val="left"/>
              <w:rPr>
                <w:sz w:val="19"/>
                <w:szCs w:val="19"/>
                <w:highlight w:val="yellow"/>
              </w:rPr>
            </w:pPr>
            <w:r>
              <w:rPr>
                <w:sz w:val="19"/>
                <w:szCs w:val="19"/>
              </w:rPr>
              <w:t>X</w:t>
            </w:r>
          </w:p>
        </w:tc>
        <w:tc>
          <w:tcPr>
            <w:tcW w:w="2206" w:type="pct"/>
            <w:shd w:val="clear" w:color="auto" w:fill="auto"/>
          </w:tcPr>
          <w:p w14:paraId="46225A13" w14:textId="77777777" w:rsidR="00FA36D5" w:rsidRPr="00B510A2" w:rsidRDefault="00FA36D5" w:rsidP="005C7500">
            <w:pPr>
              <w:jc w:val="left"/>
              <w:rPr>
                <w:sz w:val="19"/>
                <w:szCs w:val="19"/>
              </w:rPr>
            </w:pPr>
            <w:r w:rsidRPr="008E2DA7">
              <w:rPr>
                <w:sz w:val="19"/>
                <w:szCs w:val="19"/>
                <w:highlight w:val="yellow"/>
              </w:rPr>
              <w:t>No. There was a decrease in the ratio (total biomass) of common carp to flow-dependant, native species (golden perch and silver perch) at eight of the ten sites sampled in 2019, relative to the previous year. During 2018, the mean site ratio was 3.14 kg of carp (± 1.07 S.E.) to every 1 kg of flow-dependant, native species. In 2019, this ratio decreased to 1.52 kg of carp (± 0.23) to every 1 kg of flow-dependant, native species.</w:t>
            </w:r>
          </w:p>
        </w:tc>
      </w:tr>
      <w:tr w:rsidR="00FA36D5" w:rsidRPr="00B510A2" w14:paraId="375F205F" w14:textId="77777777" w:rsidTr="005C7500">
        <w:trPr>
          <w:cantSplit/>
        </w:trPr>
        <w:tc>
          <w:tcPr>
            <w:tcW w:w="1523" w:type="pct"/>
            <w:vAlign w:val="center"/>
          </w:tcPr>
          <w:p w14:paraId="5768E20F" w14:textId="77777777" w:rsidR="00FA36D5" w:rsidRPr="00B510A2" w:rsidRDefault="00FA36D5" w:rsidP="005C7500">
            <w:pPr>
              <w:jc w:val="left"/>
              <w:rPr>
                <w:sz w:val="19"/>
                <w:szCs w:val="19"/>
              </w:rPr>
            </w:pPr>
            <w:r w:rsidRPr="002C6A38">
              <w:rPr>
                <w:sz w:val="19"/>
                <w:szCs w:val="19"/>
              </w:rPr>
              <w:lastRenderedPageBreak/>
              <w:t>Did the estimated biomass of common carp in the Gorge zone increase during the current year, relative to the previous year, whilst the estimated biomass of flow-dependent native species decreased</w:t>
            </w:r>
            <w:r w:rsidRPr="00B510A2">
              <w:rPr>
                <w:sz w:val="19"/>
                <w:szCs w:val="19"/>
              </w:rPr>
              <w:t>?**</w:t>
            </w:r>
          </w:p>
        </w:tc>
        <w:tc>
          <w:tcPr>
            <w:tcW w:w="254" w:type="pct"/>
            <w:shd w:val="clear" w:color="auto" w:fill="FFCCCC"/>
            <w:vAlign w:val="center"/>
          </w:tcPr>
          <w:p w14:paraId="6DB52AE5" w14:textId="77777777" w:rsidR="00FA36D5" w:rsidRPr="00B510A2" w:rsidRDefault="00FA36D5" w:rsidP="005C7500">
            <w:pPr>
              <w:jc w:val="left"/>
              <w:rPr>
                <w:sz w:val="19"/>
                <w:szCs w:val="19"/>
              </w:rPr>
            </w:pPr>
          </w:p>
        </w:tc>
        <w:tc>
          <w:tcPr>
            <w:tcW w:w="3223" w:type="pct"/>
            <w:gridSpan w:val="5"/>
            <w:shd w:val="clear" w:color="auto" w:fill="FFCCCC"/>
            <w:vAlign w:val="center"/>
          </w:tcPr>
          <w:p w14:paraId="5A3B7E0A" w14:textId="77777777" w:rsidR="00FA36D5" w:rsidRPr="00B510A2" w:rsidRDefault="00FA36D5" w:rsidP="005C7500">
            <w:pPr>
              <w:jc w:val="left"/>
              <w:rPr>
                <w:sz w:val="19"/>
                <w:szCs w:val="19"/>
              </w:rPr>
            </w:pPr>
            <w:r w:rsidRPr="002C6A38">
              <w:rPr>
                <w:sz w:val="19"/>
                <w:szCs w:val="19"/>
                <w:highlight w:val="yellow"/>
              </w:rPr>
              <w:t>Yes. There was an increase in the ratio (total biomass) of common carp to flow-dependant, native species (golden perch and silver perch) at seven of the ten sites sampled in 2019, relative to 2015. During 2015 the mean site ratio was 1.32 kg of carp (± 0.32 S.E.) to every 1 kg of flow-dependant, native species. In 2019, this ratio increased to 1.52 kg of carp (± 0.23) to every 1 kg of flow-dependant, native species.</w:t>
            </w:r>
          </w:p>
        </w:tc>
      </w:tr>
    </w:tbl>
    <w:p w14:paraId="0225DFC5" w14:textId="7F9C1AE2" w:rsidR="00D632F9" w:rsidRPr="00D632F9" w:rsidRDefault="00D632F9" w:rsidP="00D632F9">
      <w:pPr>
        <w:rPr>
          <w:sz w:val="18"/>
        </w:rPr>
      </w:pPr>
      <w:r w:rsidRPr="00D632F9">
        <w:rPr>
          <w:sz w:val="18"/>
        </w:rPr>
        <w:t>*Bony herring were not assessed as a target species during 2014.</w:t>
      </w:r>
    </w:p>
    <w:p w14:paraId="3DCD0A30" w14:textId="7E0C9599" w:rsidR="00D632F9" w:rsidRPr="00D632F9" w:rsidRDefault="00D632F9" w:rsidP="00D632F9">
      <w:pPr>
        <w:rPr>
          <w:sz w:val="18"/>
        </w:rPr>
      </w:pPr>
      <w:r w:rsidRPr="00D632F9">
        <w:rPr>
          <w:sz w:val="18"/>
        </w:rPr>
        <w:t>** To remove sampling season bias, only sites sampled during autumn 2017 were used in carp ratio comparisons against 2018. Site ratios of common carp to flow-dependant, native species were calculated by dividing the total biomass or number of individuals (abundance) of carp for that site by the total biomass or number of individuals (abundance) of golden perch and silver perch for the same site, respectively. The mean site ratio for a particular year was calculated by averaging the site ratios. Common carp were not weighed as part of the Fish (channel) sampling, so biomass was estimated by converting fork lengths to weights based on a FL–mass equation in Vilizzi and Walker (1999).</w:t>
      </w:r>
    </w:p>
    <w:p w14:paraId="41BB32F9" w14:textId="5BAE721A" w:rsidR="000B1541" w:rsidRDefault="000B1541" w:rsidP="00D632F9"/>
    <w:p w14:paraId="4E5C490E" w14:textId="353DC67F" w:rsidR="00D10CC0" w:rsidRDefault="00D10CC0" w:rsidP="00D632F9"/>
    <w:p w14:paraId="1DF4C770" w14:textId="77777777" w:rsidR="00D10CC0" w:rsidRDefault="00D10CC0">
      <w:pPr>
        <w:spacing w:before="0" w:after="160" w:line="259" w:lineRule="auto"/>
        <w:jc w:val="left"/>
      </w:pPr>
      <w:r>
        <w:br w:type="page"/>
      </w:r>
    </w:p>
    <w:p w14:paraId="14F42341" w14:textId="332C352D" w:rsidR="00CD6314" w:rsidRDefault="00CD6314" w:rsidP="00CD6314">
      <w:pPr>
        <w:pStyle w:val="Heading1"/>
        <w:numPr>
          <w:ilvl w:val="0"/>
          <w:numId w:val="0"/>
        </w:numPr>
        <w:ind w:left="851" w:hanging="851"/>
      </w:pPr>
      <w:bookmarkStart w:id="351" w:name="_Toc54612613"/>
      <w:r w:rsidRPr="00DF1502">
        <w:lastRenderedPageBreak/>
        <w:t xml:space="preserve">Appendix </w:t>
      </w:r>
      <w:r w:rsidR="008849C5">
        <w:t>D</w:t>
      </w:r>
      <w:r w:rsidRPr="00DF1502">
        <w:t xml:space="preserve">: </w:t>
      </w:r>
      <w:r w:rsidR="00703A9B">
        <w:t>Supplementary i</w:t>
      </w:r>
      <w:r>
        <w:t>nformation</w:t>
      </w:r>
      <w:r w:rsidR="00703A9B">
        <w:t xml:space="preserve"> for indicator</w:t>
      </w:r>
      <w:commentRangeStart w:id="352"/>
      <w:r w:rsidR="00703A9B">
        <w:t>s</w:t>
      </w:r>
      <w:commentRangeEnd w:id="352"/>
      <w:r w:rsidR="00240C43">
        <w:rPr>
          <w:rStyle w:val="CommentReference"/>
          <w:rFonts w:eastAsia="Times New Roman" w:cs="Times New Roman"/>
          <w:b w:val="0"/>
          <w:bCs w:val="0"/>
          <w:caps w:val="0"/>
          <w:color w:val="000000"/>
        </w:rPr>
        <w:commentReference w:id="352"/>
      </w:r>
      <w:bookmarkEnd w:id="351"/>
    </w:p>
    <w:p w14:paraId="0DD0B10E" w14:textId="35BACF95" w:rsidR="0061421C" w:rsidRDefault="0061421C" w:rsidP="0061421C">
      <w:pPr>
        <w:pStyle w:val="Caption"/>
      </w:pPr>
      <w:bookmarkStart w:id="353" w:name="_Ref25581607"/>
      <w:r>
        <w:t xml:space="preserve">Table </w:t>
      </w:r>
      <w:bookmarkEnd w:id="353"/>
      <w:r w:rsidR="008849C5">
        <w:t>D</w:t>
      </w:r>
      <w:r>
        <w:t xml:space="preserve">1. </w:t>
      </w:r>
      <w:r w:rsidRPr="00351B83">
        <w:t>Median concentrati</w:t>
      </w:r>
      <w:r>
        <w:t xml:space="preserve">ons and loads (tonnes) </w:t>
      </w:r>
      <w:r w:rsidRPr="00351B83">
        <w:t xml:space="preserve">of salinity, nutrients and chlorophyll </w:t>
      </w:r>
      <w:r w:rsidRPr="00351B83">
        <w:rPr>
          <w:i/>
        </w:rPr>
        <w:t>a</w:t>
      </w:r>
      <w:r w:rsidRPr="00351B83">
        <w:t xml:space="preserve"> during 201</w:t>
      </w:r>
      <w:r>
        <w:t>8-</w:t>
      </w:r>
      <w:r w:rsidRPr="00351B83">
        <w:t>1</w:t>
      </w:r>
      <w:r>
        <w:t>9</w:t>
      </w:r>
      <w:r w:rsidRPr="00351B83">
        <w:t xml:space="preserve"> for the modelled scenarios at three selected sites. Scenarios include with all water, without Commonwealth environmental water (no CEW) and without any environmental water (no eWater).</w:t>
      </w:r>
    </w:p>
    <w:p w14:paraId="681540C8" w14:textId="0AC06CAF" w:rsidR="004126E1" w:rsidRPr="004126E1" w:rsidRDefault="004E0E6F" w:rsidP="004126E1">
      <w:pPr>
        <w:pStyle w:val="NoSpacing"/>
        <w:rPr>
          <w:rFonts w:ascii="Century Gothic" w:hAnsi="Century Gothic"/>
          <w:sz w:val="24"/>
        </w:rPr>
      </w:pPr>
      <w:r>
        <w:rPr>
          <w:rFonts w:ascii="Century Gothic" w:hAnsi="Century Gothic"/>
          <w:lang w:eastAsia="en-GB"/>
        </w:rPr>
        <w:t>Median c</w:t>
      </w:r>
      <w:r w:rsidR="004126E1" w:rsidRPr="004126E1">
        <w:rPr>
          <w:rFonts w:ascii="Century Gothic" w:hAnsi="Century Gothic"/>
          <w:lang w:eastAsia="en-GB"/>
        </w:rPr>
        <w:t>oncentrations</w:t>
      </w:r>
    </w:p>
    <w:tbl>
      <w:tblPr>
        <w:tblW w:w="10744" w:type="dxa"/>
        <w:tblInd w:w="-5" w:type="dxa"/>
        <w:tblLayout w:type="fixed"/>
        <w:tblLook w:val="04A0" w:firstRow="1" w:lastRow="0" w:firstColumn="1" w:lastColumn="0" w:noHBand="0" w:noVBand="1"/>
      </w:tblPr>
      <w:tblGrid>
        <w:gridCol w:w="1134"/>
        <w:gridCol w:w="1314"/>
        <w:gridCol w:w="1379"/>
        <w:gridCol w:w="1134"/>
        <w:gridCol w:w="1077"/>
        <w:gridCol w:w="1134"/>
        <w:gridCol w:w="1077"/>
        <w:gridCol w:w="1191"/>
        <w:gridCol w:w="1304"/>
      </w:tblGrid>
      <w:tr w:rsidR="00B23AAA" w:rsidRPr="004126E1" w14:paraId="4D3E18EF" w14:textId="77777777" w:rsidTr="004126E1">
        <w:trPr>
          <w:cantSplit/>
          <w:trHeight w:val="20"/>
        </w:trPr>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B7C0C5" w14:textId="77777777" w:rsidR="00B23AAA" w:rsidRPr="004126E1" w:rsidRDefault="00B23AAA" w:rsidP="006A3B24">
            <w:pPr>
              <w:spacing w:before="0" w:after="0" w:line="240" w:lineRule="auto"/>
              <w:jc w:val="left"/>
              <w:rPr>
                <w:b/>
                <w:bCs/>
                <w:kern w:val="0"/>
                <w:sz w:val="16"/>
                <w:szCs w:val="16"/>
                <w:lang w:eastAsia="en-GB"/>
              </w:rPr>
            </w:pPr>
            <w:r w:rsidRPr="004126E1">
              <w:rPr>
                <w:b/>
                <w:bCs/>
                <w:kern w:val="0"/>
                <w:sz w:val="16"/>
                <w:szCs w:val="16"/>
                <w:lang w:eastAsia="en-GB"/>
              </w:rPr>
              <w:t>Site</w:t>
            </w:r>
          </w:p>
        </w:tc>
        <w:tc>
          <w:tcPr>
            <w:tcW w:w="1314" w:type="dxa"/>
            <w:tcBorders>
              <w:top w:val="single" w:sz="4" w:space="0" w:color="auto"/>
              <w:left w:val="nil"/>
              <w:bottom w:val="single" w:sz="4" w:space="0" w:color="auto"/>
              <w:right w:val="single" w:sz="4" w:space="0" w:color="auto"/>
            </w:tcBorders>
            <w:shd w:val="clear" w:color="auto" w:fill="auto"/>
            <w:vAlign w:val="center"/>
            <w:hideMark/>
          </w:tcPr>
          <w:p w14:paraId="636B301D" w14:textId="77777777" w:rsidR="00B23AAA" w:rsidRPr="004126E1" w:rsidRDefault="00B23AAA" w:rsidP="006A3B24">
            <w:pPr>
              <w:spacing w:before="0" w:after="0" w:line="240" w:lineRule="auto"/>
              <w:jc w:val="left"/>
              <w:rPr>
                <w:b/>
                <w:bCs/>
                <w:kern w:val="0"/>
                <w:sz w:val="16"/>
                <w:szCs w:val="16"/>
                <w:lang w:eastAsia="en-GB"/>
              </w:rPr>
            </w:pPr>
            <w:r w:rsidRPr="004126E1">
              <w:rPr>
                <w:b/>
                <w:bCs/>
                <w:kern w:val="0"/>
                <w:sz w:val="16"/>
                <w:szCs w:val="16"/>
                <w:lang w:eastAsia="en-GB"/>
              </w:rPr>
              <w:t>Scenario</w:t>
            </w:r>
          </w:p>
        </w:tc>
        <w:tc>
          <w:tcPr>
            <w:tcW w:w="1379" w:type="dxa"/>
            <w:tcBorders>
              <w:top w:val="single" w:sz="4" w:space="0" w:color="auto"/>
              <w:left w:val="nil"/>
              <w:bottom w:val="single" w:sz="4" w:space="0" w:color="auto"/>
              <w:right w:val="single" w:sz="4" w:space="0" w:color="auto"/>
            </w:tcBorders>
            <w:shd w:val="clear" w:color="auto" w:fill="auto"/>
            <w:vAlign w:val="center"/>
            <w:hideMark/>
          </w:tcPr>
          <w:p w14:paraId="2221AD9E" w14:textId="77777777" w:rsidR="00B23AAA" w:rsidRPr="004126E1" w:rsidRDefault="00B23AAA" w:rsidP="006A3B24">
            <w:pPr>
              <w:spacing w:before="0" w:after="0" w:line="240" w:lineRule="auto"/>
              <w:jc w:val="center"/>
              <w:rPr>
                <w:b/>
                <w:bCs/>
                <w:kern w:val="0"/>
                <w:sz w:val="16"/>
                <w:szCs w:val="16"/>
                <w:lang w:eastAsia="en-GB"/>
              </w:rPr>
            </w:pPr>
            <w:r w:rsidRPr="004126E1">
              <w:rPr>
                <w:b/>
                <w:bCs/>
                <w:kern w:val="0"/>
                <w:sz w:val="16"/>
                <w:szCs w:val="16"/>
                <w:lang w:eastAsia="en-GB"/>
              </w:rPr>
              <w:t>Salinity (PSU)</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010E3B27" w14:textId="77777777" w:rsidR="00B23AAA" w:rsidRPr="004126E1" w:rsidRDefault="00B23AAA" w:rsidP="006A3B24">
            <w:pPr>
              <w:spacing w:before="0" w:after="0" w:line="240" w:lineRule="auto"/>
              <w:jc w:val="center"/>
              <w:rPr>
                <w:b/>
                <w:bCs/>
                <w:kern w:val="0"/>
                <w:sz w:val="16"/>
                <w:szCs w:val="16"/>
                <w:lang w:eastAsia="en-GB"/>
              </w:rPr>
            </w:pPr>
            <w:r w:rsidRPr="004126E1">
              <w:rPr>
                <w:b/>
                <w:bCs/>
                <w:kern w:val="0"/>
                <w:sz w:val="16"/>
                <w:szCs w:val="16"/>
                <w:lang w:eastAsia="en-GB"/>
              </w:rPr>
              <w:t>Ammonium (mg/L)</w:t>
            </w:r>
          </w:p>
        </w:tc>
        <w:tc>
          <w:tcPr>
            <w:tcW w:w="1077" w:type="dxa"/>
            <w:tcBorders>
              <w:top w:val="single" w:sz="4" w:space="0" w:color="auto"/>
              <w:left w:val="nil"/>
              <w:bottom w:val="single" w:sz="4" w:space="0" w:color="auto"/>
              <w:right w:val="single" w:sz="4" w:space="0" w:color="auto"/>
            </w:tcBorders>
            <w:shd w:val="clear" w:color="auto" w:fill="auto"/>
            <w:vAlign w:val="center"/>
            <w:hideMark/>
          </w:tcPr>
          <w:p w14:paraId="19FFF5DA" w14:textId="77777777" w:rsidR="00B23AAA" w:rsidRPr="004126E1" w:rsidRDefault="00B23AAA" w:rsidP="006A3B24">
            <w:pPr>
              <w:spacing w:before="0" w:after="0" w:line="240" w:lineRule="auto"/>
              <w:jc w:val="center"/>
              <w:rPr>
                <w:b/>
                <w:bCs/>
                <w:kern w:val="0"/>
                <w:sz w:val="16"/>
                <w:szCs w:val="16"/>
                <w:lang w:eastAsia="en-GB"/>
              </w:rPr>
            </w:pPr>
            <w:r w:rsidRPr="004126E1">
              <w:rPr>
                <w:b/>
                <w:bCs/>
                <w:kern w:val="0"/>
                <w:sz w:val="16"/>
                <w:szCs w:val="16"/>
                <w:lang w:eastAsia="en-GB"/>
              </w:rPr>
              <w:t>Phosphate (mg/L)</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0B8765E5" w14:textId="77777777" w:rsidR="00B23AAA" w:rsidRPr="004126E1" w:rsidRDefault="00B23AAA" w:rsidP="006A3B24">
            <w:pPr>
              <w:spacing w:before="0" w:after="0" w:line="240" w:lineRule="auto"/>
              <w:jc w:val="center"/>
              <w:rPr>
                <w:b/>
                <w:bCs/>
                <w:kern w:val="0"/>
                <w:sz w:val="16"/>
                <w:szCs w:val="16"/>
                <w:lang w:eastAsia="en-GB"/>
              </w:rPr>
            </w:pPr>
            <w:r w:rsidRPr="004126E1">
              <w:rPr>
                <w:b/>
                <w:bCs/>
                <w:kern w:val="0"/>
                <w:sz w:val="16"/>
                <w:szCs w:val="16"/>
                <w:lang w:eastAsia="en-GB"/>
              </w:rPr>
              <w:t>Silica (mg/L)</w:t>
            </w:r>
          </w:p>
        </w:tc>
        <w:tc>
          <w:tcPr>
            <w:tcW w:w="1077" w:type="dxa"/>
            <w:tcBorders>
              <w:top w:val="single" w:sz="4" w:space="0" w:color="auto"/>
              <w:left w:val="nil"/>
              <w:bottom w:val="single" w:sz="4" w:space="0" w:color="auto"/>
              <w:right w:val="single" w:sz="4" w:space="0" w:color="auto"/>
            </w:tcBorders>
            <w:shd w:val="clear" w:color="auto" w:fill="auto"/>
            <w:vAlign w:val="center"/>
            <w:hideMark/>
          </w:tcPr>
          <w:p w14:paraId="645CBBEC" w14:textId="77777777" w:rsidR="00B23AAA" w:rsidRPr="004126E1" w:rsidRDefault="00B23AAA" w:rsidP="006A3B24">
            <w:pPr>
              <w:spacing w:before="0" w:after="0" w:line="240" w:lineRule="auto"/>
              <w:jc w:val="center"/>
              <w:rPr>
                <w:b/>
                <w:bCs/>
                <w:kern w:val="0"/>
                <w:sz w:val="16"/>
                <w:szCs w:val="16"/>
                <w:lang w:eastAsia="en-GB"/>
              </w:rPr>
            </w:pPr>
            <w:r w:rsidRPr="004126E1">
              <w:rPr>
                <w:b/>
                <w:bCs/>
                <w:kern w:val="0"/>
                <w:sz w:val="16"/>
                <w:szCs w:val="16"/>
                <w:lang w:eastAsia="en-GB"/>
              </w:rPr>
              <w:t>Particulate organic nitrogen (mg/L)</w:t>
            </w:r>
          </w:p>
        </w:tc>
        <w:tc>
          <w:tcPr>
            <w:tcW w:w="1191" w:type="dxa"/>
            <w:tcBorders>
              <w:top w:val="single" w:sz="4" w:space="0" w:color="auto"/>
              <w:left w:val="nil"/>
              <w:bottom w:val="single" w:sz="4" w:space="0" w:color="auto"/>
              <w:right w:val="single" w:sz="4" w:space="0" w:color="auto"/>
            </w:tcBorders>
            <w:shd w:val="clear" w:color="auto" w:fill="auto"/>
            <w:vAlign w:val="center"/>
            <w:hideMark/>
          </w:tcPr>
          <w:p w14:paraId="54A237FE" w14:textId="77777777" w:rsidR="00B23AAA" w:rsidRPr="004126E1" w:rsidRDefault="00B23AAA" w:rsidP="006A3B24">
            <w:pPr>
              <w:spacing w:before="0" w:after="0" w:line="240" w:lineRule="auto"/>
              <w:jc w:val="center"/>
              <w:rPr>
                <w:b/>
                <w:bCs/>
                <w:kern w:val="0"/>
                <w:sz w:val="16"/>
                <w:szCs w:val="16"/>
                <w:lang w:eastAsia="en-GB"/>
              </w:rPr>
            </w:pPr>
            <w:r w:rsidRPr="004126E1">
              <w:rPr>
                <w:b/>
                <w:bCs/>
                <w:kern w:val="0"/>
                <w:sz w:val="16"/>
                <w:szCs w:val="16"/>
                <w:lang w:eastAsia="en-GB"/>
              </w:rPr>
              <w:t>Particulate organic phosphorus (mg/L)</w:t>
            </w:r>
          </w:p>
        </w:tc>
        <w:tc>
          <w:tcPr>
            <w:tcW w:w="1304" w:type="dxa"/>
            <w:tcBorders>
              <w:top w:val="single" w:sz="4" w:space="0" w:color="auto"/>
              <w:left w:val="nil"/>
              <w:bottom w:val="single" w:sz="4" w:space="0" w:color="auto"/>
              <w:right w:val="single" w:sz="4" w:space="0" w:color="auto"/>
            </w:tcBorders>
            <w:shd w:val="clear" w:color="auto" w:fill="auto"/>
            <w:vAlign w:val="center"/>
            <w:hideMark/>
          </w:tcPr>
          <w:p w14:paraId="6E4AF8F7" w14:textId="77777777" w:rsidR="00B23AAA" w:rsidRPr="004126E1" w:rsidRDefault="00B23AAA" w:rsidP="006A3B24">
            <w:pPr>
              <w:spacing w:before="0" w:after="0" w:line="240" w:lineRule="auto"/>
              <w:jc w:val="center"/>
              <w:rPr>
                <w:b/>
                <w:bCs/>
                <w:kern w:val="0"/>
                <w:sz w:val="16"/>
                <w:szCs w:val="16"/>
                <w:lang w:eastAsia="en-GB"/>
              </w:rPr>
            </w:pPr>
            <w:r w:rsidRPr="004126E1">
              <w:rPr>
                <w:b/>
                <w:bCs/>
                <w:kern w:val="0"/>
                <w:sz w:val="16"/>
                <w:szCs w:val="16"/>
                <w:lang w:eastAsia="en-GB"/>
              </w:rPr>
              <w:t xml:space="preserve">Chlorophyll </w:t>
            </w:r>
            <w:r w:rsidRPr="004126E1">
              <w:rPr>
                <w:b/>
                <w:bCs/>
                <w:i/>
                <w:iCs/>
                <w:kern w:val="0"/>
                <w:sz w:val="16"/>
                <w:szCs w:val="16"/>
                <w:lang w:eastAsia="en-GB"/>
              </w:rPr>
              <w:t xml:space="preserve">a </w:t>
            </w:r>
            <w:r w:rsidRPr="004126E1">
              <w:rPr>
                <w:b/>
                <w:bCs/>
                <w:kern w:val="0"/>
                <w:sz w:val="16"/>
                <w:szCs w:val="16"/>
                <w:lang w:eastAsia="en-GB"/>
              </w:rPr>
              <w:t>(ug/L)</w:t>
            </w:r>
          </w:p>
        </w:tc>
      </w:tr>
      <w:tr w:rsidR="00B23AAA" w:rsidRPr="004126E1" w14:paraId="35A4715C" w14:textId="77777777" w:rsidTr="004126E1">
        <w:trPr>
          <w:cantSplit/>
          <w:trHeight w:val="20"/>
        </w:trPr>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1D8B42C6" w14:textId="77777777" w:rsidR="00B23AAA" w:rsidRPr="004126E1" w:rsidRDefault="00B23AAA" w:rsidP="006A3B24">
            <w:pPr>
              <w:spacing w:before="0" w:after="0" w:line="240" w:lineRule="auto"/>
              <w:jc w:val="left"/>
              <w:rPr>
                <w:kern w:val="0"/>
                <w:sz w:val="16"/>
                <w:szCs w:val="16"/>
                <w:lang w:eastAsia="en-GB"/>
              </w:rPr>
            </w:pPr>
            <w:r w:rsidRPr="004126E1">
              <w:rPr>
                <w:kern w:val="0"/>
                <w:sz w:val="16"/>
                <w:szCs w:val="16"/>
                <w:lang w:eastAsia="en-GB"/>
              </w:rPr>
              <w:t>Wellington</w:t>
            </w:r>
          </w:p>
        </w:tc>
        <w:tc>
          <w:tcPr>
            <w:tcW w:w="1314" w:type="dxa"/>
            <w:tcBorders>
              <w:top w:val="nil"/>
              <w:left w:val="nil"/>
              <w:bottom w:val="single" w:sz="4" w:space="0" w:color="auto"/>
              <w:right w:val="single" w:sz="4" w:space="0" w:color="auto"/>
            </w:tcBorders>
            <w:shd w:val="clear" w:color="auto" w:fill="auto"/>
            <w:vAlign w:val="center"/>
            <w:hideMark/>
          </w:tcPr>
          <w:p w14:paraId="028D610D" w14:textId="77777777" w:rsidR="00B23AAA" w:rsidRPr="004126E1" w:rsidRDefault="00B23AAA" w:rsidP="006A3B24">
            <w:pPr>
              <w:spacing w:before="0" w:after="0" w:line="240" w:lineRule="auto"/>
              <w:jc w:val="left"/>
              <w:rPr>
                <w:kern w:val="0"/>
                <w:sz w:val="16"/>
                <w:szCs w:val="16"/>
                <w:lang w:eastAsia="en-GB"/>
              </w:rPr>
            </w:pPr>
            <w:r w:rsidRPr="004126E1">
              <w:rPr>
                <w:kern w:val="0"/>
                <w:sz w:val="16"/>
                <w:szCs w:val="16"/>
                <w:lang w:eastAsia="en-GB"/>
              </w:rPr>
              <w:t>With all water</w:t>
            </w:r>
          </w:p>
        </w:tc>
        <w:tc>
          <w:tcPr>
            <w:tcW w:w="1379" w:type="dxa"/>
            <w:tcBorders>
              <w:top w:val="nil"/>
              <w:left w:val="nil"/>
              <w:bottom w:val="single" w:sz="4" w:space="0" w:color="auto"/>
              <w:right w:val="single" w:sz="4" w:space="0" w:color="auto"/>
            </w:tcBorders>
            <w:shd w:val="clear" w:color="auto" w:fill="auto"/>
            <w:noWrap/>
            <w:vAlign w:val="bottom"/>
            <w:hideMark/>
          </w:tcPr>
          <w:p w14:paraId="04D0EF44"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0.1677</w:t>
            </w:r>
          </w:p>
        </w:tc>
        <w:tc>
          <w:tcPr>
            <w:tcW w:w="1134" w:type="dxa"/>
            <w:tcBorders>
              <w:top w:val="nil"/>
              <w:left w:val="nil"/>
              <w:bottom w:val="single" w:sz="4" w:space="0" w:color="auto"/>
              <w:right w:val="single" w:sz="4" w:space="0" w:color="auto"/>
            </w:tcBorders>
            <w:shd w:val="clear" w:color="auto" w:fill="auto"/>
            <w:noWrap/>
            <w:vAlign w:val="bottom"/>
            <w:hideMark/>
          </w:tcPr>
          <w:p w14:paraId="5E77B861"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0.0011</w:t>
            </w:r>
          </w:p>
        </w:tc>
        <w:tc>
          <w:tcPr>
            <w:tcW w:w="1077" w:type="dxa"/>
            <w:tcBorders>
              <w:top w:val="nil"/>
              <w:left w:val="nil"/>
              <w:bottom w:val="single" w:sz="4" w:space="0" w:color="auto"/>
              <w:right w:val="single" w:sz="4" w:space="0" w:color="auto"/>
            </w:tcBorders>
            <w:shd w:val="clear" w:color="auto" w:fill="auto"/>
            <w:noWrap/>
            <w:vAlign w:val="bottom"/>
            <w:hideMark/>
          </w:tcPr>
          <w:p w14:paraId="31E9464F"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0.0014</w:t>
            </w:r>
          </w:p>
        </w:tc>
        <w:tc>
          <w:tcPr>
            <w:tcW w:w="1134" w:type="dxa"/>
            <w:tcBorders>
              <w:top w:val="nil"/>
              <w:left w:val="nil"/>
              <w:bottom w:val="single" w:sz="4" w:space="0" w:color="auto"/>
              <w:right w:val="single" w:sz="4" w:space="0" w:color="auto"/>
            </w:tcBorders>
            <w:shd w:val="clear" w:color="auto" w:fill="auto"/>
            <w:noWrap/>
            <w:vAlign w:val="bottom"/>
            <w:hideMark/>
          </w:tcPr>
          <w:p w14:paraId="5D3B1086"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2.2496</w:t>
            </w:r>
          </w:p>
        </w:tc>
        <w:tc>
          <w:tcPr>
            <w:tcW w:w="1077" w:type="dxa"/>
            <w:tcBorders>
              <w:top w:val="nil"/>
              <w:left w:val="nil"/>
              <w:bottom w:val="single" w:sz="4" w:space="0" w:color="auto"/>
              <w:right w:val="single" w:sz="4" w:space="0" w:color="auto"/>
            </w:tcBorders>
            <w:shd w:val="clear" w:color="auto" w:fill="auto"/>
            <w:noWrap/>
            <w:vAlign w:val="bottom"/>
            <w:hideMark/>
          </w:tcPr>
          <w:p w14:paraId="3DF5DDFD"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0.8529</w:t>
            </w:r>
          </w:p>
        </w:tc>
        <w:tc>
          <w:tcPr>
            <w:tcW w:w="1191" w:type="dxa"/>
            <w:tcBorders>
              <w:top w:val="nil"/>
              <w:left w:val="nil"/>
              <w:bottom w:val="single" w:sz="4" w:space="0" w:color="auto"/>
              <w:right w:val="single" w:sz="4" w:space="0" w:color="auto"/>
            </w:tcBorders>
            <w:shd w:val="clear" w:color="auto" w:fill="auto"/>
            <w:noWrap/>
            <w:vAlign w:val="bottom"/>
            <w:hideMark/>
          </w:tcPr>
          <w:p w14:paraId="1C520FAD"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0.0645</w:t>
            </w:r>
          </w:p>
        </w:tc>
        <w:tc>
          <w:tcPr>
            <w:tcW w:w="1304" w:type="dxa"/>
            <w:tcBorders>
              <w:top w:val="nil"/>
              <w:left w:val="nil"/>
              <w:bottom w:val="single" w:sz="4" w:space="0" w:color="auto"/>
              <w:right w:val="single" w:sz="4" w:space="0" w:color="auto"/>
            </w:tcBorders>
            <w:shd w:val="clear" w:color="auto" w:fill="auto"/>
            <w:noWrap/>
            <w:vAlign w:val="bottom"/>
            <w:hideMark/>
          </w:tcPr>
          <w:p w14:paraId="13300E62"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13.0585</w:t>
            </w:r>
          </w:p>
        </w:tc>
      </w:tr>
      <w:tr w:rsidR="00B23AAA" w:rsidRPr="004126E1" w14:paraId="54CC70CC" w14:textId="77777777" w:rsidTr="004126E1">
        <w:trPr>
          <w:cantSplit/>
          <w:trHeight w:val="20"/>
        </w:trPr>
        <w:tc>
          <w:tcPr>
            <w:tcW w:w="1134" w:type="dxa"/>
            <w:vMerge/>
            <w:tcBorders>
              <w:top w:val="nil"/>
              <w:left w:val="single" w:sz="4" w:space="0" w:color="auto"/>
              <w:bottom w:val="single" w:sz="4" w:space="0" w:color="auto"/>
              <w:right w:val="single" w:sz="4" w:space="0" w:color="auto"/>
            </w:tcBorders>
            <w:vAlign w:val="center"/>
            <w:hideMark/>
          </w:tcPr>
          <w:p w14:paraId="3CF2C6D7" w14:textId="77777777" w:rsidR="00B23AAA" w:rsidRPr="004126E1" w:rsidRDefault="00B23AAA" w:rsidP="006A3B24">
            <w:pPr>
              <w:spacing w:before="0" w:after="0" w:line="240" w:lineRule="auto"/>
              <w:jc w:val="left"/>
              <w:rPr>
                <w:kern w:val="0"/>
                <w:sz w:val="16"/>
                <w:szCs w:val="16"/>
                <w:lang w:eastAsia="en-GB"/>
              </w:rPr>
            </w:pPr>
          </w:p>
        </w:tc>
        <w:tc>
          <w:tcPr>
            <w:tcW w:w="1314" w:type="dxa"/>
            <w:tcBorders>
              <w:top w:val="nil"/>
              <w:left w:val="nil"/>
              <w:bottom w:val="single" w:sz="4" w:space="0" w:color="auto"/>
              <w:right w:val="single" w:sz="4" w:space="0" w:color="auto"/>
            </w:tcBorders>
            <w:shd w:val="clear" w:color="auto" w:fill="auto"/>
            <w:vAlign w:val="center"/>
            <w:hideMark/>
          </w:tcPr>
          <w:p w14:paraId="48C2F41B" w14:textId="77777777" w:rsidR="00B23AAA" w:rsidRPr="004126E1" w:rsidRDefault="00B23AAA" w:rsidP="006A3B24">
            <w:pPr>
              <w:spacing w:before="0" w:after="0" w:line="240" w:lineRule="auto"/>
              <w:jc w:val="left"/>
              <w:rPr>
                <w:kern w:val="0"/>
                <w:sz w:val="16"/>
                <w:szCs w:val="16"/>
                <w:lang w:eastAsia="en-GB"/>
              </w:rPr>
            </w:pPr>
            <w:r w:rsidRPr="004126E1">
              <w:rPr>
                <w:kern w:val="0"/>
                <w:sz w:val="16"/>
                <w:szCs w:val="16"/>
                <w:lang w:eastAsia="en-GB"/>
              </w:rPr>
              <w:t>No CEW</w:t>
            </w:r>
          </w:p>
        </w:tc>
        <w:tc>
          <w:tcPr>
            <w:tcW w:w="1379" w:type="dxa"/>
            <w:tcBorders>
              <w:top w:val="nil"/>
              <w:left w:val="nil"/>
              <w:bottom w:val="single" w:sz="4" w:space="0" w:color="auto"/>
              <w:right w:val="single" w:sz="4" w:space="0" w:color="auto"/>
            </w:tcBorders>
            <w:shd w:val="clear" w:color="auto" w:fill="auto"/>
            <w:noWrap/>
            <w:vAlign w:val="bottom"/>
            <w:hideMark/>
          </w:tcPr>
          <w:p w14:paraId="7A1B987B" w14:textId="7260DDC6"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0.1880</w:t>
            </w:r>
          </w:p>
        </w:tc>
        <w:tc>
          <w:tcPr>
            <w:tcW w:w="1134" w:type="dxa"/>
            <w:tcBorders>
              <w:top w:val="nil"/>
              <w:left w:val="nil"/>
              <w:bottom w:val="single" w:sz="4" w:space="0" w:color="auto"/>
              <w:right w:val="single" w:sz="4" w:space="0" w:color="auto"/>
            </w:tcBorders>
            <w:shd w:val="clear" w:color="auto" w:fill="auto"/>
            <w:noWrap/>
            <w:vAlign w:val="bottom"/>
            <w:hideMark/>
          </w:tcPr>
          <w:p w14:paraId="0FB59D60"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0.0012</w:t>
            </w:r>
          </w:p>
        </w:tc>
        <w:tc>
          <w:tcPr>
            <w:tcW w:w="1077" w:type="dxa"/>
            <w:tcBorders>
              <w:top w:val="nil"/>
              <w:left w:val="nil"/>
              <w:bottom w:val="single" w:sz="4" w:space="0" w:color="auto"/>
              <w:right w:val="single" w:sz="4" w:space="0" w:color="auto"/>
            </w:tcBorders>
            <w:shd w:val="clear" w:color="auto" w:fill="auto"/>
            <w:noWrap/>
            <w:vAlign w:val="bottom"/>
            <w:hideMark/>
          </w:tcPr>
          <w:p w14:paraId="45631490"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0.0016</w:t>
            </w:r>
          </w:p>
        </w:tc>
        <w:tc>
          <w:tcPr>
            <w:tcW w:w="1134" w:type="dxa"/>
            <w:tcBorders>
              <w:top w:val="nil"/>
              <w:left w:val="nil"/>
              <w:bottom w:val="single" w:sz="4" w:space="0" w:color="auto"/>
              <w:right w:val="single" w:sz="4" w:space="0" w:color="auto"/>
            </w:tcBorders>
            <w:shd w:val="clear" w:color="auto" w:fill="auto"/>
            <w:noWrap/>
            <w:vAlign w:val="bottom"/>
            <w:hideMark/>
          </w:tcPr>
          <w:p w14:paraId="0518A3FE"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3.5793</w:t>
            </w:r>
          </w:p>
        </w:tc>
        <w:tc>
          <w:tcPr>
            <w:tcW w:w="1077" w:type="dxa"/>
            <w:tcBorders>
              <w:top w:val="nil"/>
              <w:left w:val="nil"/>
              <w:bottom w:val="single" w:sz="4" w:space="0" w:color="auto"/>
              <w:right w:val="single" w:sz="4" w:space="0" w:color="auto"/>
            </w:tcBorders>
            <w:shd w:val="clear" w:color="auto" w:fill="auto"/>
            <w:noWrap/>
            <w:vAlign w:val="bottom"/>
            <w:hideMark/>
          </w:tcPr>
          <w:p w14:paraId="1D580C49" w14:textId="3F0B8B79"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0.9540</w:t>
            </w:r>
          </w:p>
        </w:tc>
        <w:tc>
          <w:tcPr>
            <w:tcW w:w="1191" w:type="dxa"/>
            <w:tcBorders>
              <w:top w:val="nil"/>
              <w:left w:val="nil"/>
              <w:bottom w:val="single" w:sz="4" w:space="0" w:color="auto"/>
              <w:right w:val="single" w:sz="4" w:space="0" w:color="auto"/>
            </w:tcBorders>
            <w:shd w:val="clear" w:color="auto" w:fill="auto"/>
            <w:noWrap/>
            <w:vAlign w:val="bottom"/>
            <w:hideMark/>
          </w:tcPr>
          <w:p w14:paraId="55DC0B29" w14:textId="4B01198E"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0.0770</w:t>
            </w:r>
          </w:p>
        </w:tc>
        <w:tc>
          <w:tcPr>
            <w:tcW w:w="1304" w:type="dxa"/>
            <w:tcBorders>
              <w:top w:val="nil"/>
              <w:left w:val="nil"/>
              <w:bottom w:val="single" w:sz="4" w:space="0" w:color="auto"/>
              <w:right w:val="single" w:sz="4" w:space="0" w:color="auto"/>
            </w:tcBorders>
            <w:shd w:val="clear" w:color="auto" w:fill="auto"/>
            <w:noWrap/>
            <w:vAlign w:val="bottom"/>
            <w:hideMark/>
          </w:tcPr>
          <w:p w14:paraId="75A4F809" w14:textId="5333B316"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12.4740</w:t>
            </w:r>
          </w:p>
        </w:tc>
      </w:tr>
      <w:tr w:rsidR="00B23AAA" w:rsidRPr="004126E1" w14:paraId="1829E7EC" w14:textId="77777777" w:rsidTr="004126E1">
        <w:trPr>
          <w:cantSplit/>
          <w:trHeight w:val="20"/>
        </w:trPr>
        <w:tc>
          <w:tcPr>
            <w:tcW w:w="1134" w:type="dxa"/>
            <w:vMerge/>
            <w:tcBorders>
              <w:top w:val="nil"/>
              <w:left w:val="single" w:sz="4" w:space="0" w:color="auto"/>
              <w:bottom w:val="single" w:sz="4" w:space="0" w:color="auto"/>
              <w:right w:val="single" w:sz="4" w:space="0" w:color="auto"/>
            </w:tcBorders>
            <w:vAlign w:val="center"/>
            <w:hideMark/>
          </w:tcPr>
          <w:p w14:paraId="7FF30099" w14:textId="77777777" w:rsidR="00B23AAA" w:rsidRPr="004126E1" w:rsidRDefault="00B23AAA" w:rsidP="006A3B24">
            <w:pPr>
              <w:spacing w:before="0" w:after="0" w:line="240" w:lineRule="auto"/>
              <w:jc w:val="left"/>
              <w:rPr>
                <w:kern w:val="0"/>
                <w:sz w:val="16"/>
                <w:szCs w:val="16"/>
                <w:lang w:eastAsia="en-GB"/>
              </w:rPr>
            </w:pPr>
          </w:p>
        </w:tc>
        <w:tc>
          <w:tcPr>
            <w:tcW w:w="1314" w:type="dxa"/>
            <w:tcBorders>
              <w:top w:val="nil"/>
              <w:left w:val="nil"/>
              <w:bottom w:val="single" w:sz="4" w:space="0" w:color="auto"/>
              <w:right w:val="single" w:sz="4" w:space="0" w:color="auto"/>
            </w:tcBorders>
            <w:shd w:val="clear" w:color="auto" w:fill="auto"/>
            <w:vAlign w:val="center"/>
            <w:hideMark/>
          </w:tcPr>
          <w:p w14:paraId="286AFCEC" w14:textId="77777777" w:rsidR="00B23AAA" w:rsidRPr="004126E1" w:rsidRDefault="00B23AAA" w:rsidP="006A3B24">
            <w:pPr>
              <w:spacing w:before="0" w:after="0" w:line="240" w:lineRule="auto"/>
              <w:jc w:val="left"/>
              <w:rPr>
                <w:kern w:val="0"/>
                <w:sz w:val="16"/>
                <w:szCs w:val="16"/>
                <w:lang w:eastAsia="en-GB"/>
              </w:rPr>
            </w:pPr>
            <w:r w:rsidRPr="004126E1">
              <w:rPr>
                <w:kern w:val="0"/>
                <w:sz w:val="16"/>
                <w:szCs w:val="16"/>
                <w:lang w:eastAsia="en-GB"/>
              </w:rPr>
              <w:t>No eWater</w:t>
            </w:r>
          </w:p>
        </w:tc>
        <w:tc>
          <w:tcPr>
            <w:tcW w:w="1379" w:type="dxa"/>
            <w:tcBorders>
              <w:top w:val="nil"/>
              <w:left w:val="nil"/>
              <w:bottom w:val="single" w:sz="4" w:space="0" w:color="auto"/>
              <w:right w:val="single" w:sz="4" w:space="0" w:color="auto"/>
            </w:tcBorders>
            <w:shd w:val="clear" w:color="auto" w:fill="auto"/>
            <w:noWrap/>
            <w:vAlign w:val="bottom"/>
            <w:hideMark/>
          </w:tcPr>
          <w:p w14:paraId="2B75AFA5"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0.1962</w:t>
            </w:r>
          </w:p>
        </w:tc>
        <w:tc>
          <w:tcPr>
            <w:tcW w:w="1134" w:type="dxa"/>
            <w:tcBorders>
              <w:top w:val="nil"/>
              <w:left w:val="nil"/>
              <w:bottom w:val="single" w:sz="4" w:space="0" w:color="auto"/>
              <w:right w:val="single" w:sz="4" w:space="0" w:color="auto"/>
            </w:tcBorders>
            <w:shd w:val="clear" w:color="auto" w:fill="auto"/>
            <w:noWrap/>
            <w:vAlign w:val="bottom"/>
            <w:hideMark/>
          </w:tcPr>
          <w:p w14:paraId="5CE01279"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0.0012</w:t>
            </w:r>
          </w:p>
        </w:tc>
        <w:tc>
          <w:tcPr>
            <w:tcW w:w="1077" w:type="dxa"/>
            <w:tcBorders>
              <w:top w:val="nil"/>
              <w:left w:val="nil"/>
              <w:bottom w:val="single" w:sz="4" w:space="0" w:color="auto"/>
              <w:right w:val="single" w:sz="4" w:space="0" w:color="auto"/>
            </w:tcBorders>
            <w:shd w:val="clear" w:color="auto" w:fill="auto"/>
            <w:noWrap/>
            <w:vAlign w:val="bottom"/>
            <w:hideMark/>
          </w:tcPr>
          <w:p w14:paraId="1B319B61"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0.0016</w:t>
            </w:r>
          </w:p>
        </w:tc>
        <w:tc>
          <w:tcPr>
            <w:tcW w:w="1134" w:type="dxa"/>
            <w:tcBorders>
              <w:top w:val="nil"/>
              <w:left w:val="nil"/>
              <w:bottom w:val="single" w:sz="4" w:space="0" w:color="auto"/>
              <w:right w:val="single" w:sz="4" w:space="0" w:color="auto"/>
            </w:tcBorders>
            <w:shd w:val="clear" w:color="auto" w:fill="auto"/>
            <w:noWrap/>
            <w:vAlign w:val="bottom"/>
            <w:hideMark/>
          </w:tcPr>
          <w:p w14:paraId="59228F89" w14:textId="4453648F"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4.8930</w:t>
            </w:r>
          </w:p>
        </w:tc>
        <w:tc>
          <w:tcPr>
            <w:tcW w:w="1077" w:type="dxa"/>
            <w:tcBorders>
              <w:top w:val="nil"/>
              <w:left w:val="nil"/>
              <w:bottom w:val="single" w:sz="4" w:space="0" w:color="auto"/>
              <w:right w:val="single" w:sz="4" w:space="0" w:color="auto"/>
            </w:tcBorders>
            <w:shd w:val="clear" w:color="auto" w:fill="auto"/>
            <w:noWrap/>
            <w:vAlign w:val="bottom"/>
            <w:hideMark/>
          </w:tcPr>
          <w:p w14:paraId="1DE9568F"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1.0463</w:t>
            </w:r>
          </w:p>
        </w:tc>
        <w:tc>
          <w:tcPr>
            <w:tcW w:w="1191" w:type="dxa"/>
            <w:tcBorders>
              <w:top w:val="nil"/>
              <w:left w:val="nil"/>
              <w:bottom w:val="single" w:sz="4" w:space="0" w:color="auto"/>
              <w:right w:val="single" w:sz="4" w:space="0" w:color="auto"/>
            </w:tcBorders>
            <w:shd w:val="clear" w:color="auto" w:fill="auto"/>
            <w:noWrap/>
            <w:vAlign w:val="bottom"/>
            <w:hideMark/>
          </w:tcPr>
          <w:p w14:paraId="1BAA72FC"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0.0899</w:t>
            </w:r>
          </w:p>
        </w:tc>
        <w:tc>
          <w:tcPr>
            <w:tcW w:w="1304" w:type="dxa"/>
            <w:tcBorders>
              <w:top w:val="nil"/>
              <w:left w:val="nil"/>
              <w:bottom w:val="single" w:sz="4" w:space="0" w:color="auto"/>
              <w:right w:val="single" w:sz="4" w:space="0" w:color="auto"/>
            </w:tcBorders>
            <w:shd w:val="clear" w:color="auto" w:fill="auto"/>
            <w:noWrap/>
            <w:vAlign w:val="bottom"/>
            <w:hideMark/>
          </w:tcPr>
          <w:p w14:paraId="7509E883"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11.9751</w:t>
            </w:r>
          </w:p>
        </w:tc>
      </w:tr>
      <w:tr w:rsidR="00B23AAA" w:rsidRPr="004126E1" w14:paraId="36722E83" w14:textId="77777777" w:rsidTr="004126E1">
        <w:trPr>
          <w:cantSplit/>
          <w:trHeight w:val="20"/>
        </w:trPr>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60F264BC" w14:textId="77777777" w:rsidR="00B23AAA" w:rsidRPr="004126E1" w:rsidRDefault="00B23AAA" w:rsidP="006A3B24">
            <w:pPr>
              <w:spacing w:before="0" w:after="0" w:line="240" w:lineRule="auto"/>
              <w:jc w:val="left"/>
              <w:rPr>
                <w:kern w:val="0"/>
                <w:sz w:val="16"/>
                <w:szCs w:val="16"/>
                <w:lang w:eastAsia="en-GB"/>
              </w:rPr>
            </w:pPr>
            <w:r w:rsidRPr="004126E1">
              <w:rPr>
                <w:kern w:val="0"/>
                <w:sz w:val="16"/>
                <w:szCs w:val="16"/>
                <w:lang w:eastAsia="en-GB"/>
              </w:rPr>
              <w:t>Lake Alexandrina Middle</w:t>
            </w:r>
          </w:p>
        </w:tc>
        <w:tc>
          <w:tcPr>
            <w:tcW w:w="1314" w:type="dxa"/>
            <w:tcBorders>
              <w:top w:val="nil"/>
              <w:left w:val="nil"/>
              <w:bottom w:val="single" w:sz="4" w:space="0" w:color="auto"/>
              <w:right w:val="single" w:sz="4" w:space="0" w:color="auto"/>
            </w:tcBorders>
            <w:shd w:val="clear" w:color="auto" w:fill="auto"/>
            <w:vAlign w:val="center"/>
            <w:hideMark/>
          </w:tcPr>
          <w:p w14:paraId="4E0F6347" w14:textId="77777777" w:rsidR="00B23AAA" w:rsidRPr="004126E1" w:rsidRDefault="00B23AAA" w:rsidP="006A3B24">
            <w:pPr>
              <w:spacing w:before="0" w:after="0" w:line="240" w:lineRule="auto"/>
              <w:jc w:val="left"/>
              <w:rPr>
                <w:kern w:val="0"/>
                <w:sz w:val="16"/>
                <w:szCs w:val="16"/>
                <w:lang w:eastAsia="en-GB"/>
              </w:rPr>
            </w:pPr>
            <w:r w:rsidRPr="004126E1">
              <w:rPr>
                <w:kern w:val="0"/>
                <w:sz w:val="16"/>
                <w:szCs w:val="16"/>
                <w:lang w:eastAsia="en-GB"/>
              </w:rPr>
              <w:t>With all water</w:t>
            </w:r>
          </w:p>
        </w:tc>
        <w:tc>
          <w:tcPr>
            <w:tcW w:w="1379" w:type="dxa"/>
            <w:tcBorders>
              <w:top w:val="nil"/>
              <w:left w:val="nil"/>
              <w:bottom w:val="single" w:sz="4" w:space="0" w:color="auto"/>
              <w:right w:val="single" w:sz="4" w:space="0" w:color="auto"/>
            </w:tcBorders>
            <w:shd w:val="clear" w:color="auto" w:fill="auto"/>
            <w:noWrap/>
            <w:vAlign w:val="bottom"/>
            <w:hideMark/>
          </w:tcPr>
          <w:p w14:paraId="3F60729C"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0.3312</w:t>
            </w:r>
          </w:p>
        </w:tc>
        <w:tc>
          <w:tcPr>
            <w:tcW w:w="1134" w:type="dxa"/>
            <w:tcBorders>
              <w:top w:val="nil"/>
              <w:left w:val="nil"/>
              <w:bottom w:val="single" w:sz="4" w:space="0" w:color="auto"/>
              <w:right w:val="single" w:sz="4" w:space="0" w:color="auto"/>
            </w:tcBorders>
            <w:shd w:val="clear" w:color="auto" w:fill="auto"/>
            <w:noWrap/>
            <w:vAlign w:val="bottom"/>
            <w:hideMark/>
          </w:tcPr>
          <w:p w14:paraId="7219A003"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0.0094</w:t>
            </w:r>
          </w:p>
        </w:tc>
        <w:tc>
          <w:tcPr>
            <w:tcW w:w="1077" w:type="dxa"/>
            <w:tcBorders>
              <w:top w:val="nil"/>
              <w:left w:val="nil"/>
              <w:bottom w:val="single" w:sz="4" w:space="0" w:color="auto"/>
              <w:right w:val="single" w:sz="4" w:space="0" w:color="auto"/>
            </w:tcBorders>
            <w:shd w:val="clear" w:color="auto" w:fill="auto"/>
            <w:noWrap/>
            <w:vAlign w:val="bottom"/>
            <w:hideMark/>
          </w:tcPr>
          <w:p w14:paraId="5C1C8F05"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0.0003</w:t>
            </w:r>
          </w:p>
        </w:tc>
        <w:tc>
          <w:tcPr>
            <w:tcW w:w="1134" w:type="dxa"/>
            <w:tcBorders>
              <w:top w:val="nil"/>
              <w:left w:val="nil"/>
              <w:bottom w:val="single" w:sz="4" w:space="0" w:color="auto"/>
              <w:right w:val="single" w:sz="4" w:space="0" w:color="auto"/>
            </w:tcBorders>
            <w:shd w:val="clear" w:color="auto" w:fill="auto"/>
            <w:noWrap/>
            <w:vAlign w:val="bottom"/>
            <w:hideMark/>
          </w:tcPr>
          <w:p w14:paraId="4EA79D70"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15.0916</w:t>
            </w:r>
          </w:p>
        </w:tc>
        <w:tc>
          <w:tcPr>
            <w:tcW w:w="1077" w:type="dxa"/>
            <w:tcBorders>
              <w:top w:val="nil"/>
              <w:left w:val="nil"/>
              <w:bottom w:val="single" w:sz="4" w:space="0" w:color="auto"/>
              <w:right w:val="single" w:sz="4" w:space="0" w:color="auto"/>
            </w:tcBorders>
            <w:shd w:val="clear" w:color="auto" w:fill="auto"/>
            <w:noWrap/>
            <w:vAlign w:val="bottom"/>
            <w:hideMark/>
          </w:tcPr>
          <w:p w14:paraId="0F4FBDBD"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1.9508</w:t>
            </w:r>
          </w:p>
        </w:tc>
        <w:tc>
          <w:tcPr>
            <w:tcW w:w="1191" w:type="dxa"/>
            <w:tcBorders>
              <w:top w:val="nil"/>
              <w:left w:val="nil"/>
              <w:bottom w:val="single" w:sz="4" w:space="0" w:color="auto"/>
              <w:right w:val="single" w:sz="4" w:space="0" w:color="auto"/>
            </w:tcBorders>
            <w:shd w:val="clear" w:color="auto" w:fill="auto"/>
            <w:noWrap/>
            <w:vAlign w:val="bottom"/>
            <w:hideMark/>
          </w:tcPr>
          <w:p w14:paraId="012EAC4B"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0.1939</w:t>
            </w:r>
          </w:p>
        </w:tc>
        <w:tc>
          <w:tcPr>
            <w:tcW w:w="1304" w:type="dxa"/>
            <w:tcBorders>
              <w:top w:val="nil"/>
              <w:left w:val="nil"/>
              <w:bottom w:val="single" w:sz="4" w:space="0" w:color="auto"/>
              <w:right w:val="single" w:sz="4" w:space="0" w:color="auto"/>
            </w:tcBorders>
            <w:shd w:val="clear" w:color="auto" w:fill="auto"/>
            <w:noWrap/>
            <w:vAlign w:val="bottom"/>
            <w:hideMark/>
          </w:tcPr>
          <w:p w14:paraId="7694684C"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9.0184</w:t>
            </w:r>
          </w:p>
        </w:tc>
      </w:tr>
      <w:tr w:rsidR="00B23AAA" w:rsidRPr="004126E1" w14:paraId="565DEBC9" w14:textId="77777777" w:rsidTr="004126E1">
        <w:trPr>
          <w:cantSplit/>
          <w:trHeight w:val="20"/>
        </w:trPr>
        <w:tc>
          <w:tcPr>
            <w:tcW w:w="1134" w:type="dxa"/>
            <w:vMerge/>
            <w:tcBorders>
              <w:top w:val="nil"/>
              <w:left w:val="single" w:sz="4" w:space="0" w:color="auto"/>
              <w:bottom w:val="single" w:sz="4" w:space="0" w:color="auto"/>
              <w:right w:val="single" w:sz="4" w:space="0" w:color="auto"/>
            </w:tcBorders>
            <w:vAlign w:val="center"/>
            <w:hideMark/>
          </w:tcPr>
          <w:p w14:paraId="23A5F335" w14:textId="77777777" w:rsidR="00B23AAA" w:rsidRPr="004126E1" w:rsidRDefault="00B23AAA" w:rsidP="006A3B24">
            <w:pPr>
              <w:spacing w:before="0" w:after="0" w:line="240" w:lineRule="auto"/>
              <w:jc w:val="left"/>
              <w:rPr>
                <w:kern w:val="0"/>
                <w:sz w:val="16"/>
                <w:szCs w:val="16"/>
                <w:lang w:eastAsia="en-GB"/>
              </w:rPr>
            </w:pPr>
          </w:p>
        </w:tc>
        <w:tc>
          <w:tcPr>
            <w:tcW w:w="1314" w:type="dxa"/>
            <w:tcBorders>
              <w:top w:val="nil"/>
              <w:left w:val="nil"/>
              <w:bottom w:val="single" w:sz="4" w:space="0" w:color="auto"/>
              <w:right w:val="single" w:sz="4" w:space="0" w:color="auto"/>
            </w:tcBorders>
            <w:shd w:val="clear" w:color="auto" w:fill="auto"/>
            <w:vAlign w:val="center"/>
            <w:hideMark/>
          </w:tcPr>
          <w:p w14:paraId="306FFB04" w14:textId="77777777" w:rsidR="00B23AAA" w:rsidRPr="004126E1" w:rsidRDefault="00B23AAA" w:rsidP="006A3B24">
            <w:pPr>
              <w:spacing w:before="0" w:after="0" w:line="240" w:lineRule="auto"/>
              <w:jc w:val="left"/>
              <w:rPr>
                <w:kern w:val="0"/>
                <w:sz w:val="16"/>
                <w:szCs w:val="16"/>
                <w:lang w:eastAsia="en-GB"/>
              </w:rPr>
            </w:pPr>
            <w:r w:rsidRPr="004126E1">
              <w:rPr>
                <w:kern w:val="0"/>
                <w:sz w:val="16"/>
                <w:szCs w:val="16"/>
                <w:lang w:eastAsia="en-GB"/>
              </w:rPr>
              <w:t>No CEW</w:t>
            </w:r>
          </w:p>
        </w:tc>
        <w:tc>
          <w:tcPr>
            <w:tcW w:w="1379" w:type="dxa"/>
            <w:tcBorders>
              <w:top w:val="nil"/>
              <w:left w:val="nil"/>
              <w:bottom w:val="single" w:sz="4" w:space="0" w:color="auto"/>
              <w:right w:val="single" w:sz="4" w:space="0" w:color="auto"/>
            </w:tcBorders>
            <w:shd w:val="clear" w:color="auto" w:fill="auto"/>
            <w:noWrap/>
            <w:vAlign w:val="bottom"/>
            <w:hideMark/>
          </w:tcPr>
          <w:p w14:paraId="52FD9C39"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0.4459</w:t>
            </w:r>
          </w:p>
        </w:tc>
        <w:tc>
          <w:tcPr>
            <w:tcW w:w="1134" w:type="dxa"/>
            <w:tcBorders>
              <w:top w:val="nil"/>
              <w:left w:val="nil"/>
              <w:bottom w:val="single" w:sz="4" w:space="0" w:color="auto"/>
              <w:right w:val="single" w:sz="4" w:space="0" w:color="auto"/>
            </w:tcBorders>
            <w:shd w:val="clear" w:color="auto" w:fill="auto"/>
            <w:noWrap/>
            <w:vAlign w:val="bottom"/>
            <w:hideMark/>
          </w:tcPr>
          <w:p w14:paraId="665F1364"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0.0095</w:t>
            </w:r>
          </w:p>
        </w:tc>
        <w:tc>
          <w:tcPr>
            <w:tcW w:w="1077" w:type="dxa"/>
            <w:tcBorders>
              <w:top w:val="nil"/>
              <w:left w:val="nil"/>
              <w:bottom w:val="single" w:sz="4" w:space="0" w:color="auto"/>
              <w:right w:val="single" w:sz="4" w:space="0" w:color="auto"/>
            </w:tcBorders>
            <w:shd w:val="clear" w:color="auto" w:fill="auto"/>
            <w:noWrap/>
            <w:vAlign w:val="bottom"/>
            <w:hideMark/>
          </w:tcPr>
          <w:p w14:paraId="6877D79D"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0.0004</w:t>
            </w:r>
          </w:p>
        </w:tc>
        <w:tc>
          <w:tcPr>
            <w:tcW w:w="1134" w:type="dxa"/>
            <w:tcBorders>
              <w:top w:val="nil"/>
              <w:left w:val="nil"/>
              <w:bottom w:val="single" w:sz="4" w:space="0" w:color="auto"/>
              <w:right w:val="single" w:sz="4" w:space="0" w:color="auto"/>
            </w:tcBorders>
            <w:shd w:val="clear" w:color="auto" w:fill="auto"/>
            <w:noWrap/>
            <w:vAlign w:val="bottom"/>
            <w:hideMark/>
          </w:tcPr>
          <w:p w14:paraId="58979EA4" w14:textId="62FF466C"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24.8080</w:t>
            </w:r>
          </w:p>
        </w:tc>
        <w:tc>
          <w:tcPr>
            <w:tcW w:w="1077" w:type="dxa"/>
            <w:tcBorders>
              <w:top w:val="nil"/>
              <w:left w:val="nil"/>
              <w:bottom w:val="single" w:sz="4" w:space="0" w:color="auto"/>
              <w:right w:val="single" w:sz="4" w:space="0" w:color="auto"/>
            </w:tcBorders>
            <w:shd w:val="clear" w:color="auto" w:fill="auto"/>
            <w:noWrap/>
            <w:vAlign w:val="bottom"/>
            <w:hideMark/>
          </w:tcPr>
          <w:p w14:paraId="4BADD60A"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2.7847</w:t>
            </w:r>
          </w:p>
        </w:tc>
        <w:tc>
          <w:tcPr>
            <w:tcW w:w="1191" w:type="dxa"/>
            <w:tcBorders>
              <w:top w:val="nil"/>
              <w:left w:val="nil"/>
              <w:bottom w:val="single" w:sz="4" w:space="0" w:color="auto"/>
              <w:right w:val="single" w:sz="4" w:space="0" w:color="auto"/>
            </w:tcBorders>
            <w:shd w:val="clear" w:color="auto" w:fill="auto"/>
            <w:noWrap/>
            <w:vAlign w:val="bottom"/>
            <w:hideMark/>
          </w:tcPr>
          <w:p w14:paraId="66F91D04" w14:textId="3249BE8B"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0.2820</w:t>
            </w:r>
          </w:p>
        </w:tc>
        <w:tc>
          <w:tcPr>
            <w:tcW w:w="1304" w:type="dxa"/>
            <w:tcBorders>
              <w:top w:val="nil"/>
              <w:left w:val="nil"/>
              <w:bottom w:val="single" w:sz="4" w:space="0" w:color="auto"/>
              <w:right w:val="single" w:sz="4" w:space="0" w:color="auto"/>
            </w:tcBorders>
            <w:shd w:val="clear" w:color="auto" w:fill="auto"/>
            <w:noWrap/>
            <w:vAlign w:val="bottom"/>
            <w:hideMark/>
          </w:tcPr>
          <w:p w14:paraId="7DDB050E"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10.8069</w:t>
            </w:r>
          </w:p>
        </w:tc>
      </w:tr>
      <w:tr w:rsidR="00B23AAA" w:rsidRPr="004126E1" w14:paraId="117D0CFF" w14:textId="77777777" w:rsidTr="004126E1">
        <w:trPr>
          <w:cantSplit/>
          <w:trHeight w:val="20"/>
        </w:trPr>
        <w:tc>
          <w:tcPr>
            <w:tcW w:w="1134" w:type="dxa"/>
            <w:vMerge/>
            <w:tcBorders>
              <w:top w:val="nil"/>
              <w:left w:val="single" w:sz="4" w:space="0" w:color="auto"/>
              <w:bottom w:val="single" w:sz="4" w:space="0" w:color="auto"/>
              <w:right w:val="single" w:sz="4" w:space="0" w:color="auto"/>
            </w:tcBorders>
            <w:vAlign w:val="center"/>
            <w:hideMark/>
          </w:tcPr>
          <w:p w14:paraId="584348A8" w14:textId="77777777" w:rsidR="00B23AAA" w:rsidRPr="004126E1" w:rsidRDefault="00B23AAA" w:rsidP="006A3B24">
            <w:pPr>
              <w:spacing w:before="0" w:after="0" w:line="240" w:lineRule="auto"/>
              <w:jc w:val="left"/>
              <w:rPr>
                <w:kern w:val="0"/>
                <w:sz w:val="16"/>
                <w:szCs w:val="16"/>
                <w:lang w:eastAsia="en-GB"/>
              </w:rPr>
            </w:pPr>
          </w:p>
        </w:tc>
        <w:tc>
          <w:tcPr>
            <w:tcW w:w="1314" w:type="dxa"/>
            <w:tcBorders>
              <w:top w:val="nil"/>
              <w:left w:val="nil"/>
              <w:bottom w:val="single" w:sz="4" w:space="0" w:color="auto"/>
              <w:right w:val="single" w:sz="4" w:space="0" w:color="auto"/>
            </w:tcBorders>
            <w:shd w:val="clear" w:color="auto" w:fill="auto"/>
            <w:vAlign w:val="center"/>
            <w:hideMark/>
          </w:tcPr>
          <w:p w14:paraId="28474D25" w14:textId="77777777" w:rsidR="00B23AAA" w:rsidRPr="004126E1" w:rsidRDefault="00B23AAA" w:rsidP="006A3B24">
            <w:pPr>
              <w:spacing w:before="0" w:after="0" w:line="240" w:lineRule="auto"/>
              <w:jc w:val="left"/>
              <w:rPr>
                <w:kern w:val="0"/>
                <w:sz w:val="16"/>
                <w:szCs w:val="16"/>
                <w:lang w:eastAsia="en-GB"/>
              </w:rPr>
            </w:pPr>
            <w:r w:rsidRPr="004126E1">
              <w:rPr>
                <w:kern w:val="0"/>
                <w:sz w:val="16"/>
                <w:szCs w:val="16"/>
                <w:lang w:eastAsia="en-GB"/>
              </w:rPr>
              <w:t>No eWater</w:t>
            </w:r>
          </w:p>
        </w:tc>
        <w:tc>
          <w:tcPr>
            <w:tcW w:w="1379" w:type="dxa"/>
            <w:tcBorders>
              <w:top w:val="nil"/>
              <w:left w:val="nil"/>
              <w:bottom w:val="single" w:sz="4" w:space="0" w:color="auto"/>
              <w:right w:val="single" w:sz="4" w:space="0" w:color="auto"/>
            </w:tcBorders>
            <w:shd w:val="clear" w:color="auto" w:fill="auto"/>
            <w:noWrap/>
            <w:vAlign w:val="bottom"/>
            <w:hideMark/>
          </w:tcPr>
          <w:p w14:paraId="52673E6F"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0.5027</w:t>
            </w:r>
          </w:p>
        </w:tc>
        <w:tc>
          <w:tcPr>
            <w:tcW w:w="1134" w:type="dxa"/>
            <w:tcBorders>
              <w:top w:val="nil"/>
              <w:left w:val="nil"/>
              <w:bottom w:val="single" w:sz="4" w:space="0" w:color="auto"/>
              <w:right w:val="single" w:sz="4" w:space="0" w:color="auto"/>
            </w:tcBorders>
            <w:shd w:val="clear" w:color="auto" w:fill="auto"/>
            <w:noWrap/>
            <w:vAlign w:val="bottom"/>
            <w:hideMark/>
          </w:tcPr>
          <w:p w14:paraId="5DD318CA"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0.0012</w:t>
            </w:r>
          </w:p>
        </w:tc>
        <w:tc>
          <w:tcPr>
            <w:tcW w:w="1077" w:type="dxa"/>
            <w:tcBorders>
              <w:top w:val="nil"/>
              <w:left w:val="nil"/>
              <w:bottom w:val="single" w:sz="4" w:space="0" w:color="auto"/>
              <w:right w:val="single" w:sz="4" w:space="0" w:color="auto"/>
            </w:tcBorders>
            <w:shd w:val="clear" w:color="auto" w:fill="auto"/>
            <w:noWrap/>
            <w:vAlign w:val="bottom"/>
            <w:hideMark/>
          </w:tcPr>
          <w:p w14:paraId="066AEFE1"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0.0009</w:t>
            </w:r>
          </w:p>
        </w:tc>
        <w:tc>
          <w:tcPr>
            <w:tcW w:w="1134" w:type="dxa"/>
            <w:tcBorders>
              <w:top w:val="nil"/>
              <w:left w:val="nil"/>
              <w:bottom w:val="single" w:sz="4" w:space="0" w:color="auto"/>
              <w:right w:val="single" w:sz="4" w:space="0" w:color="auto"/>
            </w:tcBorders>
            <w:shd w:val="clear" w:color="auto" w:fill="auto"/>
            <w:noWrap/>
            <w:vAlign w:val="bottom"/>
            <w:hideMark/>
          </w:tcPr>
          <w:p w14:paraId="4F812CD4"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31.2121</w:t>
            </w:r>
          </w:p>
        </w:tc>
        <w:tc>
          <w:tcPr>
            <w:tcW w:w="1077" w:type="dxa"/>
            <w:tcBorders>
              <w:top w:val="nil"/>
              <w:left w:val="nil"/>
              <w:bottom w:val="single" w:sz="4" w:space="0" w:color="auto"/>
              <w:right w:val="single" w:sz="4" w:space="0" w:color="auto"/>
            </w:tcBorders>
            <w:shd w:val="clear" w:color="auto" w:fill="auto"/>
            <w:noWrap/>
            <w:vAlign w:val="bottom"/>
            <w:hideMark/>
          </w:tcPr>
          <w:p w14:paraId="29A1B3A8"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3.2783</w:t>
            </w:r>
          </w:p>
        </w:tc>
        <w:tc>
          <w:tcPr>
            <w:tcW w:w="1191" w:type="dxa"/>
            <w:tcBorders>
              <w:top w:val="nil"/>
              <w:left w:val="nil"/>
              <w:bottom w:val="single" w:sz="4" w:space="0" w:color="auto"/>
              <w:right w:val="single" w:sz="4" w:space="0" w:color="auto"/>
            </w:tcBorders>
            <w:shd w:val="clear" w:color="auto" w:fill="auto"/>
            <w:noWrap/>
            <w:vAlign w:val="bottom"/>
            <w:hideMark/>
          </w:tcPr>
          <w:p w14:paraId="3B760A6D" w14:textId="55019F8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0.3360</w:t>
            </w:r>
          </w:p>
        </w:tc>
        <w:tc>
          <w:tcPr>
            <w:tcW w:w="1304" w:type="dxa"/>
            <w:tcBorders>
              <w:top w:val="nil"/>
              <w:left w:val="nil"/>
              <w:bottom w:val="single" w:sz="4" w:space="0" w:color="auto"/>
              <w:right w:val="single" w:sz="4" w:space="0" w:color="auto"/>
            </w:tcBorders>
            <w:shd w:val="clear" w:color="auto" w:fill="auto"/>
            <w:noWrap/>
            <w:vAlign w:val="bottom"/>
            <w:hideMark/>
          </w:tcPr>
          <w:p w14:paraId="3A7ABBA2"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11.9248</w:t>
            </w:r>
          </w:p>
        </w:tc>
      </w:tr>
      <w:tr w:rsidR="00B23AAA" w:rsidRPr="004126E1" w14:paraId="5DA6BB82" w14:textId="77777777" w:rsidTr="004126E1">
        <w:trPr>
          <w:cantSplit/>
          <w:trHeight w:val="20"/>
        </w:trPr>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0DC3A7C9" w14:textId="77777777" w:rsidR="00B23AAA" w:rsidRPr="004126E1" w:rsidRDefault="00B23AAA" w:rsidP="006A3B24">
            <w:pPr>
              <w:spacing w:before="0" w:after="0" w:line="240" w:lineRule="auto"/>
              <w:jc w:val="left"/>
              <w:rPr>
                <w:kern w:val="0"/>
                <w:sz w:val="16"/>
                <w:szCs w:val="16"/>
                <w:lang w:eastAsia="en-GB"/>
              </w:rPr>
            </w:pPr>
            <w:r w:rsidRPr="004126E1">
              <w:rPr>
                <w:kern w:val="0"/>
                <w:sz w:val="16"/>
                <w:szCs w:val="16"/>
                <w:lang w:eastAsia="en-GB"/>
              </w:rPr>
              <w:t>Murray Mouth</w:t>
            </w:r>
          </w:p>
        </w:tc>
        <w:tc>
          <w:tcPr>
            <w:tcW w:w="1314" w:type="dxa"/>
            <w:tcBorders>
              <w:top w:val="nil"/>
              <w:left w:val="nil"/>
              <w:bottom w:val="single" w:sz="4" w:space="0" w:color="auto"/>
              <w:right w:val="single" w:sz="4" w:space="0" w:color="auto"/>
            </w:tcBorders>
            <w:shd w:val="clear" w:color="auto" w:fill="auto"/>
            <w:vAlign w:val="center"/>
            <w:hideMark/>
          </w:tcPr>
          <w:p w14:paraId="26088AC2" w14:textId="77777777" w:rsidR="00B23AAA" w:rsidRPr="004126E1" w:rsidRDefault="00B23AAA" w:rsidP="006A3B24">
            <w:pPr>
              <w:spacing w:before="0" w:after="0" w:line="240" w:lineRule="auto"/>
              <w:jc w:val="left"/>
              <w:rPr>
                <w:kern w:val="0"/>
                <w:sz w:val="16"/>
                <w:szCs w:val="16"/>
                <w:lang w:eastAsia="en-GB"/>
              </w:rPr>
            </w:pPr>
            <w:r w:rsidRPr="004126E1">
              <w:rPr>
                <w:kern w:val="0"/>
                <w:sz w:val="16"/>
                <w:szCs w:val="16"/>
                <w:lang w:eastAsia="en-GB"/>
              </w:rPr>
              <w:t>With all water</w:t>
            </w:r>
          </w:p>
        </w:tc>
        <w:tc>
          <w:tcPr>
            <w:tcW w:w="1379" w:type="dxa"/>
            <w:tcBorders>
              <w:top w:val="nil"/>
              <w:left w:val="nil"/>
              <w:bottom w:val="single" w:sz="4" w:space="0" w:color="auto"/>
              <w:right w:val="single" w:sz="4" w:space="0" w:color="auto"/>
            </w:tcBorders>
            <w:shd w:val="clear" w:color="auto" w:fill="auto"/>
            <w:noWrap/>
            <w:vAlign w:val="bottom"/>
            <w:hideMark/>
          </w:tcPr>
          <w:p w14:paraId="30C00BEB" w14:textId="011910F8"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30.8970</w:t>
            </w:r>
          </w:p>
        </w:tc>
        <w:tc>
          <w:tcPr>
            <w:tcW w:w="1134" w:type="dxa"/>
            <w:tcBorders>
              <w:top w:val="nil"/>
              <w:left w:val="nil"/>
              <w:bottom w:val="single" w:sz="4" w:space="0" w:color="auto"/>
              <w:right w:val="single" w:sz="4" w:space="0" w:color="auto"/>
            </w:tcBorders>
            <w:shd w:val="clear" w:color="auto" w:fill="auto"/>
            <w:noWrap/>
            <w:vAlign w:val="bottom"/>
            <w:hideMark/>
          </w:tcPr>
          <w:p w14:paraId="52960F3C"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0.0203</w:t>
            </w:r>
          </w:p>
        </w:tc>
        <w:tc>
          <w:tcPr>
            <w:tcW w:w="1077" w:type="dxa"/>
            <w:tcBorders>
              <w:top w:val="nil"/>
              <w:left w:val="nil"/>
              <w:bottom w:val="single" w:sz="4" w:space="0" w:color="auto"/>
              <w:right w:val="single" w:sz="4" w:space="0" w:color="auto"/>
            </w:tcBorders>
            <w:shd w:val="clear" w:color="auto" w:fill="auto"/>
            <w:noWrap/>
            <w:vAlign w:val="bottom"/>
            <w:hideMark/>
          </w:tcPr>
          <w:p w14:paraId="61D35AF8"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0.0017</w:t>
            </w:r>
          </w:p>
        </w:tc>
        <w:tc>
          <w:tcPr>
            <w:tcW w:w="1134" w:type="dxa"/>
            <w:tcBorders>
              <w:top w:val="nil"/>
              <w:left w:val="nil"/>
              <w:bottom w:val="single" w:sz="4" w:space="0" w:color="auto"/>
              <w:right w:val="single" w:sz="4" w:space="0" w:color="auto"/>
            </w:tcBorders>
            <w:shd w:val="clear" w:color="auto" w:fill="auto"/>
            <w:noWrap/>
            <w:vAlign w:val="bottom"/>
            <w:hideMark/>
          </w:tcPr>
          <w:p w14:paraId="0455C4B3"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3.4869</w:t>
            </w:r>
          </w:p>
        </w:tc>
        <w:tc>
          <w:tcPr>
            <w:tcW w:w="1077" w:type="dxa"/>
            <w:tcBorders>
              <w:top w:val="nil"/>
              <w:left w:val="nil"/>
              <w:bottom w:val="single" w:sz="4" w:space="0" w:color="auto"/>
              <w:right w:val="single" w:sz="4" w:space="0" w:color="auto"/>
            </w:tcBorders>
            <w:shd w:val="clear" w:color="auto" w:fill="auto"/>
            <w:noWrap/>
            <w:vAlign w:val="bottom"/>
            <w:hideMark/>
          </w:tcPr>
          <w:p w14:paraId="6967AA04"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1.1426</w:t>
            </w:r>
          </w:p>
        </w:tc>
        <w:tc>
          <w:tcPr>
            <w:tcW w:w="1191" w:type="dxa"/>
            <w:tcBorders>
              <w:top w:val="nil"/>
              <w:left w:val="nil"/>
              <w:bottom w:val="single" w:sz="4" w:space="0" w:color="auto"/>
              <w:right w:val="single" w:sz="4" w:space="0" w:color="auto"/>
            </w:tcBorders>
            <w:shd w:val="clear" w:color="auto" w:fill="auto"/>
            <w:noWrap/>
            <w:vAlign w:val="bottom"/>
            <w:hideMark/>
          </w:tcPr>
          <w:p w14:paraId="48F254FD"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0.0851</w:t>
            </w:r>
          </w:p>
        </w:tc>
        <w:tc>
          <w:tcPr>
            <w:tcW w:w="1304" w:type="dxa"/>
            <w:tcBorders>
              <w:top w:val="nil"/>
              <w:left w:val="nil"/>
              <w:bottom w:val="single" w:sz="4" w:space="0" w:color="auto"/>
              <w:right w:val="single" w:sz="4" w:space="0" w:color="auto"/>
            </w:tcBorders>
            <w:shd w:val="clear" w:color="auto" w:fill="auto"/>
            <w:noWrap/>
            <w:vAlign w:val="bottom"/>
            <w:hideMark/>
          </w:tcPr>
          <w:p w14:paraId="13B33937" w14:textId="1F30C56B"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11.3620</w:t>
            </w:r>
          </w:p>
        </w:tc>
      </w:tr>
      <w:tr w:rsidR="00B23AAA" w:rsidRPr="004126E1" w14:paraId="18BB10BF" w14:textId="77777777" w:rsidTr="004126E1">
        <w:trPr>
          <w:cantSplit/>
          <w:trHeight w:val="20"/>
        </w:trPr>
        <w:tc>
          <w:tcPr>
            <w:tcW w:w="1134" w:type="dxa"/>
            <w:vMerge/>
            <w:tcBorders>
              <w:top w:val="nil"/>
              <w:left w:val="single" w:sz="4" w:space="0" w:color="auto"/>
              <w:bottom w:val="single" w:sz="4" w:space="0" w:color="auto"/>
              <w:right w:val="single" w:sz="4" w:space="0" w:color="auto"/>
            </w:tcBorders>
            <w:vAlign w:val="center"/>
            <w:hideMark/>
          </w:tcPr>
          <w:p w14:paraId="6C26DB03" w14:textId="77777777" w:rsidR="00B23AAA" w:rsidRPr="004126E1" w:rsidRDefault="00B23AAA" w:rsidP="006A3B24">
            <w:pPr>
              <w:spacing w:before="0" w:after="0" w:line="240" w:lineRule="auto"/>
              <w:jc w:val="left"/>
              <w:rPr>
                <w:kern w:val="0"/>
                <w:sz w:val="16"/>
                <w:szCs w:val="16"/>
                <w:lang w:eastAsia="en-GB"/>
              </w:rPr>
            </w:pPr>
          </w:p>
        </w:tc>
        <w:tc>
          <w:tcPr>
            <w:tcW w:w="1314" w:type="dxa"/>
            <w:tcBorders>
              <w:top w:val="nil"/>
              <w:left w:val="nil"/>
              <w:bottom w:val="single" w:sz="4" w:space="0" w:color="auto"/>
              <w:right w:val="single" w:sz="4" w:space="0" w:color="auto"/>
            </w:tcBorders>
            <w:shd w:val="clear" w:color="auto" w:fill="auto"/>
            <w:vAlign w:val="center"/>
            <w:hideMark/>
          </w:tcPr>
          <w:p w14:paraId="29ACECDD" w14:textId="77777777" w:rsidR="00B23AAA" w:rsidRPr="004126E1" w:rsidRDefault="00B23AAA" w:rsidP="006A3B24">
            <w:pPr>
              <w:spacing w:before="0" w:after="0" w:line="240" w:lineRule="auto"/>
              <w:jc w:val="left"/>
              <w:rPr>
                <w:kern w:val="0"/>
                <w:sz w:val="16"/>
                <w:szCs w:val="16"/>
                <w:lang w:eastAsia="en-GB"/>
              </w:rPr>
            </w:pPr>
            <w:r w:rsidRPr="004126E1">
              <w:rPr>
                <w:kern w:val="0"/>
                <w:sz w:val="16"/>
                <w:szCs w:val="16"/>
                <w:lang w:eastAsia="en-GB"/>
              </w:rPr>
              <w:t>No CEW</w:t>
            </w:r>
          </w:p>
        </w:tc>
        <w:tc>
          <w:tcPr>
            <w:tcW w:w="1379" w:type="dxa"/>
            <w:tcBorders>
              <w:top w:val="nil"/>
              <w:left w:val="nil"/>
              <w:bottom w:val="single" w:sz="4" w:space="0" w:color="auto"/>
              <w:right w:val="single" w:sz="4" w:space="0" w:color="auto"/>
            </w:tcBorders>
            <w:shd w:val="clear" w:color="auto" w:fill="auto"/>
            <w:noWrap/>
            <w:vAlign w:val="bottom"/>
            <w:hideMark/>
          </w:tcPr>
          <w:p w14:paraId="6A07ADFA"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34.8363</w:t>
            </w:r>
          </w:p>
        </w:tc>
        <w:tc>
          <w:tcPr>
            <w:tcW w:w="1134" w:type="dxa"/>
            <w:tcBorders>
              <w:top w:val="nil"/>
              <w:left w:val="nil"/>
              <w:bottom w:val="single" w:sz="4" w:space="0" w:color="auto"/>
              <w:right w:val="single" w:sz="4" w:space="0" w:color="auto"/>
            </w:tcBorders>
            <w:shd w:val="clear" w:color="auto" w:fill="auto"/>
            <w:noWrap/>
            <w:vAlign w:val="bottom"/>
            <w:hideMark/>
          </w:tcPr>
          <w:p w14:paraId="43AA4BE7"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0.0192</w:t>
            </w:r>
          </w:p>
        </w:tc>
        <w:tc>
          <w:tcPr>
            <w:tcW w:w="1077" w:type="dxa"/>
            <w:tcBorders>
              <w:top w:val="nil"/>
              <w:left w:val="nil"/>
              <w:bottom w:val="single" w:sz="4" w:space="0" w:color="auto"/>
              <w:right w:val="single" w:sz="4" w:space="0" w:color="auto"/>
            </w:tcBorders>
            <w:shd w:val="clear" w:color="auto" w:fill="auto"/>
            <w:noWrap/>
            <w:vAlign w:val="bottom"/>
            <w:hideMark/>
          </w:tcPr>
          <w:p w14:paraId="772EAEF6" w14:textId="6E0AA729"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0.0020</w:t>
            </w:r>
          </w:p>
        </w:tc>
        <w:tc>
          <w:tcPr>
            <w:tcW w:w="1134" w:type="dxa"/>
            <w:tcBorders>
              <w:top w:val="nil"/>
              <w:left w:val="nil"/>
              <w:bottom w:val="single" w:sz="4" w:space="0" w:color="auto"/>
              <w:right w:val="single" w:sz="4" w:space="0" w:color="auto"/>
            </w:tcBorders>
            <w:shd w:val="clear" w:color="auto" w:fill="auto"/>
            <w:noWrap/>
            <w:vAlign w:val="bottom"/>
            <w:hideMark/>
          </w:tcPr>
          <w:p w14:paraId="54FB0F99" w14:textId="6D530E74"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1.8060</w:t>
            </w:r>
          </w:p>
        </w:tc>
        <w:tc>
          <w:tcPr>
            <w:tcW w:w="1077" w:type="dxa"/>
            <w:tcBorders>
              <w:top w:val="nil"/>
              <w:left w:val="nil"/>
              <w:bottom w:val="single" w:sz="4" w:space="0" w:color="auto"/>
              <w:right w:val="single" w:sz="4" w:space="0" w:color="auto"/>
            </w:tcBorders>
            <w:shd w:val="clear" w:color="auto" w:fill="auto"/>
            <w:noWrap/>
            <w:vAlign w:val="bottom"/>
            <w:hideMark/>
          </w:tcPr>
          <w:p w14:paraId="3E9240B7"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1.0379</w:t>
            </w:r>
          </w:p>
        </w:tc>
        <w:tc>
          <w:tcPr>
            <w:tcW w:w="1191" w:type="dxa"/>
            <w:tcBorders>
              <w:top w:val="nil"/>
              <w:left w:val="nil"/>
              <w:bottom w:val="single" w:sz="4" w:space="0" w:color="auto"/>
              <w:right w:val="single" w:sz="4" w:space="0" w:color="auto"/>
            </w:tcBorders>
            <w:shd w:val="clear" w:color="auto" w:fill="auto"/>
            <w:noWrap/>
            <w:vAlign w:val="bottom"/>
            <w:hideMark/>
          </w:tcPr>
          <w:p w14:paraId="0BC9880C"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0.0714</w:t>
            </w:r>
          </w:p>
        </w:tc>
        <w:tc>
          <w:tcPr>
            <w:tcW w:w="1304" w:type="dxa"/>
            <w:tcBorders>
              <w:top w:val="nil"/>
              <w:left w:val="nil"/>
              <w:bottom w:val="single" w:sz="4" w:space="0" w:color="auto"/>
              <w:right w:val="single" w:sz="4" w:space="0" w:color="auto"/>
            </w:tcBorders>
            <w:shd w:val="clear" w:color="auto" w:fill="auto"/>
            <w:noWrap/>
            <w:vAlign w:val="bottom"/>
            <w:hideMark/>
          </w:tcPr>
          <w:p w14:paraId="4D74E67C"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11.9905</w:t>
            </w:r>
          </w:p>
        </w:tc>
      </w:tr>
      <w:tr w:rsidR="00B23AAA" w:rsidRPr="004126E1" w14:paraId="2CA97663" w14:textId="77777777" w:rsidTr="004126E1">
        <w:trPr>
          <w:cantSplit/>
          <w:trHeight w:val="20"/>
        </w:trPr>
        <w:tc>
          <w:tcPr>
            <w:tcW w:w="1134" w:type="dxa"/>
            <w:vMerge/>
            <w:tcBorders>
              <w:top w:val="nil"/>
              <w:left w:val="single" w:sz="4" w:space="0" w:color="auto"/>
              <w:bottom w:val="single" w:sz="4" w:space="0" w:color="auto"/>
              <w:right w:val="single" w:sz="4" w:space="0" w:color="auto"/>
            </w:tcBorders>
            <w:vAlign w:val="center"/>
            <w:hideMark/>
          </w:tcPr>
          <w:p w14:paraId="10994F22" w14:textId="77777777" w:rsidR="00B23AAA" w:rsidRPr="004126E1" w:rsidRDefault="00B23AAA" w:rsidP="006A3B24">
            <w:pPr>
              <w:spacing w:before="0" w:after="0" w:line="240" w:lineRule="auto"/>
              <w:jc w:val="left"/>
              <w:rPr>
                <w:kern w:val="0"/>
                <w:sz w:val="16"/>
                <w:szCs w:val="16"/>
                <w:lang w:eastAsia="en-GB"/>
              </w:rPr>
            </w:pPr>
          </w:p>
        </w:tc>
        <w:tc>
          <w:tcPr>
            <w:tcW w:w="1314" w:type="dxa"/>
            <w:tcBorders>
              <w:top w:val="nil"/>
              <w:left w:val="nil"/>
              <w:bottom w:val="single" w:sz="4" w:space="0" w:color="auto"/>
              <w:right w:val="single" w:sz="4" w:space="0" w:color="auto"/>
            </w:tcBorders>
            <w:shd w:val="clear" w:color="auto" w:fill="auto"/>
            <w:vAlign w:val="center"/>
            <w:hideMark/>
          </w:tcPr>
          <w:p w14:paraId="647D89C4" w14:textId="77777777" w:rsidR="00B23AAA" w:rsidRPr="004126E1" w:rsidRDefault="00B23AAA" w:rsidP="006A3B24">
            <w:pPr>
              <w:spacing w:before="0" w:after="0" w:line="240" w:lineRule="auto"/>
              <w:jc w:val="left"/>
              <w:rPr>
                <w:kern w:val="0"/>
                <w:sz w:val="16"/>
                <w:szCs w:val="16"/>
                <w:lang w:eastAsia="en-GB"/>
              </w:rPr>
            </w:pPr>
            <w:r w:rsidRPr="004126E1">
              <w:rPr>
                <w:kern w:val="0"/>
                <w:sz w:val="16"/>
                <w:szCs w:val="16"/>
                <w:lang w:eastAsia="en-GB"/>
              </w:rPr>
              <w:t>No eWater</w:t>
            </w:r>
          </w:p>
        </w:tc>
        <w:tc>
          <w:tcPr>
            <w:tcW w:w="1379" w:type="dxa"/>
            <w:tcBorders>
              <w:top w:val="nil"/>
              <w:left w:val="nil"/>
              <w:bottom w:val="single" w:sz="4" w:space="0" w:color="auto"/>
              <w:right w:val="single" w:sz="4" w:space="0" w:color="auto"/>
            </w:tcBorders>
            <w:shd w:val="clear" w:color="auto" w:fill="auto"/>
            <w:noWrap/>
            <w:vAlign w:val="bottom"/>
            <w:hideMark/>
          </w:tcPr>
          <w:p w14:paraId="3F1B09CE"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35.3037</w:t>
            </w:r>
          </w:p>
        </w:tc>
        <w:tc>
          <w:tcPr>
            <w:tcW w:w="1134" w:type="dxa"/>
            <w:tcBorders>
              <w:top w:val="nil"/>
              <w:left w:val="nil"/>
              <w:bottom w:val="single" w:sz="4" w:space="0" w:color="auto"/>
              <w:right w:val="single" w:sz="4" w:space="0" w:color="auto"/>
            </w:tcBorders>
            <w:shd w:val="clear" w:color="auto" w:fill="auto"/>
            <w:noWrap/>
            <w:vAlign w:val="bottom"/>
            <w:hideMark/>
          </w:tcPr>
          <w:p w14:paraId="0B54095E"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0.0197</w:t>
            </w:r>
          </w:p>
        </w:tc>
        <w:tc>
          <w:tcPr>
            <w:tcW w:w="1077" w:type="dxa"/>
            <w:tcBorders>
              <w:top w:val="nil"/>
              <w:left w:val="nil"/>
              <w:bottom w:val="single" w:sz="4" w:space="0" w:color="auto"/>
              <w:right w:val="single" w:sz="4" w:space="0" w:color="auto"/>
            </w:tcBorders>
            <w:shd w:val="clear" w:color="auto" w:fill="auto"/>
            <w:noWrap/>
            <w:vAlign w:val="bottom"/>
            <w:hideMark/>
          </w:tcPr>
          <w:p w14:paraId="31F81359"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0.0023</w:t>
            </w:r>
          </w:p>
        </w:tc>
        <w:tc>
          <w:tcPr>
            <w:tcW w:w="1134" w:type="dxa"/>
            <w:tcBorders>
              <w:top w:val="nil"/>
              <w:left w:val="nil"/>
              <w:bottom w:val="single" w:sz="4" w:space="0" w:color="auto"/>
              <w:right w:val="single" w:sz="4" w:space="0" w:color="auto"/>
            </w:tcBorders>
            <w:shd w:val="clear" w:color="auto" w:fill="auto"/>
            <w:noWrap/>
            <w:vAlign w:val="bottom"/>
            <w:hideMark/>
          </w:tcPr>
          <w:p w14:paraId="150AF9A7" w14:textId="1FD867D5"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1.3040</w:t>
            </w:r>
          </w:p>
        </w:tc>
        <w:tc>
          <w:tcPr>
            <w:tcW w:w="1077" w:type="dxa"/>
            <w:tcBorders>
              <w:top w:val="nil"/>
              <w:left w:val="nil"/>
              <w:bottom w:val="single" w:sz="4" w:space="0" w:color="auto"/>
              <w:right w:val="single" w:sz="4" w:space="0" w:color="auto"/>
            </w:tcBorders>
            <w:shd w:val="clear" w:color="auto" w:fill="auto"/>
            <w:noWrap/>
            <w:vAlign w:val="bottom"/>
            <w:hideMark/>
          </w:tcPr>
          <w:p w14:paraId="6118379C" w14:textId="5C30DBAE"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1.0110</w:t>
            </w:r>
          </w:p>
        </w:tc>
        <w:tc>
          <w:tcPr>
            <w:tcW w:w="1191" w:type="dxa"/>
            <w:tcBorders>
              <w:top w:val="nil"/>
              <w:left w:val="nil"/>
              <w:bottom w:val="single" w:sz="4" w:space="0" w:color="auto"/>
              <w:right w:val="single" w:sz="4" w:space="0" w:color="auto"/>
            </w:tcBorders>
            <w:shd w:val="clear" w:color="auto" w:fill="auto"/>
            <w:noWrap/>
            <w:vAlign w:val="bottom"/>
            <w:hideMark/>
          </w:tcPr>
          <w:p w14:paraId="791A417F"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0.0682</w:t>
            </w:r>
          </w:p>
        </w:tc>
        <w:tc>
          <w:tcPr>
            <w:tcW w:w="1304" w:type="dxa"/>
            <w:tcBorders>
              <w:top w:val="nil"/>
              <w:left w:val="nil"/>
              <w:bottom w:val="single" w:sz="4" w:space="0" w:color="auto"/>
              <w:right w:val="single" w:sz="4" w:space="0" w:color="auto"/>
            </w:tcBorders>
            <w:shd w:val="clear" w:color="auto" w:fill="auto"/>
            <w:noWrap/>
            <w:vAlign w:val="bottom"/>
            <w:hideMark/>
          </w:tcPr>
          <w:p w14:paraId="7F4F9F91" w14:textId="77777777" w:rsidR="00B23AAA" w:rsidRPr="004126E1" w:rsidRDefault="00B23AAA" w:rsidP="006A3B24">
            <w:pPr>
              <w:spacing w:before="0" w:after="0" w:line="240" w:lineRule="auto"/>
              <w:jc w:val="right"/>
              <w:rPr>
                <w:kern w:val="0"/>
                <w:sz w:val="16"/>
                <w:szCs w:val="16"/>
                <w:lang w:eastAsia="en-GB"/>
              </w:rPr>
            </w:pPr>
            <w:r w:rsidRPr="004126E1">
              <w:rPr>
                <w:kern w:val="0"/>
                <w:sz w:val="16"/>
                <w:szCs w:val="16"/>
                <w:lang w:eastAsia="en-GB"/>
              </w:rPr>
              <w:t>11.9977</w:t>
            </w:r>
          </w:p>
        </w:tc>
      </w:tr>
    </w:tbl>
    <w:p w14:paraId="6F32AACD" w14:textId="77777777" w:rsidR="004126E1" w:rsidRDefault="004126E1">
      <w:pPr>
        <w:spacing w:before="0" w:after="160" w:line="259" w:lineRule="auto"/>
        <w:jc w:val="left"/>
        <w:rPr>
          <w:rFonts w:eastAsia="MS Mincho" w:cs="Arial"/>
          <w:bCs/>
          <w:color w:val="auto"/>
          <w:kern w:val="0"/>
          <w:sz w:val="16"/>
          <w:szCs w:val="16"/>
          <w:lang w:val="en-US"/>
        </w:rPr>
      </w:pPr>
    </w:p>
    <w:p w14:paraId="3CA32C34" w14:textId="49687AAC" w:rsidR="004126E1" w:rsidRPr="004126E1" w:rsidRDefault="004E0E6F" w:rsidP="004126E1">
      <w:pPr>
        <w:pStyle w:val="NoSpacing"/>
        <w:rPr>
          <w:rFonts w:ascii="Century Gothic" w:eastAsia="MS Mincho" w:hAnsi="Century Gothic"/>
        </w:rPr>
      </w:pPr>
      <w:r>
        <w:rPr>
          <w:rFonts w:ascii="Century Gothic" w:eastAsia="MS Mincho" w:hAnsi="Century Gothic"/>
        </w:rPr>
        <w:t>Net l</w:t>
      </w:r>
      <w:r w:rsidR="004126E1" w:rsidRPr="004126E1">
        <w:rPr>
          <w:rFonts w:ascii="Century Gothic" w:eastAsia="MS Mincho" w:hAnsi="Century Gothic"/>
        </w:rPr>
        <w:t>oad (tonnes)</w:t>
      </w:r>
    </w:p>
    <w:tbl>
      <w:tblPr>
        <w:tblW w:w="10744" w:type="dxa"/>
        <w:tblLayout w:type="fixed"/>
        <w:tblLook w:val="04A0" w:firstRow="1" w:lastRow="0" w:firstColumn="1" w:lastColumn="0" w:noHBand="0" w:noVBand="1"/>
      </w:tblPr>
      <w:tblGrid>
        <w:gridCol w:w="1134"/>
        <w:gridCol w:w="1314"/>
        <w:gridCol w:w="1379"/>
        <w:gridCol w:w="1134"/>
        <w:gridCol w:w="1077"/>
        <w:gridCol w:w="1134"/>
        <w:gridCol w:w="1077"/>
        <w:gridCol w:w="1191"/>
        <w:gridCol w:w="1304"/>
      </w:tblGrid>
      <w:tr w:rsidR="004126E1" w:rsidRPr="004126E1" w14:paraId="6FA7B279" w14:textId="77777777" w:rsidTr="00F91418">
        <w:trPr>
          <w:cantSplit/>
          <w:trHeight w:val="20"/>
        </w:trPr>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010683" w14:textId="77777777" w:rsidR="004126E1" w:rsidRPr="004126E1" w:rsidRDefault="004126E1" w:rsidP="00F91418">
            <w:pPr>
              <w:spacing w:before="0" w:after="0" w:line="240" w:lineRule="auto"/>
              <w:rPr>
                <w:b/>
                <w:bCs/>
                <w:kern w:val="0"/>
                <w:sz w:val="16"/>
                <w:szCs w:val="16"/>
                <w:lang w:eastAsia="en-GB"/>
              </w:rPr>
            </w:pPr>
            <w:r w:rsidRPr="004126E1">
              <w:rPr>
                <w:b/>
                <w:bCs/>
                <w:kern w:val="0"/>
                <w:sz w:val="16"/>
                <w:szCs w:val="16"/>
                <w:lang w:eastAsia="en-GB"/>
              </w:rPr>
              <w:t>Site</w:t>
            </w:r>
          </w:p>
        </w:tc>
        <w:tc>
          <w:tcPr>
            <w:tcW w:w="1314" w:type="dxa"/>
            <w:tcBorders>
              <w:top w:val="single" w:sz="4" w:space="0" w:color="auto"/>
              <w:left w:val="nil"/>
              <w:bottom w:val="single" w:sz="4" w:space="0" w:color="auto"/>
              <w:right w:val="single" w:sz="4" w:space="0" w:color="auto"/>
            </w:tcBorders>
            <w:shd w:val="clear" w:color="auto" w:fill="auto"/>
            <w:vAlign w:val="center"/>
            <w:hideMark/>
          </w:tcPr>
          <w:p w14:paraId="3663846A" w14:textId="77777777" w:rsidR="004126E1" w:rsidRPr="004126E1" w:rsidRDefault="004126E1" w:rsidP="00F91418">
            <w:pPr>
              <w:spacing w:before="0" w:after="0" w:line="240" w:lineRule="auto"/>
              <w:rPr>
                <w:b/>
                <w:bCs/>
                <w:kern w:val="0"/>
                <w:sz w:val="16"/>
                <w:szCs w:val="16"/>
                <w:lang w:eastAsia="en-GB"/>
              </w:rPr>
            </w:pPr>
            <w:r w:rsidRPr="004126E1">
              <w:rPr>
                <w:b/>
                <w:bCs/>
                <w:kern w:val="0"/>
                <w:sz w:val="16"/>
                <w:szCs w:val="16"/>
                <w:lang w:eastAsia="en-GB"/>
              </w:rPr>
              <w:t>Scenario</w:t>
            </w:r>
          </w:p>
        </w:tc>
        <w:tc>
          <w:tcPr>
            <w:tcW w:w="1379" w:type="dxa"/>
            <w:tcBorders>
              <w:top w:val="single" w:sz="4" w:space="0" w:color="auto"/>
              <w:left w:val="nil"/>
              <w:bottom w:val="single" w:sz="4" w:space="0" w:color="auto"/>
              <w:right w:val="single" w:sz="4" w:space="0" w:color="auto"/>
            </w:tcBorders>
            <w:shd w:val="clear" w:color="auto" w:fill="auto"/>
            <w:vAlign w:val="center"/>
            <w:hideMark/>
          </w:tcPr>
          <w:p w14:paraId="22DBB286" w14:textId="77777777" w:rsidR="004126E1" w:rsidRPr="004126E1" w:rsidRDefault="004126E1" w:rsidP="00F91418">
            <w:pPr>
              <w:spacing w:before="0" w:after="0" w:line="240" w:lineRule="auto"/>
              <w:jc w:val="center"/>
              <w:rPr>
                <w:b/>
                <w:bCs/>
                <w:kern w:val="0"/>
                <w:sz w:val="16"/>
                <w:szCs w:val="16"/>
                <w:lang w:eastAsia="en-GB"/>
              </w:rPr>
            </w:pPr>
            <w:r w:rsidRPr="004126E1">
              <w:rPr>
                <w:b/>
                <w:bCs/>
                <w:kern w:val="0"/>
                <w:sz w:val="16"/>
                <w:szCs w:val="16"/>
                <w:lang w:eastAsia="en-GB"/>
              </w:rPr>
              <w:t>Salt</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615C7440" w14:textId="77777777" w:rsidR="004126E1" w:rsidRPr="004126E1" w:rsidRDefault="004126E1" w:rsidP="00F91418">
            <w:pPr>
              <w:spacing w:before="0" w:after="0" w:line="240" w:lineRule="auto"/>
              <w:jc w:val="center"/>
              <w:rPr>
                <w:b/>
                <w:bCs/>
                <w:kern w:val="0"/>
                <w:sz w:val="16"/>
                <w:szCs w:val="16"/>
                <w:lang w:eastAsia="en-GB"/>
              </w:rPr>
            </w:pPr>
            <w:r w:rsidRPr="004126E1">
              <w:rPr>
                <w:b/>
                <w:bCs/>
                <w:kern w:val="0"/>
                <w:sz w:val="16"/>
                <w:szCs w:val="16"/>
                <w:lang w:eastAsia="en-GB"/>
              </w:rPr>
              <w:t>Ammonium</w:t>
            </w:r>
          </w:p>
        </w:tc>
        <w:tc>
          <w:tcPr>
            <w:tcW w:w="1077" w:type="dxa"/>
            <w:tcBorders>
              <w:top w:val="single" w:sz="4" w:space="0" w:color="auto"/>
              <w:left w:val="nil"/>
              <w:bottom w:val="single" w:sz="4" w:space="0" w:color="auto"/>
              <w:right w:val="single" w:sz="4" w:space="0" w:color="auto"/>
            </w:tcBorders>
            <w:shd w:val="clear" w:color="auto" w:fill="auto"/>
            <w:vAlign w:val="center"/>
            <w:hideMark/>
          </w:tcPr>
          <w:p w14:paraId="32E4B695" w14:textId="77777777" w:rsidR="004126E1" w:rsidRPr="004126E1" w:rsidRDefault="004126E1" w:rsidP="00F91418">
            <w:pPr>
              <w:spacing w:before="0" w:after="0" w:line="240" w:lineRule="auto"/>
              <w:jc w:val="center"/>
              <w:rPr>
                <w:b/>
                <w:bCs/>
                <w:kern w:val="0"/>
                <w:sz w:val="16"/>
                <w:szCs w:val="16"/>
                <w:lang w:eastAsia="en-GB"/>
              </w:rPr>
            </w:pPr>
            <w:r w:rsidRPr="004126E1">
              <w:rPr>
                <w:b/>
                <w:bCs/>
                <w:kern w:val="0"/>
                <w:sz w:val="16"/>
                <w:szCs w:val="16"/>
                <w:lang w:eastAsia="en-GB"/>
              </w:rPr>
              <w:t>Phosphate</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0B3D4B39" w14:textId="77777777" w:rsidR="004126E1" w:rsidRPr="004126E1" w:rsidRDefault="004126E1" w:rsidP="00F91418">
            <w:pPr>
              <w:spacing w:before="0" w:after="0" w:line="240" w:lineRule="auto"/>
              <w:jc w:val="center"/>
              <w:rPr>
                <w:b/>
                <w:bCs/>
                <w:kern w:val="0"/>
                <w:sz w:val="16"/>
                <w:szCs w:val="16"/>
                <w:lang w:eastAsia="en-GB"/>
              </w:rPr>
            </w:pPr>
            <w:r w:rsidRPr="004126E1">
              <w:rPr>
                <w:b/>
                <w:bCs/>
                <w:kern w:val="0"/>
                <w:sz w:val="16"/>
                <w:szCs w:val="16"/>
                <w:lang w:eastAsia="en-GB"/>
              </w:rPr>
              <w:t>Silica</w:t>
            </w:r>
          </w:p>
        </w:tc>
        <w:tc>
          <w:tcPr>
            <w:tcW w:w="1077" w:type="dxa"/>
            <w:tcBorders>
              <w:top w:val="single" w:sz="4" w:space="0" w:color="auto"/>
              <w:left w:val="nil"/>
              <w:bottom w:val="single" w:sz="4" w:space="0" w:color="auto"/>
              <w:right w:val="single" w:sz="4" w:space="0" w:color="auto"/>
            </w:tcBorders>
            <w:shd w:val="clear" w:color="auto" w:fill="auto"/>
            <w:vAlign w:val="center"/>
            <w:hideMark/>
          </w:tcPr>
          <w:p w14:paraId="497B7C0F" w14:textId="77777777" w:rsidR="004126E1" w:rsidRPr="004126E1" w:rsidRDefault="004126E1" w:rsidP="00F91418">
            <w:pPr>
              <w:spacing w:before="0" w:after="0" w:line="240" w:lineRule="auto"/>
              <w:jc w:val="center"/>
              <w:rPr>
                <w:b/>
                <w:bCs/>
                <w:kern w:val="0"/>
                <w:sz w:val="16"/>
                <w:szCs w:val="16"/>
                <w:lang w:eastAsia="en-GB"/>
              </w:rPr>
            </w:pPr>
            <w:r w:rsidRPr="004126E1">
              <w:rPr>
                <w:b/>
                <w:bCs/>
                <w:kern w:val="0"/>
                <w:sz w:val="16"/>
                <w:szCs w:val="16"/>
                <w:lang w:eastAsia="en-GB"/>
              </w:rPr>
              <w:t>Particulate organic nitrogen</w:t>
            </w:r>
          </w:p>
        </w:tc>
        <w:tc>
          <w:tcPr>
            <w:tcW w:w="1191" w:type="dxa"/>
            <w:tcBorders>
              <w:top w:val="single" w:sz="4" w:space="0" w:color="auto"/>
              <w:left w:val="nil"/>
              <w:bottom w:val="single" w:sz="4" w:space="0" w:color="auto"/>
              <w:right w:val="single" w:sz="4" w:space="0" w:color="auto"/>
            </w:tcBorders>
            <w:shd w:val="clear" w:color="auto" w:fill="auto"/>
            <w:vAlign w:val="center"/>
            <w:hideMark/>
          </w:tcPr>
          <w:p w14:paraId="215327B0" w14:textId="77777777" w:rsidR="004126E1" w:rsidRPr="004126E1" w:rsidRDefault="004126E1" w:rsidP="00F91418">
            <w:pPr>
              <w:spacing w:before="0" w:after="0" w:line="240" w:lineRule="auto"/>
              <w:jc w:val="center"/>
              <w:rPr>
                <w:b/>
                <w:bCs/>
                <w:kern w:val="0"/>
                <w:sz w:val="16"/>
                <w:szCs w:val="16"/>
                <w:lang w:eastAsia="en-GB"/>
              </w:rPr>
            </w:pPr>
            <w:r w:rsidRPr="004126E1">
              <w:rPr>
                <w:b/>
                <w:bCs/>
                <w:kern w:val="0"/>
                <w:sz w:val="16"/>
                <w:szCs w:val="16"/>
                <w:lang w:eastAsia="en-GB"/>
              </w:rPr>
              <w:t>Particulate organic phosphorus</w:t>
            </w:r>
          </w:p>
        </w:tc>
        <w:tc>
          <w:tcPr>
            <w:tcW w:w="1304" w:type="dxa"/>
            <w:tcBorders>
              <w:top w:val="single" w:sz="4" w:space="0" w:color="auto"/>
              <w:left w:val="nil"/>
              <w:bottom w:val="single" w:sz="4" w:space="0" w:color="auto"/>
              <w:right w:val="single" w:sz="4" w:space="0" w:color="auto"/>
            </w:tcBorders>
            <w:shd w:val="clear" w:color="auto" w:fill="auto"/>
            <w:vAlign w:val="center"/>
            <w:hideMark/>
          </w:tcPr>
          <w:p w14:paraId="0E26556B" w14:textId="77777777" w:rsidR="004126E1" w:rsidRPr="004126E1" w:rsidRDefault="004126E1" w:rsidP="00F91418">
            <w:pPr>
              <w:spacing w:before="0" w:after="0" w:line="240" w:lineRule="auto"/>
              <w:jc w:val="center"/>
              <w:rPr>
                <w:b/>
                <w:bCs/>
                <w:kern w:val="0"/>
                <w:sz w:val="16"/>
                <w:szCs w:val="16"/>
                <w:lang w:eastAsia="en-GB"/>
              </w:rPr>
            </w:pPr>
            <w:r w:rsidRPr="004126E1">
              <w:rPr>
                <w:b/>
                <w:bCs/>
                <w:kern w:val="0"/>
                <w:sz w:val="16"/>
                <w:szCs w:val="16"/>
                <w:lang w:eastAsia="en-GB"/>
              </w:rPr>
              <w:t xml:space="preserve">Chlorophyll </w:t>
            </w:r>
            <w:r w:rsidRPr="004126E1">
              <w:rPr>
                <w:b/>
                <w:bCs/>
                <w:i/>
                <w:iCs/>
                <w:kern w:val="0"/>
                <w:sz w:val="16"/>
                <w:szCs w:val="16"/>
                <w:lang w:eastAsia="en-GB"/>
              </w:rPr>
              <w:t>a</w:t>
            </w:r>
          </w:p>
        </w:tc>
      </w:tr>
      <w:tr w:rsidR="004126E1" w:rsidRPr="004126E1" w14:paraId="48FF1647" w14:textId="77777777" w:rsidTr="00F91418">
        <w:trPr>
          <w:cantSplit/>
          <w:trHeight w:val="20"/>
        </w:trPr>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0F76CC8A" w14:textId="77777777" w:rsidR="004126E1" w:rsidRPr="004126E1" w:rsidRDefault="004126E1" w:rsidP="00F91418">
            <w:pPr>
              <w:spacing w:before="0" w:after="0" w:line="240" w:lineRule="auto"/>
              <w:rPr>
                <w:kern w:val="0"/>
                <w:sz w:val="16"/>
                <w:szCs w:val="16"/>
                <w:lang w:eastAsia="en-GB"/>
              </w:rPr>
            </w:pPr>
            <w:r w:rsidRPr="004126E1">
              <w:rPr>
                <w:kern w:val="0"/>
                <w:sz w:val="16"/>
                <w:szCs w:val="16"/>
                <w:lang w:eastAsia="en-GB"/>
              </w:rPr>
              <w:t>Wellington</w:t>
            </w:r>
          </w:p>
        </w:tc>
        <w:tc>
          <w:tcPr>
            <w:tcW w:w="1314" w:type="dxa"/>
            <w:tcBorders>
              <w:top w:val="nil"/>
              <w:left w:val="nil"/>
              <w:bottom w:val="single" w:sz="4" w:space="0" w:color="auto"/>
              <w:right w:val="single" w:sz="4" w:space="0" w:color="auto"/>
            </w:tcBorders>
            <w:shd w:val="clear" w:color="auto" w:fill="auto"/>
            <w:vAlign w:val="center"/>
            <w:hideMark/>
          </w:tcPr>
          <w:p w14:paraId="5B9171EB" w14:textId="77777777" w:rsidR="004126E1" w:rsidRPr="004126E1" w:rsidRDefault="004126E1" w:rsidP="00F91418">
            <w:pPr>
              <w:spacing w:before="0" w:after="0" w:line="240" w:lineRule="auto"/>
              <w:rPr>
                <w:kern w:val="0"/>
                <w:sz w:val="16"/>
                <w:szCs w:val="16"/>
                <w:lang w:eastAsia="en-GB"/>
              </w:rPr>
            </w:pPr>
            <w:r w:rsidRPr="004126E1">
              <w:rPr>
                <w:kern w:val="0"/>
                <w:sz w:val="16"/>
                <w:szCs w:val="16"/>
                <w:lang w:eastAsia="en-GB"/>
              </w:rPr>
              <w:t>With all water</w:t>
            </w:r>
          </w:p>
        </w:tc>
        <w:tc>
          <w:tcPr>
            <w:tcW w:w="1379" w:type="dxa"/>
            <w:tcBorders>
              <w:top w:val="nil"/>
              <w:left w:val="nil"/>
              <w:bottom w:val="single" w:sz="4" w:space="0" w:color="auto"/>
              <w:right w:val="single" w:sz="4" w:space="0" w:color="auto"/>
            </w:tcBorders>
            <w:shd w:val="clear" w:color="auto" w:fill="auto"/>
            <w:noWrap/>
            <w:vAlign w:val="bottom"/>
            <w:hideMark/>
          </w:tcPr>
          <w:p w14:paraId="75CC2F84"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228,675.7243</w:t>
            </w:r>
          </w:p>
        </w:tc>
        <w:tc>
          <w:tcPr>
            <w:tcW w:w="1134" w:type="dxa"/>
            <w:tcBorders>
              <w:top w:val="nil"/>
              <w:left w:val="nil"/>
              <w:bottom w:val="single" w:sz="4" w:space="0" w:color="auto"/>
              <w:right w:val="single" w:sz="4" w:space="0" w:color="auto"/>
            </w:tcBorders>
            <w:shd w:val="clear" w:color="auto" w:fill="auto"/>
            <w:noWrap/>
            <w:vAlign w:val="bottom"/>
            <w:hideMark/>
          </w:tcPr>
          <w:p w14:paraId="3547D16A"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0.5862</w:t>
            </w:r>
          </w:p>
        </w:tc>
        <w:tc>
          <w:tcPr>
            <w:tcW w:w="1077" w:type="dxa"/>
            <w:tcBorders>
              <w:top w:val="nil"/>
              <w:left w:val="nil"/>
              <w:bottom w:val="single" w:sz="4" w:space="0" w:color="auto"/>
              <w:right w:val="single" w:sz="4" w:space="0" w:color="auto"/>
            </w:tcBorders>
            <w:shd w:val="clear" w:color="auto" w:fill="auto"/>
            <w:noWrap/>
            <w:vAlign w:val="bottom"/>
            <w:hideMark/>
          </w:tcPr>
          <w:p w14:paraId="1F39B018"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4.9095</w:t>
            </w:r>
          </w:p>
        </w:tc>
        <w:tc>
          <w:tcPr>
            <w:tcW w:w="1134" w:type="dxa"/>
            <w:tcBorders>
              <w:top w:val="nil"/>
              <w:left w:val="nil"/>
              <w:bottom w:val="single" w:sz="4" w:space="0" w:color="auto"/>
              <w:right w:val="single" w:sz="4" w:space="0" w:color="auto"/>
            </w:tcBorders>
            <w:shd w:val="clear" w:color="auto" w:fill="auto"/>
            <w:noWrap/>
            <w:vAlign w:val="bottom"/>
            <w:hideMark/>
          </w:tcPr>
          <w:p w14:paraId="0325415E"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2,991.4199</w:t>
            </w:r>
          </w:p>
        </w:tc>
        <w:tc>
          <w:tcPr>
            <w:tcW w:w="1077" w:type="dxa"/>
            <w:tcBorders>
              <w:top w:val="nil"/>
              <w:left w:val="nil"/>
              <w:bottom w:val="single" w:sz="4" w:space="0" w:color="auto"/>
              <w:right w:val="single" w:sz="4" w:space="0" w:color="auto"/>
            </w:tcBorders>
            <w:shd w:val="clear" w:color="auto" w:fill="auto"/>
            <w:noWrap/>
            <w:vAlign w:val="bottom"/>
            <w:hideMark/>
          </w:tcPr>
          <w:p w14:paraId="474972EA"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1,203.3013</w:t>
            </w:r>
          </w:p>
        </w:tc>
        <w:tc>
          <w:tcPr>
            <w:tcW w:w="1191" w:type="dxa"/>
            <w:tcBorders>
              <w:top w:val="nil"/>
              <w:left w:val="nil"/>
              <w:bottom w:val="single" w:sz="4" w:space="0" w:color="auto"/>
              <w:right w:val="single" w:sz="4" w:space="0" w:color="auto"/>
            </w:tcBorders>
            <w:shd w:val="clear" w:color="auto" w:fill="auto"/>
            <w:noWrap/>
            <w:vAlign w:val="bottom"/>
            <w:hideMark/>
          </w:tcPr>
          <w:p w14:paraId="67CA4496"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102.1509</w:t>
            </w:r>
          </w:p>
        </w:tc>
        <w:tc>
          <w:tcPr>
            <w:tcW w:w="1304" w:type="dxa"/>
            <w:tcBorders>
              <w:top w:val="nil"/>
              <w:left w:val="nil"/>
              <w:bottom w:val="single" w:sz="4" w:space="0" w:color="auto"/>
              <w:right w:val="single" w:sz="4" w:space="0" w:color="auto"/>
            </w:tcBorders>
            <w:shd w:val="clear" w:color="auto" w:fill="auto"/>
            <w:noWrap/>
            <w:vAlign w:val="bottom"/>
            <w:hideMark/>
          </w:tcPr>
          <w:p w14:paraId="55B62D92"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20.4404</w:t>
            </w:r>
          </w:p>
        </w:tc>
      </w:tr>
      <w:tr w:rsidR="004126E1" w:rsidRPr="004126E1" w14:paraId="40061E5A" w14:textId="77777777" w:rsidTr="00F91418">
        <w:trPr>
          <w:cantSplit/>
          <w:trHeight w:val="20"/>
        </w:trPr>
        <w:tc>
          <w:tcPr>
            <w:tcW w:w="1134" w:type="dxa"/>
            <w:vMerge/>
            <w:tcBorders>
              <w:top w:val="nil"/>
              <w:left w:val="single" w:sz="4" w:space="0" w:color="auto"/>
              <w:bottom w:val="single" w:sz="4" w:space="0" w:color="auto"/>
              <w:right w:val="single" w:sz="4" w:space="0" w:color="auto"/>
            </w:tcBorders>
            <w:vAlign w:val="center"/>
            <w:hideMark/>
          </w:tcPr>
          <w:p w14:paraId="7D066C45" w14:textId="77777777" w:rsidR="004126E1" w:rsidRPr="004126E1" w:rsidRDefault="004126E1" w:rsidP="00F91418">
            <w:pPr>
              <w:spacing w:before="0" w:after="0" w:line="240" w:lineRule="auto"/>
              <w:jc w:val="left"/>
              <w:rPr>
                <w:kern w:val="0"/>
                <w:sz w:val="16"/>
                <w:szCs w:val="16"/>
                <w:lang w:eastAsia="en-GB"/>
              </w:rPr>
            </w:pPr>
          </w:p>
        </w:tc>
        <w:tc>
          <w:tcPr>
            <w:tcW w:w="1314" w:type="dxa"/>
            <w:tcBorders>
              <w:top w:val="nil"/>
              <w:left w:val="nil"/>
              <w:bottom w:val="single" w:sz="4" w:space="0" w:color="auto"/>
              <w:right w:val="single" w:sz="4" w:space="0" w:color="auto"/>
            </w:tcBorders>
            <w:shd w:val="clear" w:color="auto" w:fill="auto"/>
            <w:vAlign w:val="center"/>
            <w:hideMark/>
          </w:tcPr>
          <w:p w14:paraId="7A748208" w14:textId="77777777" w:rsidR="004126E1" w:rsidRPr="004126E1" w:rsidRDefault="004126E1" w:rsidP="00F91418">
            <w:pPr>
              <w:spacing w:before="0" w:after="0" w:line="240" w:lineRule="auto"/>
              <w:rPr>
                <w:kern w:val="0"/>
                <w:sz w:val="16"/>
                <w:szCs w:val="16"/>
                <w:lang w:eastAsia="en-GB"/>
              </w:rPr>
            </w:pPr>
            <w:r w:rsidRPr="004126E1">
              <w:rPr>
                <w:kern w:val="0"/>
                <w:sz w:val="16"/>
                <w:szCs w:val="16"/>
                <w:lang w:eastAsia="en-GB"/>
              </w:rPr>
              <w:t>No CEW</w:t>
            </w:r>
          </w:p>
        </w:tc>
        <w:tc>
          <w:tcPr>
            <w:tcW w:w="1379" w:type="dxa"/>
            <w:tcBorders>
              <w:top w:val="nil"/>
              <w:left w:val="nil"/>
              <w:bottom w:val="single" w:sz="4" w:space="0" w:color="auto"/>
              <w:right w:val="single" w:sz="4" w:space="0" w:color="auto"/>
            </w:tcBorders>
            <w:shd w:val="clear" w:color="auto" w:fill="auto"/>
            <w:noWrap/>
            <w:vAlign w:val="bottom"/>
            <w:hideMark/>
          </w:tcPr>
          <w:p w14:paraId="62AD6D8E"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162,625.3420</w:t>
            </w:r>
          </w:p>
        </w:tc>
        <w:tc>
          <w:tcPr>
            <w:tcW w:w="1134" w:type="dxa"/>
            <w:tcBorders>
              <w:top w:val="nil"/>
              <w:left w:val="nil"/>
              <w:bottom w:val="single" w:sz="4" w:space="0" w:color="auto"/>
              <w:right w:val="single" w:sz="4" w:space="0" w:color="auto"/>
            </w:tcBorders>
            <w:shd w:val="clear" w:color="auto" w:fill="auto"/>
            <w:noWrap/>
            <w:vAlign w:val="bottom"/>
            <w:hideMark/>
          </w:tcPr>
          <w:p w14:paraId="3250DC25"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0.5123</w:t>
            </w:r>
          </w:p>
        </w:tc>
        <w:tc>
          <w:tcPr>
            <w:tcW w:w="1077" w:type="dxa"/>
            <w:tcBorders>
              <w:top w:val="nil"/>
              <w:left w:val="nil"/>
              <w:bottom w:val="single" w:sz="4" w:space="0" w:color="auto"/>
              <w:right w:val="single" w:sz="4" w:space="0" w:color="auto"/>
            </w:tcBorders>
            <w:shd w:val="clear" w:color="auto" w:fill="auto"/>
            <w:noWrap/>
            <w:vAlign w:val="bottom"/>
            <w:hideMark/>
          </w:tcPr>
          <w:p w14:paraId="631A3F12"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3.1982</w:t>
            </w:r>
          </w:p>
        </w:tc>
        <w:tc>
          <w:tcPr>
            <w:tcW w:w="1134" w:type="dxa"/>
            <w:tcBorders>
              <w:top w:val="nil"/>
              <w:left w:val="nil"/>
              <w:bottom w:val="single" w:sz="4" w:space="0" w:color="auto"/>
              <w:right w:val="single" w:sz="4" w:space="0" w:color="auto"/>
            </w:tcBorders>
            <w:shd w:val="clear" w:color="auto" w:fill="auto"/>
            <w:noWrap/>
            <w:vAlign w:val="bottom"/>
            <w:hideMark/>
          </w:tcPr>
          <w:p w14:paraId="00F28842"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2,439.0615</w:t>
            </w:r>
          </w:p>
        </w:tc>
        <w:tc>
          <w:tcPr>
            <w:tcW w:w="1077" w:type="dxa"/>
            <w:tcBorders>
              <w:top w:val="nil"/>
              <w:left w:val="nil"/>
              <w:bottom w:val="single" w:sz="4" w:space="0" w:color="auto"/>
              <w:right w:val="single" w:sz="4" w:space="0" w:color="auto"/>
            </w:tcBorders>
            <w:shd w:val="clear" w:color="auto" w:fill="auto"/>
            <w:noWrap/>
            <w:vAlign w:val="bottom"/>
            <w:hideMark/>
          </w:tcPr>
          <w:p w14:paraId="736202F9"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827.5786</w:t>
            </w:r>
          </w:p>
        </w:tc>
        <w:tc>
          <w:tcPr>
            <w:tcW w:w="1191" w:type="dxa"/>
            <w:tcBorders>
              <w:top w:val="nil"/>
              <w:left w:val="nil"/>
              <w:bottom w:val="single" w:sz="4" w:space="0" w:color="auto"/>
              <w:right w:val="single" w:sz="4" w:space="0" w:color="auto"/>
            </w:tcBorders>
            <w:shd w:val="clear" w:color="auto" w:fill="auto"/>
            <w:noWrap/>
            <w:vAlign w:val="bottom"/>
            <w:hideMark/>
          </w:tcPr>
          <w:p w14:paraId="1218F0BD"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72.4672</w:t>
            </w:r>
          </w:p>
        </w:tc>
        <w:tc>
          <w:tcPr>
            <w:tcW w:w="1304" w:type="dxa"/>
            <w:tcBorders>
              <w:top w:val="nil"/>
              <w:left w:val="nil"/>
              <w:bottom w:val="single" w:sz="4" w:space="0" w:color="auto"/>
              <w:right w:val="single" w:sz="4" w:space="0" w:color="auto"/>
            </w:tcBorders>
            <w:shd w:val="clear" w:color="auto" w:fill="auto"/>
            <w:noWrap/>
            <w:vAlign w:val="bottom"/>
            <w:hideMark/>
          </w:tcPr>
          <w:p w14:paraId="61D83F6D"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12.8486</w:t>
            </w:r>
          </w:p>
        </w:tc>
      </w:tr>
      <w:tr w:rsidR="004126E1" w:rsidRPr="004126E1" w14:paraId="44A64A1F" w14:textId="77777777" w:rsidTr="00F91418">
        <w:trPr>
          <w:cantSplit/>
          <w:trHeight w:val="20"/>
        </w:trPr>
        <w:tc>
          <w:tcPr>
            <w:tcW w:w="1134" w:type="dxa"/>
            <w:vMerge/>
            <w:tcBorders>
              <w:top w:val="nil"/>
              <w:left w:val="single" w:sz="4" w:space="0" w:color="auto"/>
              <w:bottom w:val="single" w:sz="4" w:space="0" w:color="auto"/>
              <w:right w:val="single" w:sz="4" w:space="0" w:color="auto"/>
            </w:tcBorders>
            <w:vAlign w:val="center"/>
            <w:hideMark/>
          </w:tcPr>
          <w:p w14:paraId="45C72FCC" w14:textId="77777777" w:rsidR="004126E1" w:rsidRPr="004126E1" w:rsidRDefault="004126E1" w:rsidP="00F91418">
            <w:pPr>
              <w:spacing w:before="0" w:after="0" w:line="240" w:lineRule="auto"/>
              <w:jc w:val="left"/>
              <w:rPr>
                <w:kern w:val="0"/>
                <w:sz w:val="16"/>
                <w:szCs w:val="16"/>
                <w:lang w:eastAsia="en-GB"/>
              </w:rPr>
            </w:pPr>
          </w:p>
        </w:tc>
        <w:tc>
          <w:tcPr>
            <w:tcW w:w="1314" w:type="dxa"/>
            <w:tcBorders>
              <w:top w:val="nil"/>
              <w:left w:val="nil"/>
              <w:bottom w:val="single" w:sz="4" w:space="0" w:color="auto"/>
              <w:right w:val="single" w:sz="4" w:space="0" w:color="auto"/>
            </w:tcBorders>
            <w:shd w:val="clear" w:color="auto" w:fill="auto"/>
            <w:vAlign w:val="center"/>
            <w:hideMark/>
          </w:tcPr>
          <w:p w14:paraId="05817B6E" w14:textId="77777777" w:rsidR="004126E1" w:rsidRPr="004126E1" w:rsidRDefault="004126E1" w:rsidP="00F91418">
            <w:pPr>
              <w:spacing w:before="0" w:after="0" w:line="240" w:lineRule="auto"/>
              <w:rPr>
                <w:kern w:val="0"/>
                <w:sz w:val="16"/>
                <w:szCs w:val="16"/>
                <w:lang w:eastAsia="en-GB"/>
              </w:rPr>
            </w:pPr>
            <w:r w:rsidRPr="004126E1">
              <w:rPr>
                <w:kern w:val="0"/>
                <w:sz w:val="16"/>
                <w:szCs w:val="16"/>
                <w:lang w:eastAsia="en-GB"/>
              </w:rPr>
              <w:t>No eWater</w:t>
            </w:r>
          </w:p>
        </w:tc>
        <w:tc>
          <w:tcPr>
            <w:tcW w:w="1379" w:type="dxa"/>
            <w:tcBorders>
              <w:top w:val="nil"/>
              <w:left w:val="nil"/>
              <w:bottom w:val="single" w:sz="4" w:space="0" w:color="auto"/>
              <w:right w:val="single" w:sz="4" w:space="0" w:color="auto"/>
            </w:tcBorders>
            <w:shd w:val="clear" w:color="auto" w:fill="auto"/>
            <w:noWrap/>
            <w:vAlign w:val="bottom"/>
            <w:hideMark/>
          </w:tcPr>
          <w:p w14:paraId="5368E807"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132,926.7341</w:t>
            </w:r>
          </w:p>
        </w:tc>
        <w:tc>
          <w:tcPr>
            <w:tcW w:w="1134" w:type="dxa"/>
            <w:tcBorders>
              <w:top w:val="nil"/>
              <w:left w:val="nil"/>
              <w:bottom w:val="single" w:sz="4" w:space="0" w:color="auto"/>
              <w:right w:val="single" w:sz="4" w:space="0" w:color="auto"/>
            </w:tcBorders>
            <w:shd w:val="clear" w:color="auto" w:fill="auto"/>
            <w:noWrap/>
            <w:vAlign w:val="bottom"/>
            <w:hideMark/>
          </w:tcPr>
          <w:p w14:paraId="7A9A2FCD"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0.3873</w:t>
            </w:r>
          </w:p>
        </w:tc>
        <w:tc>
          <w:tcPr>
            <w:tcW w:w="1077" w:type="dxa"/>
            <w:tcBorders>
              <w:top w:val="nil"/>
              <w:left w:val="nil"/>
              <w:bottom w:val="single" w:sz="4" w:space="0" w:color="auto"/>
              <w:right w:val="single" w:sz="4" w:space="0" w:color="auto"/>
            </w:tcBorders>
            <w:shd w:val="clear" w:color="auto" w:fill="auto"/>
            <w:noWrap/>
            <w:vAlign w:val="bottom"/>
            <w:hideMark/>
          </w:tcPr>
          <w:p w14:paraId="0828D4D2"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2.6802</w:t>
            </w:r>
          </w:p>
        </w:tc>
        <w:tc>
          <w:tcPr>
            <w:tcW w:w="1134" w:type="dxa"/>
            <w:tcBorders>
              <w:top w:val="nil"/>
              <w:left w:val="nil"/>
              <w:bottom w:val="single" w:sz="4" w:space="0" w:color="auto"/>
              <w:right w:val="single" w:sz="4" w:space="0" w:color="auto"/>
            </w:tcBorders>
            <w:shd w:val="clear" w:color="auto" w:fill="auto"/>
            <w:noWrap/>
            <w:vAlign w:val="bottom"/>
            <w:hideMark/>
          </w:tcPr>
          <w:p w14:paraId="21792DD2"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2,180.1822</w:t>
            </w:r>
          </w:p>
        </w:tc>
        <w:tc>
          <w:tcPr>
            <w:tcW w:w="1077" w:type="dxa"/>
            <w:tcBorders>
              <w:top w:val="nil"/>
              <w:left w:val="nil"/>
              <w:bottom w:val="single" w:sz="4" w:space="0" w:color="auto"/>
              <w:right w:val="single" w:sz="4" w:space="0" w:color="auto"/>
            </w:tcBorders>
            <w:shd w:val="clear" w:color="auto" w:fill="auto"/>
            <w:noWrap/>
            <w:vAlign w:val="bottom"/>
            <w:hideMark/>
          </w:tcPr>
          <w:p w14:paraId="40DF873D"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689.7025</w:t>
            </w:r>
          </w:p>
        </w:tc>
        <w:tc>
          <w:tcPr>
            <w:tcW w:w="1191" w:type="dxa"/>
            <w:tcBorders>
              <w:top w:val="nil"/>
              <w:left w:val="nil"/>
              <w:bottom w:val="single" w:sz="4" w:space="0" w:color="auto"/>
              <w:right w:val="single" w:sz="4" w:space="0" w:color="auto"/>
            </w:tcBorders>
            <w:shd w:val="clear" w:color="auto" w:fill="auto"/>
            <w:noWrap/>
            <w:vAlign w:val="bottom"/>
            <w:hideMark/>
          </w:tcPr>
          <w:p w14:paraId="5A54009B"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60.8309</w:t>
            </w:r>
          </w:p>
        </w:tc>
        <w:tc>
          <w:tcPr>
            <w:tcW w:w="1304" w:type="dxa"/>
            <w:tcBorders>
              <w:top w:val="nil"/>
              <w:left w:val="nil"/>
              <w:bottom w:val="single" w:sz="4" w:space="0" w:color="auto"/>
              <w:right w:val="single" w:sz="4" w:space="0" w:color="auto"/>
            </w:tcBorders>
            <w:shd w:val="clear" w:color="auto" w:fill="auto"/>
            <w:noWrap/>
            <w:vAlign w:val="bottom"/>
            <w:hideMark/>
          </w:tcPr>
          <w:p w14:paraId="63A82528"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10.1043</w:t>
            </w:r>
          </w:p>
        </w:tc>
      </w:tr>
      <w:tr w:rsidR="004126E1" w:rsidRPr="004126E1" w14:paraId="5DE609DC" w14:textId="77777777" w:rsidTr="00F91418">
        <w:trPr>
          <w:cantSplit/>
          <w:trHeight w:val="20"/>
        </w:trPr>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3A7651E4" w14:textId="77777777" w:rsidR="004126E1" w:rsidRPr="004126E1" w:rsidRDefault="004126E1" w:rsidP="00F91418">
            <w:pPr>
              <w:spacing w:before="0" w:after="0" w:line="240" w:lineRule="auto"/>
              <w:rPr>
                <w:kern w:val="0"/>
                <w:sz w:val="16"/>
                <w:szCs w:val="16"/>
                <w:lang w:eastAsia="en-GB"/>
              </w:rPr>
            </w:pPr>
            <w:r w:rsidRPr="004126E1">
              <w:rPr>
                <w:kern w:val="0"/>
                <w:sz w:val="16"/>
                <w:szCs w:val="16"/>
                <w:lang w:eastAsia="en-GB"/>
              </w:rPr>
              <w:t>Barrage</w:t>
            </w:r>
          </w:p>
        </w:tc>
        <w:tc>
          <w:tcPr>
            <w:tcW w:w="1314" w:type="dxa"/>
            <w:tcBorders>
              <w:top w:val="nil"/>
              <w:left w:val="nil"/>
              <w:bottom w:val="single" w:sz="4" w:space="0" w:color="auto"/>
              <w:right w:val="single" w:sz="4" w:space="0" w:color="auto"/>
            </w:tcBorders>
            <w:shd w:val="clear" w:color="auto" w:fill="auto"/>
            <w:vAlign w:val="center"/>
            <w:hideMark/>
          </w:tcPr>
          <w:p w14:paraId="68306E5E" w14:textId="77777777" w:rsidR="004126E1" w:rsidRPr="004126E1" w:rsidRDefault="004126E1" w:rsidP="00F91418">
            <w:pPr>
              <w:spacing w:before="0" w:after="0" w:line="240" w:lineRule="auto"/>
              <w:rPr>
                <w:kern w:val="0"/>
                <w:sz w:val="16"/>
                <w:szCs w:val="16"/>
                <w:lang w:eastAsia="en-GB"/>
              </w:rPr>
            </w:pPr>
            <w:r w:rsidRPr="004126E1">
              <w:rPr>
                <w:kern w:val="0"/>
                <w:sz w:val="16"/>
                <w:szCs w:val="16"/>
                <w:lang w:eastAsia="en-GB"/>
              </w:rPr>
              <w:t>With all water</w:t>
            </w:r>
          </w:p>
        </w:tc>
        <w:tc>
          <w:tcPr>
            <w:tcW w:w="1379" w:type="dxa"/>
            <w:tcBorders>
              <w:top w:val="nil"/>
              <w:left w:val="nil"/>
              <w:bottom w:val="single" w:sz="4" w:space="0" w:color="auto"/>
              <w:right w:val="single" w:sz="4" w:space="0" w:color="auto"/>
            </w:tcBorders>
            <w:shd w:val="clear" w:color="auto" w:fill="auto"/>
            <w:noWrap/>
            <w:vAlign w:val="bottom"/>
            <w:hideMark/>
          </w:tcPr>
          <w:p w14:paraId="2507047C"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228,293.1906</w:t>
            </w:r>
          </w:p>
        </w:tc>
        <w:tc>
          <w:tcPr>
            <w:tcW w:w="1134" w:type="dxa"/>
            <w:tcBorders>
              <w:top w:val="nil"/>
              <w:left w:val="nil"/>
              <w:bottom w:val="single" w:sz="4" w:space="0" w:color="auto"/>
              <w:right w:val="single" w:sz="4" w:space="0" w:color="auto"/>
            </w:tcBorders>
            <w:shd w:val="clear" w:color="auto" w:fill="auto"/>
            <w:noWrap/>
            <w:vAlign w:val="bottom"/>
            <w:hideMark/>
          </w:tcPr>
          <w:p w14:paraId="1943D7F3"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12.0159</w:t>
            </w:r>
          </w:p>
        </w:tc>
        <w:tc>
          <w:tcPr>
            <w:tcW w:w="1077" w:type="dxa"/>
            <w:tcBorders>
              <w:top w:val="nil"/>
              <w:left w:val="nil"/>
              <w:bottom w:val="single" w:sz="4" w:space="0" w:color="auto"/>
              <w:right w:val="single" w:sz="4" w:space="0" w:color="auto"/>
            </w:tcBorders>
            <w:shd w:val="clear" w:color="auto" w:fill="auto"/>
            <w:noWrap/>
            <w:vAlign w:val="bottom"/>
            <w:hideMark/>
          </w:tcPr>
          <w:p w14:paraId="5AC04304"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0.3447</w:t>
            </w:r>
          </w:p>
        </w:tc>
        <w:tc>
          <w:tcPr>
            <w:tcW w:w="1134" w:type="dxa"/>
            <w:tcBorders>
              <w:top w:val="nil"/>
              <w:left w:val="nil"/>
              <w:bottom w:val="single" w:sz="4" w:space="0" w:color="auto"/>
              <w:right w:val="single" w:sz="4" w:space="0" w:color="auto"/>
            </w:tcBorders>
            <w:shd w:val="clear" w:color="auto" w:fill="auto"/>
            <w:noWrap/>
            <w:vAlign w:val="bottom"/>
            <w:hideMark/>
          </w:tcPr>
          <w:p w14:paraId="1CD7E412"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10,582.6127</w:t>
            </w:r>
          </w:p>
        </w:tc>
        <w:tc>
          <w:tcPr>
            <w:tcW w:w="1077" w:type="dxa"/>
            <w:tcBorders>
              <w:top w:val="nil"/>
              <w:left w:val="nil"/>
              <w:bottom w:val="single" w:sz="4" w:space="0" w:color="auto"/>
              <w:right w:val="single" w:sz="4" w:space="0" w:color="auto"/>
            </w:tcBorders>
            <w:shd w:val="clear" w:color="auto" w:fill="auto"/>
            <w:noWrap/>
            <w:vAlign w:val="bottom"/>
            <w:hideMark/>
          </w:tcPr>
          <w:p w14:paraId="2155446F"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1,291.3049</w:t>
            </w:r>
          </w:p>
        </w:tc>
        <w:tc>
          <w:tcPr>
            <w:tcW w:w="1191" w:type="dxa"/>
            <w:tcBorders>
              <w:top w:val="nil"/>
              <w:left w:val="nil"/>
              <w:bottom w:val="single" w:sz="4" w:space="0" w:color="auto"/>
              <w:right w:val="single" w:sz="4" w:space="0" w:color="auto"/>
            </w:tcBorders>
            <w:shd w:val="clear" w:color="auto" w:fill="auto"/>
            <w:noWrap/>
            <w:vAlign w:val="bottom"/>
            <w:hideMark/>
          </w:tcPr>
          <w:p w14:paraId="5F2F0B26"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128.1479</w:t>
            </w:r>
          </w:p>
        </w:tc>
        <w:tc>
          <w:tcPr>
            <w:tcW w:w="1304" w:type="dxa"/>
            <w:tcBorders>
              <w:top w:val="nil"/>
              <w:left w:val="nil"/>
              <w:bottom w:val="single" w:sz="4" w:space="0" w:color="auto"/>
              <w:right w:val="single" w:sz="4" w:space="0" w:color="auto"/>
            </w:tcBorders>
            <w:shd w:val="clear" w:color="auto" w:fill="auto"/>
            <w:noWrap/>
            <w:vAlign w:val="bottom"/>
            <w:hideMark/>
          </w:tcPr>
          <w:p w14:paraId="2ACB8CD1"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5.8175</w:t>
            </w:r>
          </w:p>
        </w:tc>
      </w:tr>
      <w:tr w:rsidR="004126E1" w:rsidRPr="004126E1" w14:paraId="3B594266" w14:textId="77777777" w:rsidTr="00F91418">
        <w:trPr>
          <w:cantSplit/>
          <w:trHeight w:val="20"/>
        </w:trPr>
        <w:tc>
          <w:tcPr>
            <w:tcW w:w="1134" w:type="dxa"/>
            <w:vMerge/>
            <w:tcBorders>
              <w:top w:val="nil"/>
              <w:left w:val="single" w:sz="4" w:space="0" w:color="auto"/>
              <w:bottom w:val="single" w:sz="4" w:space="0" w:color="auto"/>
              <w:right w:val="single" w:sz="4" w:space="0" w:color="auto"/>
            </w:tcBorders>
            <w:vAlign w:val="center"/>
            <w:hideMark/>
          </w:tcPr>
          <w:p w14:paraId="5D153841" w14:textId="77777777" w:rsidR="004126E1" w:rsidRPr="004126E1" w:rsidRDefault="004126E1" w:rsidP="00F91418">
            <w:pPr>
              <w:spacing w:before="0" w:after="0" w:line="240" w:lineRule="auto"/>
              <w:jc w:val="left"/>
              <w:rPr>
                <w:kern w:val="0"/>
                <w:sz w:val="16"/>
                <w:szCs w:val="16"/>
                <w:lang w:eastAsia="en-GB"/>
              </w:rPr>
            </w:pPr>
          </w:p>
        </w:tc>
        <w:tc>
          <w:tcPr>
            <w:tcW w:w="1314" w:type="dxa"/>
            <w:tcBorders>
              <w:top w:val="nil"/>
              <w:left w:val="nil"/>
              <w:bottom w:val="single" w:sz="4" w:space="0" w:color="auto"/>
              <w:right w:val="single" w:sz="4" w:space="0" w:color="auto"/>
            </w:tcBorders>
            <w:shd w:val="clear" w:color="auto" w:fill="auto"/>
            <w:vAlign w:val="center"/>
            <w:hideMark/>
          </w:tcPr>
          <w:p w14:paraId="121BEEB5" w14:textId="77777777" w:rsidR="004126E1" w:rsidRPr="004126E1" w:rsidRDefault="004126E1" w:rsidP="00F91418">
            <w:pPr>
              <w:spacing w:before="0" w:after="0" w:line="240" w:lineRule="auto"/>
              <w:rPr>
                <w:kern w:val="0"/>
                <w:sz w:val="16"/>
                <w:szCs w:val="16"/>
                <w:lang w:eastAsia="en-GB"/>
              </w:rPr>
            </w:pPr>
            <w:r w:rsidRPr="004126E1">
              <w:rPr>
                <w:kern w:val="0"/>
                <w:sz w:val="16"/>
                <w:szCs w:val="16"/>
                <w:lang w:eastAsia="en-GB"/>
              </w:rPr>
              <w:t>No CEW</w:t>
            </w:r>
          </w:p>
        </w:tc>
        <w:tc>
          <w:tcPr>
            <w:tcW w:w="1379" w:type="dxa"/>
            <w:tcBorders>
              <w:top w:val="nil"/>
              <w:left w:val="nil"/>
              <w:bottom w:val="single" w:sz="4" w:space="0" w:color="auto"/>
              <w:right w:val="single" w:sz="4" w:space="0" w:color="auto"/>
            </w:tcBorders>
            <w:shd w:val="clear" w:color="auto" w:fill="auto"/>
            <w:noWrap/>
            <w:vAlign w:val="bottom"/>
            <w:hideMark/>
          </w:tcPr>
          <w:p w14:paraId="54A1481B"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67,396.4806</w:t>
            </w:r>
          </w:p>
        </w:tc>
        <w:tc>
          <w:tcPr>
            <w:tcW w:w="1134" w:type="dxa"/>
            <w:tcBorders>
              <w:top w:val="nil"/>
              <w:left w:val="nil"/>
              <w:bottom w:val="single" w:sz="4" w:space="0" w:color="auto"/>
              <w:right w:val="single" w:sz="4" w:space="0" w:color="auto"/>
            </w:tcBorders>
            <w:shd w:val="clear" w:color="auto" w:fill="auto"/>
            <w:noWrap/>
            <w:vAlign w:val="bottom"/>
            <w:hideMark/>
          </w:tcPr>
          <w:p w14:paraId="4A58100C"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1.9834</w:t>
            </w:r>
          </w:p>
        </w:tc>
        <w:tc>
          <w:tcPr>
            <w:tcW w:w="1077" w:type="dxa"/>
            <w:tcBorders>
              <w:top w:val="nil"/>
              <w:left w:val="nil"/>
              <w:bottom w:val="single" w:sz="4" w:space="0" w:color="auto"/>
              <w:right w:val="single" w:sz="4" w:space="0" w:color="auto"/>
            </w:tcBorders>
            <w:shd w:val="clear" w:color="auto" w:fill="auto"/>
            <w:noWrap/>
            <w:vAlign w:val="bottom"/>
            <w:hideMark/>
          </w:tcPr>
          <w:p w14:paraId="2F6C66D7"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0.1134</w:t>
            </w:r>
          </w:p>
        </w:tc>
        <w:tc>
          <w:tcPr>
            <w:tcW w:w="1134" w:type="dxa"/>
            <w:tcBorders>
              <w:top w:val="nil"/>
              <w:left w:val="nil"/>
              <w:bottom w:val="single" w:sz="4" w:space="0" w:color="auto"/>
              <w:right w:val="single" w:sz="4" w:space="0" w:color="auto"/>
            </w:tcBorders>
            <w:shd w:val="clear" w:color="auto" w:fill="auto"/>
            <w:noWrap/>
            <w:vAlign w:val="bottom"/>
            <w:hideMark/>
          </w:tcPr>
          <w:p w14:paraId="6CB20EB5"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3,819.1542</w:t>
            </w:r>
          </w:p>
        </w:tc>
        <w:tc>
          <w:tcPr>
            <w:tcW w:w="1077" w:type="dxa"/>
            <w:tcBorders>
              <w:top w:val="nil"/>
              <w:left w:val="nil"/>
              <w:bottom w:val="single" w:sz="4" w:space="0" w:color="auto"/>
              <w:right w:val="single" w:sz="4" w:space="0" w:color="auto"/>
            </w:tcBorders>
            <w:shd w:val="clear" w:color="auto" w:fill="auto"/>
            <w:noWrap/>
            <w:vAlign w:val="bottom"/>
            <w:hideMark/>
          </w:tcPr>
          <w:p w14:paraId="05EB3656"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419.1614</w:t>
            </w:r>
          </w:p>
        </w:tc>
        <w:tc>
          <w:tcPr>
            <w:tcW w:w="1191" w:type="dxa"/>
            <w:tcBorders>
              <w:top w:val="nil"/>
              <w:left w:val="nil"/>
              <w:bottom w:val="single" w:sz="4" w:space="0" w:color="auto"/>
              <w:right w:val="single" w:sz="4" w:space="0" w:color="auto"/>
            </w:tcBorders>
            <w:shd w:val="clear" w:color="auto" w:fill="auto"/>
            <w:noWrap/>
            <w:vAlign w:val="bottom"/>
            <w:hideMark/>
          </w:tcPr>
          <w:p w14:paraId="2B902908"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42.6696</w:t>
            </w:r>
          </w:p>
        </w:tc>
        <w:tc>
          <w:tcPr>
            <w:tcW w:w="1304" w:type="dxa"/>
            <w:tcBorders>
              <w:top w:val="nil"/>
              <w:left w:val="nil"/>
              <w:bottom w:val="single" w:sz="4" w:space="0" w:color="auto"/>
              <w:right w:val="single" w:sz="4" w:space="0" w:color="auto"/>
            </w:tcBorders>
            <w:shd w:val="clear" w:color="auto" w:fill="auto"/>
            <w:noWrap/>
            <w:vAlign w:val="bottom"/>
            <w:hideMark/>
          </w:tcPr>
          <w:p w14:paraId="5482DCB1"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1.6155</w:t>
            </w:r>
          </w:p>
        </w:tc>
      </w:tr>
      <w:tr w:rsidR="004126E1" w:rsidRPr="004126E1" w14:paraId="00D95EAE" w14:textId="77777777" w:rsidTr="00F91418">
        <w:trPr>
          <w:cantSplit/>
          <w:trHeight w:val="20"/>
        </w:trPr>
        <w:tc>
          <w:tcPr>
            <w:tcW w:w="1134" w:type="dxa"/>
            <w:vMerge/>
            <w:tcBorders>
              <w:top w:val="nil"/>
              <w:left w:val="single" w:sz="4" w:space="0" w:color="auto"/>
              <w:bottom w:val="single" w:sz="4" w:space="0" w:color="auto"/>
              <w:right w:val="single" w:sz="4" w:space="0" w:color="auto"/>
            </w:tcBorders>
            <w:vAlign w:val="center"/>
            <w:hideMark/>
          </w:tcPr>
          <w:p w14:paraId="6A55238F" w14:textId="77777777" w:rsidR="004126E1" w:rsidRPr="004126E1" w:rsidRDefault="004126E1" w:rsidP="00F91418">
            <w:pPr>
              <w:spacing w:before="0" w:after="0" w:line="240" w:lineRule="auto"/>
              <w:jc w:val="left"/>
              <w:rPr>
                <w:kern w:val="0"/>
                <w:sz w:val="16"/>
                <w:szCs w:val="16"/>
                <w:lang w:eastAsia="en-GB"/>
              </w:rPr>
            </w:pPr>
          </w:p>
        </w:tc>
        <w:tc>
          <w:tcPr>
            <w:tcW w:w="1314" w:type="dxa"/>
            <w:tcBorders>
              <w:top w:val="nil"/>
              <w:left w:val="nil"/>
              <w:bottom w:val="single" w:sz="4" w:space="0" w:color="auto"/>
              <w:right w:val="single" w:sz="4" w:space="0" w:color="auto"/>
            </w:tcBorders>
            <w:shd w:val="clear" w:color="auto" w:fill="auto"/>
            <w:vAlign w:val="center"/>
            <w:hideMark/>
          </w:tcPr>
          <w:p w14:paraId="5F42235A" w14:textId="77777777" w:rsidR="004126E1" w:rsidRPr="004126E1" w:rsidRDefault="004126E1" w:rsidP="00F91418">
            <w:pPr>
              <w:spacing w:before="0" w:after="0" w:line="240" w:lineRule="auto"/>
              <w:rPr>
                <w:kern w:val="0"/>
                <w:sz w:val="16"/>
                <w:szCs w:val="16"/>
                <w:lang w:eastAsia="en-GB"/>
              </w:rPr>
            </w:pPr>
            <w:r w:rsidRPr="004126E1">
              <w:rPr>
                <w:kern w:val="0"/>
                <w:sz w:val="16"/>
                <w:szCs w:val="16"/>
                <w:lang w:eastAsia="en-GB"/>
              </w:rPr>
              <w:t>No eWater</w:t>
            </w:r>
          </w:p>
        </w:tc>
        <w:tc>
          <w:tcPr>
            <w:tcW w:w="1379" w:type="dxa"/>
            <w:tcBorders>
              <w:top w:val="nil"/>
              <w:left w:val="nil"/>
              <w:bottom w:val="single" w:sz="4" w:space="0" w:color="auto"/>
              <w:right w:val="single" w:sz="4" w:space="0" w:color="auto"/>
            </w:tcBorders>
            <w:shd w:val="clear" w:color="auto" w:fill="auto"/>
            <w:noWrap/>
            <w:vAlign w:val="bottom"/>
            <w:hideMark/>
          </w:tcPr>
          <w:p w14:paraId="07531DF3"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0</w:t>
            </w:r>
          </w:p>
        </w:tc>
        <w:tc>
          <w:tcPr>
            <w:tcW w:w="1134" w:type="dxa"/>
            <w:tcBorders>
              <w:top w:val="nil"/>
              <w:left w:val="nil"/>
              <w:bottom w:val="single" w:sz="4" w:space="0" w:color="auto"/>
              <w:right w:val="single" w:sz="4" w:space="0" w:color="auto"/>
            </w:tcBorders>
            <w:shd w:val="clear" w:color="auto" w:fill="auto"/>
            <w:noWrap/>
            <w:vAlign w:val="bottom"/>
            <w:hideMark/>
          </w:tcPr>
          <w:p w14:paraId="1AB0961F"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0</w:t>
            </w:r>
          </w:p>
        </w:tc>
        <w:tc>
          <w:tcPr>
            <w:tcW w:w="1077" w:type="dxa"/>
            <w:tcBorders>
              <w:top w:val="nil"/>
              <w:left w:val="nil"/>
              <w:bottom w:val="single" w:sz="4" w:space="0" w:color="auto"/>
              <w:right w:val="single" w:sz="4" w:space="0" w:color="auto"/>
            </w:tcBorders>
            <w:shd w:val="clear" w:color="auto" w:fill="auto"/>
            <w:noWrap/>
            <w:vAlign w:val="bottom"/>
            <w:hideMark/>
          </w:tcPr>
          <w:p w14:paraId="037BE880"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0</w:t>
            </w:r>
          </w:p>
        </w:tc>
        <w:tc>
          <w:tcPr>
            <w:tcW w:w="1134" w:type="dxa"/>
            <w:tcBorders>
              <w:top w:val="nil"/>
              <w:left w:val="nil"/>
              <w:bottom w:val="single" w:sz="4" w:space="0" w:color="auto"/>
              <w:right w:val="single" w:sz="4" w:space="0" w:color="auto"/>
            </w:tcBorders>
            <w:shd w:val="clear" w:color="auto" w:fill="auto"/>
            <w:noWrap/>
            <w:vAlign w:val="bottom"/>
            <w:hideMark/>
          </w:tcPr>
          <w:p w14:paraId="439323AF"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0</w:t>
            </w:r>
          </w:p>
        </w:tc>
        <w:tc>
          <w:tcPr>
            <w:tcW w:w="1077" w:type="dxa"/>
            <w:tcBorders>
              <w:top w:val="nil"/>
              <w:left w:val="nil"/>
              <w:bottom w:val="single" w:sz="4" w:space="0" w:color="auto"/>
              <w:right w:val="single" w:sz="4" w:space="0" w:color="auto"/>
            </w:tcBorders>
            <w:shd w:val="clear" w:color="auto" w:fill="auto"/>
            <w:noWrap/>
            <w:vAlign w:val="bottom"/>
            <w:hideMark/>
          </w:tcPr>
          <w:p w14:paraId="7ECCB85A"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0</w:t>
            </w:r>
          </w:p>
        </w:tc>
        <w:tc>
          <w:tcPr>
            <w:tcW w:w="1191" w:type="dxa"/>
            <w:tcBorders>
              <w:top w:val="nil"/>
              <w:left w:val="nil"/>
              <w:bottom w:val="single" w:sz="4" w:space="0" w:color="auto"/>
              <w:right w:val="single" w:sz="4" w:space="0" w:color="auto"/>
            </w:tcBorders>
            <w:shd w:val="clear" w:color="auto" w:fill="auto"/>
            <w:noWrap/>
            <w:vAlign w:val="bottom"/>
            <w:hideMark/>
          </w:tcPr>
          <w:p w14:paraId="0EC9555A"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0</w:t>
            </w:r>
          </w:p>
        </w:tc>
        <w:tc>
          <w:tcPr>
            <w:tcW w:w="1304" w:type="dxa"/>
            <w:tcBorders>
              <w:top w:val="nil"/>
              <w:left w:val="nil"/>
              <w:bottom w:val="single" w:sz="4" w:space="0" w:color="auto"/>
              <w:right w:val="single" w:sz="4" w:space="0" w:color="auto"/>
            </w:tcBorders>
            <w:shd w:val="clear" w:color="auto" w:fill="auto"/>
            <w:noWrap/>
            <w:vAlign w:val="bottom"/>
            <w:hideMark/>
          </w:tcPr>
          <w:p w14:paraId="5CDC0C86"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0</w:t>
            </w:r>
          </w:p>
        </w:tc>
      </w:tr>
      <w:tr w:rsidR="004126E1" w:rsidRPr="004126E1" w14:paraId="74F0F0F7" w14:textId="77777777" w:rsidTr="00F91418">
        <w:trPr>
          <w:cantSplit/>
          <w:trHeight w:val="20"/>
        </w:trPr>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2E11DF33" w14:textId="77777777" w:rsidR="004126E1" w:rsidRPr="004126E1" w:rsidRDefault="004126E1" w:rsidP="00F91418">
            <w:pPr>
              <w:spacing w:before="0" w:after="0" w:line="240" w:lineRule="auto"/>
              <w:rPr>
                <w:kern w:val="0"/>
                <w:sz w:val="16"/>
                <w:szCs w:val="16"/>
                <w:lang w:eastAsia="en-GB"/>
              </w:rPr>
            </w:pPr>
            <w:r w:rsidRPr="004126E1">
              <w:rPr>
                <w:kern w:val="0"/>
                <w:sz w:val="16"/>
                <w:szCs w:val="16"/>
                <w:lang w:eastAsia="en-GB"/>
              </w:rPr>
              <w:t>Murray Mouth</w:t>
            </w:r>
          </w:p>
        </w:tc>
        <w:tc>
          <w:tcPr>
            <w:tcW w:w="1314" w:type="dxa"/>
            <w:tcBorders>
              <w:top w:val="nil"/>
              <w:left w:val="nil"/>
              <w:bottom w:val="single" w:sz="4" w:space="0" w:color="auto"/>
              <w:right w:val="single" w:sz="4" w:space="0" w:color="auto"/>
            </w:tcBorders>
            <w:shd w:val="clear" w:color="auto" w:fill="auto"/>
            <w:vAlign w:val="center"/>
            <w:hideMark/>
          </w:tcPr>
          <w:p w14:paraId="7EAC84E3" w14:textId="77777777" w:rsidR="004126E1" w:rsidRPr="004126E1" w:rsidRDefault="004126E1" w:rsidP="00F91418">
            <w:pPr>
              <w:spacing w:before="0" w:after="0" w:line="240" w:lineRule="auto"/>
              <w:rPr>
                <w:kern w:val="0"/>
                <w:sz w:val="16"/>
                <w:szCs w:val="16"/>
                <w:lang w:eastAsia="en-GB"/>
              </w:rPr>
            </w:pPr>
            <w:r w:rsidRPr="004126E1">
              <w:rPr>
                <w:kern w:val="0"/>
                <w:sz w:val="16"/>
                <w:szCs w:val="16"/>
                <w:lang w:eastAsia="en-GB"/>
              </w:rPr>
              <w:t>With all water</w:t>
            </w:r>
          </w:p>
        </w:tc>
        <w:tc>
          <w:tcPr>
            <w:tcW w:w="1379" w:type="dxa"/>
            <w:tcBorders>
              <w:top w:val="nil"/>
              <w:left w:val="nil"/>
              <w:bottom w:val="single" w:sz="4" w:space="0" w:color="auto"/>
              <w:right w:val="single" w:sz="4" w:space="0" w:color="auto"/>
            </w:tcBorders>
            <w:shd w:val="clear" w:color="auto" w:fill="auto"/>
            <w:noWrap/>
            <w:vAlign w:val="bottom"/>
            <w:hideMark/>
          </w:tcPr>
          <w:p w14:paraId="3B72EA3E"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-2,680,573.8890</w:t>
            </w:r>
          </w:p>
        </w:tc>
        <w:tc>
          <w:tcPr>
            <w:tcW w:w="1134" w:type="dxa"/>
            <w:tcBorders>
              <w:top w:val="nil"/>
              <w:left w:val="nil"/>
              <w:bottom w:val="single" w:sz="4" w:space="0" w:color="auto"/>
              <w:right w:val="single" w:sz="4" w:space="0" w:color="auto"/>
            </w:tcBorders>
            <w:shd w:val="clear" w:color="auto" w:fill="auto"/>
            <w:noWrap/>
            <w:vAlign w:val="bottom"/>
            <w:hideMark/>
          </w:tcPr>
          <w:p w14:paraId="429132CD"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-7.5052</w:t>
            </w:r>
          </w:p>
        </w:tc>
        <w:tc>
          <w:tcPr>
            <w:tcW w:w="1077" w:type="dxa"/>
            <w:tcBorders>
              <w:top w:val="nil"/>
              <w:left w:val="nil"/>
              <w:bottom w:val="single" w:sz="4" w:space="0" w:color="auto"/>
              <w:right w:val="single" w:sz="4" w:space="0" w:color="auto"/>
            </w:tcBorders>
            <w:shd w:val="clear" w:color="auto" w:fill="auto"/>
            <w:noWrap/>
            <w:vAlign w:val="bottom"/>
            <w:hideMark/>
          </w:tcPr>
          <w:p w14:paraId="5756B9FD"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-2.1753</w:t>
            </w:r>
          </w:p>
        </w:tc>
        <w:tc>
          <w:tcPr>
            <w:tcW w:w="1134" w:type="dxa"/>
            <w:tcBorders>
              <w:top w:val="nil"/>
              <w:left w:val="nil"/>
              <w:bottom w:val="single" w:sz="4" w:space="0" w:color="auto"/>
              <w:right w:val="single" w:sz="4" w:space="0" w:color="auto"/>
            </w:tcBorders>
            <w:shd w:val="clear" w:color="auto" w:fill="auto"/>
            <w:noWrap/>
            <w:vAlign w:val="bottom"/>
            <w:hideMark/>
          </w:tcPr>
          <w:p w14:paraId="3529FEBF"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10,334.6556</w:t>
            </w:r>
          </w:p>
        </w:tc>
        <w:tc>
          <w:tcPr>
            <w:tcW w:w="1077" w:type="dxa"/>
            <w:tcBorders>
              <w:top w:val="nil"/>
              <w:left w:val="nil"/>
              <w:bottom w:val="single" w:sz="4" w:space="0" w:color="auto"/>
              <w:right w:val="single" w:sz="4" w:space="0" w:color="auto"/>
            </w:tcBorders>
            <w:shd w:val="clear" w:color="auto" w:fill="auto"/>
            <w:noWrap/>
            <w:vAlign w:val="bottom"/>
            <w:hideMark/>
          </w:tcPr>
          <w:p w14:paraId="271EA514"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975.6278</w:t>
            </w:r>
          </w:p>
        </w:tc>
        <w:tc>
          <w:tcPr>
            <w:tcW w:w="1191" w:type="dxa"/>
            <w:tcBorders>
              <w:top w:val="nil"/>
              <w:left w:val="nil"/>
              <w:bottom w:val="single" w:sz="4" w:space="0" w:color="auto"/>
              <w:right w:val="single" w:sz="4" w:space="0" w:color="auto"/>
            </w:tcBorders>
            <w:shd w:val="clear" w:color="auto" w:fill="auto"/>
            <w:noWrap/>
            <w:vAlign w:val="bottom"/>
            <w:hideMark/>
          </w:tcPr>
          <w:p w14:paraId="5DAFB2E0"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101.1605</w:t>
            </w:r>
          </w:p>
        </w:tc>
        <w:tc>
          <w:tcPr>
            <w:tcW w:w="1304" w:type="dxa"/>
            <w:tcBorders>
              <w:top w:val="nil"/>
              <w:left w:val="nil"/>
              <w:bottom w:val="single" w:sz="4" w:space="0" w:color="auto"/>
              <w:right w:val="single" w:sz="4" w:space="0" w:color="auto"/>
            </w:tcBorders>
            <w:shd w:val="clear" w:color="auto" w:fill="auto"/>
            <w:noWrap/>
            <w:vAlign w:val="bottom"/>
            <w:hideMark/>
          </w:tcPr>
          <w:p w14:paraId="386E2792"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5.6611</w:t>
            </w:r>
          </w:p>
        </w:tc>
      </w:tr>
      <w:tr w:rsidR="004126E1" w:rsidRPr="004126E1" w14:paraId="2CA767A1" w14:textId="77777777" w:rsidTr="00F91418">
        <w:trPr>
          <w:cantSplit/>
          <w:trHeight w:val="20"/>
        </w:trPr>
        <w:tc>
          <w:tcPr>
            <w:tcW w:w="1134" w:type="dxa"/>
            <w:vMerge/>
            <w:tcBorders>
              <w:top w:val="nil"/>
              <w:left w:val="single" w:sz="4" w:space="0" w:color="auto"/>
              <w:bottom w:val="single" w:sz="4" w:space="0" w:color="auto"/>
              <w:right w:val="single" w:sz="4" w:space="0" w:color="auto"/>
            </w:tcBorders>
            <w:vAlign w:val="center"/>
            <w:hideMark/>
          </w:tcPr>
          <w:p w14:paraId="5A592745" w14:textId="77777777" w:rsidR="004126E1" w:rsidRPr="004126E1" w:rsidRDefault="004126E1" w:rsidP="00F91418">
            <w:pPr>
              <w:spacing w:before="0" w:after="0" w:line="240" w:lineRule="auto"/>
              <w:jc w:val="left"/>
              <w:rPr>
                <w:kern w:val="0"/>
                <w:sz w:val="16"/>
                <w:szCs w:val="16"/>
                <w:lang w:eastAsia="en-GB"/>
              </w:rPr>
            </w:pPr>
          </w:p>
        </w:tc>
        <w:tc>
          <w:tcPr>
            <w:tcW w:w="1314" w:type="dxa"/>
            <w:tcBorders>
              <w:top w:val="nil"/>
              <w:left w:val="nil"/>
              <w:bottom w:val="single" w:sz="4" w:space="0" w:color="auto"/>
              <w:right w:val="single" w:sz="4" w:space="0" w:color="auto"/>
            </w:tcBorders>
            <w:shd w:val="clear" w:color="auto" w:fill="auto"/>
            <w:vAlign w:val="center"/>
            <w:hideMark/>
          </w:tcPr>
          <w:p w14:paraId="29445F81" w14:textId="77777777" w:rsidR="004126E1" w:rsidRPr="004126E1" w:rsidRDefault="004126E1" w:rsidP="00F91418">
            <w:pPr>
              <w:spacing w:before="0" w:after="0" w:line="240" w:lineRule="auto"/>
              <w:rPr>
                <w:kern w:val="0"/>
                <w:sz w:val="16"/>
                <w:szCs w:val="16"/>
                <w:lang w:eastAsia="en-GB"/>
              </w:rPr>
            </w:pPr>
            <w:r w:rsidRPr="004126E1">
              <w:rPr>
                <w:kern w:val="0"/>
                <w:sz w:val="16"/>
                <w:szCs w:val="16"/>
                <w:lang w:eastAsia="en-GB"/>
              </w:rPr>
              <w:t>No CEW</w:t>
            </w:r>
          </w:p>
        </w:tc>
        <w:tc>
          <w:tcPr>
            <w:tcW w:w="1379" w:type="dxa"/>
            <w:tcBorders>
              <w:top w:val="nil"/>
              <w:left w:val="nil"/>
              <w:bottom w:val="single" w:sz="4" w:space="0" w:color="auto"/>
              <w:right w:val="single" w:sz="4" w:space="0" w:color="auto"/>
            </w:tcBorders>
            <w:shd w:val="clear" w:color="auto" w:fill="auto"/>
            <w:noWrap/>
            <w:vAlign w:val="bottom"/>
            <w:hideMark/>
          </w:tcPr>
          <w:p w14:paraId="3F109EBF"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-5,151,627.3600</w:t>
            </w:r>
          </w:p>
        </w:tc>
        <w:tc>
          <w:tcPr>
            <w:tcW w:w="1134" w:type="dxa"/>
            <w:tcBorders>
              <w:top w:val="nil"/>
              <w:left w:val="nil"/>
              <w:bottom w:val="single" w:sz="4" w:space="0" w:color="auto"/>
              <w:right w:val="single" w:sz="4" w:space="0" w:color="auto"/>
            </w:tcBorders>
            <w:shd w:val="clear" w:color="auto" w:fill="auto"/>
            <w:noWrap/>
            <w:vAlign w:val="bottom"/>
            <w:hideMark/>
          </w:tcPr>
          <w:p w14:paraId="7BA6D8C7"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-18.4946</w:t>
            </w:r>
          </w:p>
        </w:tc>
        <w:tc>
          <w:tcPr>
            <w:tcW w:w="1077" w:type="dxa"/>
            <w:tcBorders>
              <w:top w:val="nil"/>
              <w:left w:val="nil"/>
              <w:bottom w:val="single" w:sz="4" w:space="0" w:color="auto"/>
              <w:right w:val="single" w:sz="4" w:space="0" w:color="auto"/>
            </w:tcBorders>
            <w:shd w:val="clear" w:color="auto" w:fill="auto"/>
            <w:noWrap/>
            <w:vAlign w:val="bottom"/>
            <w:hideMark/>
          </w:tcPr>
          <w:p w14:paraId="4AD750DD"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-2.6888</w:t>
            </w:r>
          </w:p>
        </w:tc>
        <w:tc>
          <w:tcPr>
            <w:tcW w:w="1134" w:type="dxa"/>
            <w:tcBorders>
              <w:top w:val="nil"/>
              <w:left w:val="nil"/>
              <w:bottom w:val="single" w:sz="4" w:space="0" w:color="auto"/>
              <w:right w:val="single" w:sz="4" w:space="0" w:color="auto"/>
            </w:tcBorders>
            <w:shd w:val="clear" w:color="auto" w:fill="auto"/>
            <w:noWrap/>
            <w:vAlign w:val="bottom"/>
            <w:hideMark/>
          </w:tcPr>
          <w:p w14:paraId="414610D1"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4,865.3458</w:t>
            </w:r>
          </w:p>
        </w:tc>
        <w:tc>
          <w:tcPr>
            <w:tcW w:w="1077" w:type="dxa"/>
            <w:tcBorders>
              <w:top w:val="nil"/>
              <w:left w:val="nil"/>
              <w:bottom w:val="single" w:sz="4" w:space="0" w:color="auto"/>
              <w:right w:val="single" w:sz="4" w:space="0" w:color="auto"/>
            </w:tcBorders>
            <w:shd w:val="clear" w:color="auto" w:fill="auto"/>
            <w:noWrap/>
            <w:vAlign w:val="bottom"/>
            <w:hideMark/>
          </w:tcPr>
          <w:p w14:paraId="37FFF64C"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159.2676</w:t>
            </w:r>
          </w:p>
        </w:tc>
        <w:tc>
          <w:tcPr>
            <w:tcW w:w="1191" w:type="dxa"/>
            <w:tcBorders>
              <w:top w:val="nil"/>
              <w:left w:val="nil"/>
              <w:bottom w:val="single" w:sz="4" w:space="0" w:color="auto"/>
              <w:right w:val="single" w:sz="4" w:space="0" w:color="auto"/>
            </w:tcBorders>
            <w:shd w:val="clear" w:color="auto" w:fill="auto"/>
            <w:noWrap/>
            <w:vAlign w:val="bottom"/>
            <w:hideMark/>
          </w:tcPr>
          <w:p w14:paraId="71988950"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23.6880</w:t>
            </w:r>
          </w:p>
        </w:tc>
        <w:tc>
          <w:tcPr>
            <w:tcW w:w="1304" w:type="dxa"/>
            <w:tcBorders>
              <w:top w:val="nil"/>
              <w:left w:val="nil"/>
              <w:bottom w:val="single" w:sz="4" w:space="0" w:color="auto"/>
              <w:right w:val="single" w:sz="4" w:space="0" w:color="auto"/>
            </w:tcBorders>
            <w:shd w:val="clear" w:color="auto" w:fill="auto"/>
            <w:noWrap/>
            <w:vAlign w:val="bottom"/>
            <w:hideMark/>
          </w:tcPr>
          <w:p w14:paraId="03D8BBC0"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1.8076</w:t>
            </w:r>
          </w:p>
        </w:tc>
      </w:tr>
      <w:tr w:rsidR="004126E1" w:rsidRPr="004126E1" w14:paraId="375DA0C8" w14:textId="77777777" w:rsidTr="00F91418">
        <w:trPr>
          <w:cantSplit/>
          <w:trHeight w:val="20"/>
        </w:trPr>
        <w:tc>
          <w:tcPr>
            <w:tcW w:w="1134" w:type="dxa"/>
            <w:vMerge/>
            <w:tcBorders>
              <w:top w:val="nil"/>
              <w:left w:val="single" w:sz="4" w:space="0" w:color="auto"/>
              <w:bottom w:val="single" w:sz="4" w:space="0" w:color="auto"/>
              <w:right w:val="single" w:sz="4" w:space="0" w:color="auto"/>
            </w:tcBorders>
            <w:vAlign w:val="center"/>
            <w:hideMark/>
          </w:tcPr>
          <w:p w14:paraId="2D3F4BC7" w14:textId="77777777" w:rsidR="004126E1" w:rsidRPr="004126E1" w:rsidRDefault="004126E1" w:rsidP="00F91418">
            <w:pPr>
              <w:spacing w:before="0" w:after="0" w:line="240" w:lineRule="auto"/>
              <w:jc w:val="left"/>
              <w:rPr>
                <w:kern w:val="0"/>
                <w:sz w:val="16"/>
                <w:szCs w:val="16"/>
                <w:lang w:eastAsia="en-GB"/>
              </w:rPr>
            </w:pPr>
          </w:p>
        </w:tc>
        <w:tc>
          <w:tcPr>
            <w:tcW w:w="1314" w:type="dxa"/>
            <w:tcBorders>
              <w:top w:val="nil"/>
              <w:left w:val="nil"/>
              <w:bottom w:val="single" w:sz="4" w:space="0" w:color="auto"/>
              <w:right w:val="single" w:sz="4" w:space="0" w:color="auto"/>
            </w:tcBorders>
            <w:shd w:val="clear" w:color="auto" w:fill="auto"/>
            <w:vAlign w:val="center"/>
            <w:hideMark/>
          </w:tcPr>
          <w:p w14:paraId="704AE549" w14:textId="77777777" w:rsidR="004126E1" w:rsidRPr="004126E1" w:rsidRDefault="004126E1" w:rsidP="00F91418">
            <w:pPr>
              <w:spacing w:before="0" w:after="0" w:line="240" w:lineRule="auto"/>
              <w:rPr>
                <w:kern w:val="0"/>
                <w:sz w:val="16"/>
                <w:szCs w:val="16"/>
                <w:lang w:eastAsia="en-GB"/>
              </w:rPr>
            </w:pPr>
            <w:r w:rsidRPr="004126E1">
              <w:rPr>
                <w:kern w:val="0"/>
                <w:sz w:val="16"/>
                <w:szCs w:val="16"/>
                <w:lang w:eastAsia="en-GB"/>
              </w:rPr>
              <w:t>No eWater</w:t>
            </w:r>
          </w:p>
        </w:tc>
        <w:tc>
          <w:tcPr>
            <w:tcW w:w="1379" w:type="dxa"/>
            <w:tcBorders>
              <w:top w:val="nil"/>
              <w:left w:val="nil"/>
              <w:bottom w:val="single" w:sz="4" w:space="0" w:color="auto"/>
              <w:right w:val="single" w:sz="4" w:space="0" w:color="auto"/>
            </w:tcBorders>
            <w:shd w:val="clear" w:color="auto" w:fill="auto"/>
            <w:noWrap/>
            <w:vAlign w:val="bottom"/>
            <w:hideMark/>
          </w:tcPr>
          <w:p w14:paraId="044B131D"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-5,438,074.6550</w:t>
            </w:r>
          </w:p>
        </w:tc>
        <w:tc>
          <w:tcPr>
            <w:tcW w:w="1134" w:type="dxa"/>
            <w:tcBorders>
              <w:top w:val="nil"/>
              <w:left w:val="nil"/>
              <w:bottom w:val="single" w:sz="4" w:space="0" w:color="auto"/>
              <w:right w:val="single" w:sz="4" w:space="0" w:color="auto"/>
            </w:tcBorders>
            <w:shd w:val="clear" w:color="auto" w:fill="auto"/>
            <w:noWrap/>
            <w:vAlign w:val="bottom"/>
            <w:hideMark/>
          </w:tcPr>
          <w:p w14:paraId="4F290119"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-21.8588</w:t>
            </w:r>
          </w:p>
        </w:tc>
        <w:tc>
          <w:tcPr>
            <w:tcW w:w="1077" w:type="dxa"/>
            <w:tcBorders>
              <w:top w:val="nil"/>
              <w:left w:val="nil"/>
              <w:bottom w:val="single" w:sz="4" w:space="0" w:color="auto"/>
              <w:right w:val="single" w:sz="4" w:space="0" w:color="auto"/>
            </w:tcBorders>
            <w:shd w:val="clear" w:color="auto" w:fill="auto"/>
            <w:noWrap/>
            <w:vAlign w:val="bottom"/>
            <w:hideMark/>
          </w:tcPr>
          <w:p w14:paraId="731BF372"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-3.0736</w:t>
            </w:r>
          </w:p>
        </w:tc>
        <w:tc>
          <w:tcPr>
            <w:tcW w:w="1134" w:type="dxa"/>
            <w:tcBorders>
              <w:top w:val="nil"/>
              <w:left w:val="nil"/>
              <w:bottom w:val="single" w:sz="4" w:space="0" w:color="auto"/>
              <w:right w:val="single" w:sz="4" w:space="0" w:color="auto"/>
            </w:tcBorders>
            <w:shd w:val="clear" w:color="auto" w:fill="auto"/>
            <w:noWrap/>
            <w:vAlign w:val="bottom"/>
            <w:hideMark/>
          </w:tcPr>
          <w:p w14:paraId="125754AD"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1,630.3360</w:t>
            </w:r>
          </w:p>
        </w:tc>
        <w:tc>
          <w:tcPr>
            <w:tcW w:w="1077" w:type="dxa"/>
            <w:tcBorders>
              <w:top w:val="nil"/>
              <w:left w:val="nil"/>
              <w:bottom w:val="single" w:sz="4" w:space="0" w:color="auto"/>
              <w:right w:val="single" w:sz="4" w:space="0" w:color="auto"/>
            </w:tcBorders>
            <w:shd w:val="clear" w:color="auto" w:fill="auto"/>
            <w:noWrap/>
            <w:vAlign w:val="bottom"/>
            <w:hideMark/>
          </w:tcPr>
          <w:p w14:paraId="3B5838DB"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-242.2370</w:t>
            </w:r>
          </w:p>
        </w:tc>
        <w:tc>
          <w:tcPr>
            <w:tcW w:w="1191" w:type="dxa"/>
            <w:tcBorders>
              <w:top w:val="nil"/>
              <w:left w:val="nil"/>
              <w:bottom w:val="single" w:sz="4" w:space="0" w:color="auto"/>
              <w:right w:val="single" w:sz="4" w:space="0" w:color="auto"/>
            </w:tcBorders>
            <w:shd w:val="clear" w:color="auto" w:fill="auto"/>
            <w:noWrap/>
            <w:vAlign w:val="bottom"/>
            <w:hideMark/>
          </w:tcPr>
          <w:p w14:paraId="4289F264"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-16.5038</w:t>
            </w:r>
          </w:p>
        </w:tc>
        <w:tc>
          <w:tcPr>
            <w:tcW w:w="1304" w:type="dxa"/>
            <w:tcBorders>
              <w:top w:val="nil"/>
              <w:left w:val="nil"/>
              <w:bottom w:val="single" w:sz="4" w:space="0" w:color="auto"/>
              <w:right w:val="single" w:sz="4" w:space="0" w:color="auto"/>
            </w:tcBorders>
            <w:shd w:val="clear" w:color="auto" w:fill="auto"/>
            <w:noWrap/>
            <w:vAlign w:val="bottom"/>
            <w:hideMark/>
          </w:tcPr>
          <w:p w14:paraId="4124AF15" w14:textId="77777777" w:rsidR="004126E1" w:rsidRPr="004126E1" w:rsidRDefault="004126E1" w:rsidP="00F91418">
            <w:pPr>
              <w:spacing w:before="0" w:after="0" w:line="240" w:lineRule="auto"/>
              <w:jc w:val="right"/>
              <w:rPr>
                <w:kern w:val="0"/>
                <w:sz w:val="16"/>
                <w:szCs w:val="16"/>
                <w:lang w:eastAsia="en-GB"/>
              </w:rPr>
            </w:pPr>
            <w:r w:rsidRPr="004126E1">
              <w:rPr>
                <w:kern w:val="0"/>
                <w:sz w:val="16"/>
                <w:szCs w:val="16"/>
                <w:lang w:eastAsia="en-GB"/>
              </w:rPr>
              <w:t>0.5197</w:t>
            </w:r>
          </w:p>
        </w:tc>
      </w:tr>
    </w:tbl>
    <w:p w14:paraId="53342002" w14:textId="77777777" w:rsidR="004126E1" w:rsidRDefault="004126E1">
      <w:pPr>
        <w:spacing w:before="0" w:after="160" w:line="259" w:lineRule="auto"/>
        <w:jc w:val="left"/>
        <w:rPr>
          <w:rFonts w:eastAsia="MS Mincho" w:cs="Arial"/>
          <w:b/>
          <w:bCs/>
          <w:color w:val="auto"/>
          <w:kern w:val="0"/>
          <w:sz w:val="20"/>
          <w:lang w:val="en-US"/>
        </w:rPr>
      </w:pPr>
    </w:p>
    <w:p w14:paraId="0C4C819B" w14:textId="77777777" w:rsidR="0061421C" w:rsidRDefault="0061421C" w:rsidP="00782239">
      <w:pPr>
        <w:pStyle w:val="Captions"/>
      </w:pPr>
    </w:p>
    <w:p w14:paraId="2EEDD01B" w14:textId="77777777" w:rsidR="0061421C" w:rsidRDefault="0061421C">
      <w:pPr>
        <w:spacing w:before="0" w:after="160" w:line="259" w:lineRule="auto"/>
        <w:jc w:val="left"/>
        <w:rPr>
          <w:rFonts w:eastAsia="MS Mincho" w:cs="Arial"/>
          <w:b/>
          <w:bCs/>
          <w:color w:val="auto"/>
          <w:kern w:val="0"/>
          <w:sz w:val="20"/>
          <w:lang w:val="en-US"/>
        </w:rPr>
      </w:pPr>
      <w:r>
        <w:br w:type="page"/>
      </w:r>
    </w:p>
    <w:p w14:paraId="6F6CA6CE" w14:textId="6E14CC48" w:rsidR="00D10CC0" w:rsidRDefault="001832B3" w:rsidP="00782239">
      <w:pPr>
        <w:pStyle w:val="Captions"/>
      </w:pPr>
      <w:r>
        <w:rPr>
          <w:noProof/>
          <w:lang w:val="en-AU" w:eastAsia="en-AU"/>
        </w:rPr>
        <w:lastRenderedPageBreak/>
        <w:drawing>
          <wp:inline distT="0" distB="0" distL="0" distR="0" wp14:anchorId="5B04D271" wp14:editId="0108796C">
            <wp:extent cx="8144540" cy="4645274"/>
            <wp:effectExtent l="0" t="0" r="889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157985" cy="4652942"/>
                    </a:xfrm>
                    <a:prstGeom prst="rect">
                      <a:avLst/>
                    </a:prstGeom>
                    <a:noFill/>
                  </pic:spPr>
                </pic:pic>
              </a:graphicData>
            </a:graphic>
          </wp:inline>
        </w:drawing>
      </w:r>
    </w:p>
    <w:p w14:paraId="6BF13D90" w14:textId="61DDB35E" w:rsidR="00D10CC0" w:rsidRDefault="008849C5" w:rsidP="00782239">
      <w:pPr>
        <w:pStyle w:val="Captions"/>
      </w:pPr>
      <w:r>
        <w:t>Figure D</w:t>
      </w:r>
      <w:r w:rsidR="00D10CC0">
        <w:t xml:space="preserve">1. </w:t>
      </w:r>
      <w:r w:rsidR="002163CB">
        <w:t>Daily concentrations of d</w:t>
      </w:r>
      <w:r w:rsidR="00D10CC0">
        <w:t xml:space="preserve">issolved nutrient forms (ammonium, phosphate and silica) </w:t>
      </w:r>
      <w:r w:rsidR="002163CB" w:rsidRPr="00310F23">
        <w:t xml:space="preserve">at Wellington, Lake Alexandrina and </w:t>
      </w:r>
      <w:r w:rsidR="002163CB">
        <w:t>t</w:t>
      </w:r>
      <w:r w:rsidR="002163CB" w:rsidRPr="00310F23">
        <w:t>he Murray Mouth under three different flow scenarios</w:t>
      </w:r>
      <w:r w:rsidR="002163CB">
        <w:t xml:space="preserve"> </w:t>
      </w:r>
      <w:r w:rsidR="0088325F">
        <w:t>from</w:t>
      </w:r>
      <w:r w:rsidR="002163CB">
        <w:t xml:space="preserve"> </w:t>
      </w:r>
      <w:r w:rsidR="00D10CC0">
        <w:t>2013</w:t>
      </w:r>
      <w:r w:rsidR="00757A93">
        <w:t>–</w:t>
      </w:r>
      <w:r w:rsidR="00D10CC0">
        <w:t>2019.</w:t>
      </w:r>
    </w:p>
    <w:p w14:paraId="08C9EBE1" w14:textId="02C3FE59" w:rsidR="003A0183" w:rsidRDefault="003A0183" w:rsidP="003A0183">
      <w:pPr>
        <w:jc w:val="center"/>
      </w:pPr>
      <w:r>
        <w:rPr>
          <w:noProof/>
          <w:lang w:eastAsia="en-AU"/>
        </w:rPr>
        <w:lastRenderedPageBreak/>
        <w:drawing>
          <wp:inline distT="0" distB="0" distL="0" distR="0" wp14:anchorId="3401508F" wp14:editId="28DC01B3">
            <wp:extent cx="2636874" cy="4919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extLst>
                        <a:ext uri="{28A0092B-C50C-407E-A947-70E740481C1C}">
                          <a14:useLocalDpi xmlns:a14="http://schemas.microsoft.com/office/drawing/2010/main" val="0"/>
                        </a:ext>
                      </a:extLst>
                    </a:blip>
                    <a:srcRect r="53988"/>
                    <a:stretch/>
                  </pic:blipFill>
                  <pic:spPr bwMode="auto">
                    <a:xfrm>
                      <a:off x="0" y="0"/>
                      <a:ext cx="2636874" cy="491998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2FBC508C" wp14:editId="13B82253">
            <wp:extent cx="2647433" cy="491998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extLst>
                        <a:ext uri="{28A0092B-C50C-407E-A947-70E740481C1C}">
                          <a14:useLocalDpi xmlns:a14="http://schemas.microsoft.com/office/drawing/2010/main" val="0"/>
                        </a:ext>
                      </a:extLst>
                    </a:blip>
                    <a:srcRect l="53804"/>
                    <a:stretch/>
                  </pic:blipFill>
                  <pic:spPr bwMode="auto">
                    <a:xfrm>
                      <a:off x="0" y="0"/>
                      <a:ext cx="2647433" cy="491998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022144A1" wp14:editId="6FC505FC">
            <wp:extent cx="2700670" cy="492315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a:extLst>
                        <a:ext uri="{28A0092B-C50C-407E-A947-70E740481C1C}">
                          <a14:useLocalDpi xmlns:a14="http://schemas.microsoft.com/office/drawing/2010/main" val="0"/>
                        </a:ext>
                      </a:extLst>
                    </a:blip>
                    <a:srcRect l="49120"/>
                    <a:stretch/>
                  </pic:blipFill>
                  <pic:spPr bwMode="auto">
                    <a:xfrm>
                      <a:off x="0" y="0"/>
                      <a:ext cx="2721359" cy="4960864"/>
                    </a:xfrm>
                    <a:prstGeom prst="rect">
                      <a:avLst/>
                    </a:prstGeom>
                    <a:noFill/>
                    <a:ln>
                      <a:noFill/>
                    </a:ln>
                    <a:extLst>
                      <a:ext uri="{53640926-AAD7-44D8-BBD7-CCE9431645EC}">
                        <a14:shadowObscured xmlns:a14="http://schemas.microsoft.com/office/drawing/2010/main"/>
                      </a:ext>
                    </a:extLst>
                  </pic:spPr>
                </pic:pic>
              </a:graphicData>
            </a:graphic>
          </wp:inline>
        </w:drawing>
      </w:r>
    </w:p>
    <w:p w14:paraId="6B43D159" w14:textId="0FFB2D2B" w:rsidR="006F5533" w:rsidRDefault="008849C5" w:rsidP="00782239">
      <w:pPr>
        <w:pStyle w:val="Captions"/>
      </w:pPr>
      <w:r>
        <w:t>Figure D</w:t>
      </w:r>
      <w:r w:rsidR="003A0183">
        <w:t xml:space="preserve">2. </w:t>
      </w:r>
      <w:r w:rsidR="002163CB">
        <w:t>Daily c</w:t>
      </w:r>
      <w:r w:rsidR="00077ECA">
        <w:t>oncentrations of p</w:t>
      </w:r>
      <w:r w:rsidR="003A0183" w:rsidRPr="00D10CC0">
        <w:t xml:space="preserve">articulate organic nitrogen </w:t>
      </w:r>
      <w:r w:rsidR="003A0183">
        <w:t>(</w:t>
      </w:r>
      <w:r w:rsidR="00077ECA">
        <w:t>left),</w:t>
      </w:r>
      <w:r w:rsidR="003A0183" w:rsidRPr="00D10CC0">
        <w:t xml:space="preserve"> particulate organic p</w:t>
      </w:r>
      <w:r w:rsidR="003A0183">
        <w:t>hosphorus</w:t>
      </w:r>
      <w:r w:rsidR="00077ECA">
        <w:t xml:space="preserve"> (middle) and turbidity (right)</w:t>
      </w:r>
      <w:r w:rsidR="003A0183">
        <w:t xml:space="preserve"> </w:t>
      </w:r>
      <w:r w:rsidR="00077ECA" w:rsidRPr="00310F23">
        <w:t xml:space="preserve">at Wellington, Lake Alexandrina and </w:t>
      </w:r>
      <w:r w:rsidR="002163CB">
        <w:t>t</w:t>
      </w:r>
      <w:r w:rsidR="00077ECA" w:rsidRPr="00310F23">
        <w:t>he Murray Mouth under three different flow scenarios</w:t>
      </w:r>
      <w:r w:rsidR="00077ECA">
        <w:t xml:space="preserve"> </w:t>
      </w:r>
      <w:r w:rsidR="0088325F">
        <w:t>from</w:t>
      </w:r>
      <w:r w:rsidR="00C83FDB">
        <w:t xml:space="preserve"> </w:t>
      </w:r>
      <w:r w:rsidR="00077ECA">
        <w:t>2013–2019</w:t>
      </w:r>
      <w:r w:rsidR="003A0183" w:rsidRPr="00D10CC0">
        <w:t>.</w:t>
      </w:r>
    </w:p>
    <w:p w14:paraId="5CDBC792" w14:textId="77777777" w:rsidR="005647FE" w:rsidRDefault="005647FE" w:rsidP="00D632F9">
      <w:pPr>
        <w:sectPr w:rsidR="005647FE" w:rsidSect="00BB6D22">
          <w:pgSz w:w="16838" w:h="11906" w:orient="landscape"/>
          <w:pgMar w:top="1440" w:right="1440" w:bottom="1440" w:left="1440" w:header="709" w:footer="709" w:gutter="0"/>
          <w:cols w:space="708"/>
          <w:docGrid w:linePitch="360"/>
        </w:sectPr>
      </w:pPr>
    </w:p>
    <w:p w14:paraId="58807A30" w14:textId="10B8F97C" w:rsidR="005647FE" w:rsidRPr="0012033B" w:rsidRDefault="008849C5" w:rsidP="00782239">
      <w:pPr>
        <w:pStyle w:val="Captions"/>
        <w:rPr>
          <w:iCs/>
          <w:noProof/>
          <w:lang w:eastAsia="en-AU"/>
        </w:rPr>
      </w:pPr>
      <w:r>
        <w:rPr>
          <w:noProof/>
          <w:lang w:eastAsia="en-AU"/>
        </w:rPr>
        <w:lastRenderedPageBreak/>
        <w:t>Table D</w:t>
      </w:r>
      <w:r w:rsidR="005647FE">
        <w:rPr>
          <w:noProof/>
          <w:lang w:eastAsia="en-AU"/>
        </w:rPr>
        <w:t>2.</w:t>
      </w:r>
      <w:r w:rsidR="005647FE" w:rsidRPr="0012033B">
        <w:rPr>
          <w:noProof/>
          <w:lang w:eastAsia="en-AU"/>
        </w:rPr>
        <w:t xml:space="preserve"> Microinvertebrate classification categories and their definitions for the purpose of this report.</w:t>
      </w:r>
    </w:p>
    <w:tbl>
      <w:tblPr>
        <w:tblStyle w:val="TableGrid"/>
        <w:tblW w:w="0" w:type="auto"/>
        <w:tblLook w:val="04A0" w:firstRow="1" w:lastRow="0" w:firstColumn="1" w:lastColumn="0" w:noHBand="0" w:noVBand="1"/>
      </w:tblPr>
      <w:tblGrid>
        <w:gridCol w:w="4508"/>
        <w:gridCol w:w="4508"/>
      </w:tblGrid>
      <w:tr w:rsidR="005647FE" w:rsidRPr="004E0E6F" w14:paraId="5565F810" w14:textId="77777777" w:rsidTr="00DA3F0D">
        <w:tc>
          <w:tcPr>
            <w:tcW w:w="4508" w:type="dxa"/>
          </w:tcPr>
          <w:p w14:paraId="53DC6B5D" w14:textId="77777777" w:rsidR="005647FE" w:rsidRPr="004E0E6F" w:rsidRDefault="005647FE" w:rsidP="00DA3F0D">
            <w:pPr>
              <w:rPr>
                <w:b/>
                <w:sz w:val="19"/>
                <w:szCs w:val="19"/>
              </w:rPr>
            </w:pPr>
            <w:r w:rsidRPr="004E0E6F">
              <w:rPr>
                <w:b/>
                <w:sz w:val="19"/>
                <w:szCs w:val="19"/>
              </w:rPr>
              <w:t>Classification</w:t>
            </w:r>
          </w:p>
        </w:tc>
        <w:tc>
          <w:tcPr>
            <w:tcW w:w="4508" w:type="dxa"/>
          </w:tcPr>
          <w:p w14:paraId="4A0FA627" w14:textId="77777777" w:rsidR="005647FE" w:rsidRPr="004E0E6F" w:rsidRDefault="005647FE" w:rsidP="00DA3F0D">
            <w:pPr>
              <w:rPr>
                <w:b/>
                <w:sz w:val="19"/>
                <w:szCs w:val="19"/>
              </w:rPr>
            </w:pPr>
            <w:r w:rsidRPr="004E0E6F">
              <w:rPr>
                <w:b/>
                <w:sz w:val="19"/>
                <w:szCs w:val="19"/>
              </w:rPr>
              <w:t>Definition</w:t>
            </w:r>
          </w:p>
        </w:tc>
      </w:tr>
      <w:tr w:rsidR="005647FE" w:rsidRPr="004E0E6F" w14:paraId="6D399625" w14:textId="77777777" w:rsidTr="00DA3F0D">
        <w:tc>
          <w:tcPr>
            <w:tcW w:w="4508" w:type="dxa"/>
          </w:tcPr>
          <w:p w14:paraId="43EA6C1B" w14:textId="77777777" w:rsidR="005647FE" w:rsidRPr="004E0E6F" w:rsidRDefault="005647FE" w:rsidP="00DA3F0D">
            <w:pPr>
              <w:rPr>
                <w:sz w:val="19"/>
                <w:szCs w:val="19"/>
              </w:rPr>
            </w:pPr>
            <w:r w:rsidRPr="004E0E6F">
              <w:rPr>
                <w:sz w:val="19"/>
                <w:szCs w:val="19"/>
              </w:rPr>
              <w:t>Littoral</w:t>
            </w:r>
          </w:p>
        </w:tc>
        <w:tc>
          <w:tcPr>
            <w:tcW w:w="4508" w:type="dxa"/>
          </w:tcPr>
          <w:p w14:paraId="13423009" w14:textId="77777777" w:rsidR="005647FE" w:rsidRPr="004E0E6F" w:rsidRDefault="005647FE" w:rsidP="00DA3F0D">
            <w:pPr>
              <w:rPr>
                <w:sz w:val="19"/>
                <w:szCs w:val="19"/>
              </w:rPr>
            </w:pPr>
            <w:r w:rsidRPr="004E0E6F">
              <w:rPr>
                <w:sz w:val="19"/>
                <w:szCs w:val="19"/>
              </w:rPr>
              <w:t>Organisms that prefer and are adapted to the region of the sublittoral zone up to the shore.</w:t>
            </w:r>
          </w:p>
        </w:tc>
      </w:tr>
      <w:tr w:rsidR="005647FE" w:rsidRPr="004E0E6F" w14:paraId="053FF7F1" w14:textId="77777777" w:rsidTr="00DA3F0D">
        <w:tc>
          <w:tcPr>
            <w:tcW w:w="4508" w:type="dxa"/>
          </w:tcPr>
          <w:p w14:paraId="5541F137" w14:textId="77777777" w:rsidR="005647FE" w:rsidRPr="004E0E6F" w:rsidRDefault="005647FE" w:rsidP="00DA3F0D">
            <w:pPr>
              <w:rPr>
                <w:sz w:val="19"/>
                <w:szCs w:val="19"/>
              </w:rPr>
            </w:pPr>
            <w:r w:rsidRPr="004E0E6F">
              <w:rPr>
                <w:sz w:val="19"/>
                <w:szCs w:val="19"/>
              </w:rPr>
              <w:t>Littoral (facultatively pelagic)</w:t>
            </w:r>
          </w:p>
        </w:tc>
        <w:tc>
          <w:tcPr>
            <w:tcW w:w="4508" w:type="dxa"/>
          </w:tcPr>
          <w:p w14:paraId="5DCFBAD9" w14:textId="77777777" w:rsidR="005647FE" w:rsidRPr="004E0E6F" w:rsidRDefault="005647FE" w:rsidP="00DA3F0D">
            <w:pPr>
              <w:rPr>
                <w:sz w:val="19"/>
                <w:szCs w:val="19"/>
              </w:rPr>
            </w:pPr>
            <w:r w:rsidRPr="004E0E6F">
              <w:rPr>
                <w:sz w:val="19"/>
                <w:szCs w:val="19"/>
              </w:rPr>
              <w:t>Organisms that prefer and are adapted to the region of the sublittoral zone up to the shore however can also aptly survive in open water environments.</w:t>
            </w:r>
          </w:p>
        </w:tc>
      </w:tr>
      <w:tr w:rsidR="005647FE" w:rsidRPr="004E0E6F" w14:paraId="1221B2A2" w14:textId="77777777" w:rsidTr="00DA3F0D">
        <w:tc>
          <w:tcPr>
            <w:tcW w:w="4508" w:type="dxa"/>
          </w:tcPr>
          <w:p w14:paraId="02179B9E" w14:textId="77777777" w:rsidR="005647FE" w:rsidRPr="004E0E6F" w:rsidRDefault="005647FE" w:rsidP="00DA3F0D">
            <w:pPr>
              <w:rPr>
                <w:sz w:val="19"/>
                <w:szCs w:val="19"/>
              </w:rPr>
            </w:pPr>
            <w:r w:rsidRPr="004E0E6F">
              <w:rPr>
                <w:sz w:val="19"/>
                <w:szCs w:val="19"/>
              </w:rPr>
              <w:t>Pelagic</w:t>
            </w:r>
          </w:p>
        </w:tc>
        <w:tc>
          <w:tcPr>
            <w:tcW w:w="4508" w:type="dxa"/>
          </w:tcPr>
          <w:p w14:paraId="5EB99F50" w14:textId="63CFDAAD" w:rsidR="005647FE" w:rsidRPr="004E0E6F" w:rsidRDefault="005647FE" w:rsidP="00DA3F0D">
            <w:pPr>
              <w:rPr>
                <w:sz w:val="19"/>
                <w:szCs w:val="19"/>
              </w:rPr>
            </w:pPr>
            <w:r w:rsidRPr="004E0E6F">
              <w:rPr>
                <w:sz w:val="19"/>
                <w:szCs w:val="19"/>
              </w:rPr>
              <w:t xml:space="preserve">Organisms that prefer </w:t>
            </w:r>
            <w:r w:rsidR="00D17D11">
              <w:rPr>
                <w:sz w:val="19"/>
                <w:szCs w:val="19"/>
              </w:rPr>
              <w:t xml:space="preserve">lentic </w:t>
            </w:r>
            <w:r w:rsidRPr="004E0E6F">
              <w:rPr>
                <w:sz w:val="19"/>
                <w:szCs w:val="19"/>
              </w:rPr>
              <w:t>open water environments.</w:t>
            </w:r>
          </w:p>
        </w:tc>
      </w:tr>
    </w:tbl>
    <w:p w14:paraId="31CEB0EB" w14:textId="77777777" w:rsidR="005647FE" w:rsidRPr="00945311" w:rsidRDefault="005647FE" w:rsidP="005647FE"/>
    <w:p w14:paraId="6165E676" w14:textId="16B40171" w:rsidR="005647FE" w:rsidRPr="004F1B59" w:rsidRDefault="005647FE" w:rsidP="00782239">
      <w:pPr>
        <w:pStyle w:val="Captions"/>
        <w:rPr>
          <w:iCs/>
          <w:noProof/>
          <w:lang w:eastAsia="en-AU"/>
        </w:rPr>
      </w:pPr>
      <w:r w:rsidRPr="004F1B59">
        <w:rPr>
          <w:noProof/>
          <w:lang w:eastAsia="en-AU"/>
        </w:rPr>
        <w:t>Table</w:t>
      </w:r>
      <w:r w:rsidR="008849C5">
        <w:rPr>
          <w:iCs/>
          <w:noProof/>
          <w:lang w:eastAsia="en-AU"/>
        </w:rPr>
        <w:t xml:space="preserve"> D</w:t>
      </w:r>
      <w:r>
        <w:rPr>
          <w:iCs/>
          <w:noProof/>
          <w:lang w:eastAsia="en-AU"/>
        </w:rPr>
        <w:t>3.</w:t>
      </w:r>
      <w:r w:rsidRPr="004F1B59">
        <w:rPr>
          <w:noProof/>
          <w:lang w:eastAsia="en-AU"/>
        </w:rPr>
        <w:t xml:space="preserve"> List of all of the rotifer, cladoceran and copepods species identified in 2014-15, 2015-16, 2016-17 and 2017-18 and their classification based on their preferred habitat.</w:t>
      </w:r>
      <w:r>
        <w:rPr>
          <w:noProof/>
          <w:lang w:eastAsia="en-AU"/>
        </w:rPr>
        <w:t xml:space="preserve"> NR for Aust. = new record for Australia, NR for SA = new record for South Australia and n. sp. = new species.</w:t>
      </w:r>
    </w:p>
    <w:tbl>
      <w:tblPr>
        <w:tblW w:w="9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3"/>
        <w:gridCol w:w="1418"/>
        <w:gridCol w:w="3160"/>
      </w:tblGrid>
      <w:tr w:rsidR="0088325F" w:rsidRPr="000330D8" w14:paraId="04855A20" w14:textId="77777777" w:rsidTr="004E0E6F">
        <w:trPr>
          <w:trHeight w:val="300"/>
          <w:tblHeader/>
        </w:trPr>
        <w:tc>
          <w:tcPr>
            <w:tcW w:w="4673" w:type="dxa"/>
            <w:shd w:val="clear" w:color="auto" w:fill="auto"/>
            <w:noWrap/>
            <w:hideMark/>
          </w:tcPr>
          <w:p w14:paraId="040C9203" w14:textId="77777777" w:rsidR="0088325F" w:rsidRPr="004E0E6F" w:rsidRDefault="0088325F" w:rsidP="0020088D">
            <w:pPr>
              <w:spacing w:before="0" w:after="0" w:line="240" w:lineRule="auto"/>
              <w:jc w:val="left"/>
              <w:rPr>
                <w:rFonts w:cs="Calibri"/>
                <w:b/>
                <w:color w:val="auto"/>
                <w:kern w:val="0"/>
                <w:sz w:val="19"/>
                <w:szCs w:val="19"/>
                <w:lang w:eastAsia="en-AU"/>
              </w:rPr>
            </w:pPr>
            <w:r w:rsidRPr="004E0E6F">
              <w:rPr>
                <w:rFonts w:cs="Calibri"/>
                <w:b/>
                <w:color w:val="auto"/>
                <w:kern w:val="0"/>
                <w:sz w:val="19"/>
                <w:szCs w:val="19"/>
                <w:lang w:eastAsia="en-AU"/>
              </w:rPr>
              <w:t>Species identified</w:t>
            </w:r>
          </w:p>
        </w:tc>
        <w:tc>
          <w:tcPr>
            <w:tcW w:w="1418" w:type="dxa"/>
          </w:tcPr>
          <w:p w14:paraId="714A31C3" w14:textId="77777777" w:rsidR="0088325F" w:rsidRPr="004E0E6F" w:rsidRDefault="0088325F" w:rsidP="0020088D">
            <w:pPr>
              <w:spacing w:before="0" w:after="0" w:line="240" w:lineRule="auto"/>
              <w:jc w:val="left"/>
              <w:rPr>
                <w:rFonts w:cs="Calibri"/>
                <w:b/>
                <w:color w:val="auto"/>
                <w:kern w:val="0"/>
                <w:sz w:val="19"/>
                <w:szCs w:val="19"/>
                <w:lang w:eastAsia="en-AU"/>
              </w:rPr>
            </w:pPr>
            <w:r w:rsidRPr="004E0E6F">
              <w:rPr>
                <w:rFonts w:cs="Calibri"/>
                <w:b/>
                <w:color w:val="auto"/>
                <w:kern w:val="0"/>
                <w:sz w:val="19"/>
                <w:szCs w:val="19"/>
                <w:lang w:eastAsia="en-AU"/>
              </w:rPr>
              <w:t>Group</w:t>
            </w:r>
          </w:p>
        </w:tc>
        <w:tc>
          <w:tcPr>
            <w:tcW w:w="3160" w:type="dxa"/>
            <w:shd w:val="clear" w:color="auto" w:fill="auto"/>
            <w:noWrap/>
            <w:hideMark/>
          </w:tcPr>
          <w:p w14:paraId="4663FA47" w14:textId="77777777" w:rsidR="0088325F" w:rsidRPr="004E0E6F" w:rsidRDefault="0088325F" w:rsidP="0020088D">
            <w:pPr>
              <w:spacing w:before="0" w:after="0" w:line="240" w:lineRule="auto"/>
              <w:jc w:val="left"/>
              <w:rPr>
                <w:rFonts w:cs="Calibri"/>
                <w:b/>
                <w:color w:val="auto"/>
                <w:kern w:val="0"/>
                <w:sz w:val="19"/>
                <w:szCs w:val="19"/>
                <w:lang w:eastAsia="en-AU"/>
              </w:rPr>
            </w:pPr>
            <w:r w:rsidRPr="004E0E6F">
              <w:rPr>
                <w:rFonts w:cs="Calibri"/>
                <w:b/>
                <w:color w:val="auto"/>
                <w:kern w:val="0"/>
                <w:sz w:val="19"/>
                <w:szCs w:val="19"/>
                <w:lang w:eastAsia="en-AU"/>
              </w:rPr>
              <w:t>Classification</w:t>
            </w:r>
          </w:p>
        </w:tc>
      </w:tr>
      <w:tr w:rsidR="0088325F" w:rsidRPr="000330D8" w14:paraId="096A479E" w14:textId="77777777" w:rsidTr="0088325F">
        <w:trPr>
          <w:trHeight w:val="288"/>
        </w:trPr>
        <w:tc>
          <w:tcPr>
            <w:tcW w:w="4673" w:type="dxa"/>
            <w:shd w:val="clear" w:color="auto" w:fill="auto"/>
            <w:noWrap/>
            <w:hideMark/>
          </w:tcPr>
          <w:p w14:paraId="0ADF396C"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Habrotrocha </w:t>
            </w:r>
            <w:r w:rsidRPr="004E0E6F">
              <w:rPr>
                <w:rFonts w:cs="Calibri"/>
                <w:color w:val="auto"/>
                <w:kern w:val="0"/>
                <w:sz w:val="19"/>
                <w:szCs w:val="19"/>
                <w:lang w:eastAsia="en-AU"/>
              </w:rPr>
              <w:t>sp.</w:t>
            </w:r>
          </w:p>
        </w:tc>
        <w:tc>
          <w:tcPr>
            <w:tcW w:w="1418" w:type="dxa"/>
          </w:tcPr>
          <w:p w14:paraId="30AA95C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1B40362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61323500" w14:textId="77777777" w:rsidTr="0088325F">
        <w:trPr>
          <w:trHeight w:val="288"/>
        </w:trPr>
        <w:tc>
          <w:tcPr>
            <w:tcW w:w="4673" w:type="dxa"/>
            <w:shd w:val="clear" w:color="auto" w:fill="auto"/>
            <w:noWrap/>
            <w:hideMark/>
          </w:tcPr>
          <w:p w14:paraId="4D4A3CE2"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Philodina alata </w:t>
            </w:r>
            <w:r w:rsidRPr="004E0E6F">
              <w:rPr>
                <w:rFonts w:cs="Calibri"/>
                <w:b/>
                <w:bCs/>
                <w:color w:val="auto"/>
                <w:kern w:val="0"/>
                <w:sz w:val="19"/>
                <w:szCs w:val="19"/>
                <w:lang w:eastAsia="en-AU"/>
              </w:rPr>
              <w:t>NR for Aust</w:t>
            </w:r>
          </w:p>
        </w:tc>
        <w:tc>
          <w:tcPr>
            <w:tcW w:w="1418" w:type="dxa"/>
          </w:tcPr>
          <w:p w14:paraId="340E84B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C0544E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73763C53" w14:textId="77777777" w:rsidTr="0088325F">
        <w:trPr>
          <w:trHeight w:val="288"/>
        </w:trPr>
        <w:tc>
          <w:tcPr>
            <w:tcW w:w="4673" w:type="dxa"/>
            <w:shd w:val="clear" w:color="auto" w:fill="auto"/>
            <w:noWrap/>
            <w:hideMark/>
          </w:tcPr>
          <w:p w14:paraId="5E283955"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Philodina </w:t>
            </w:r>
            <w:r w:rsidRPr="004E0E6F">
              <w:rPr>
                <w:rFonts w:cs="Calibri"/>
                <w:color w:val="auto"/>
                <w:kern w:val="0"/>
                <w:sz w:val="19"/>
                <w:szCs w:val="19"/>
                <w:lang w:eastAsia="en-AU"/>
              </w:rPr>
              <w:t>sp.</w:t>
            </w:r>
          </w:p>
        </w:tc>
        <w:tc>
          <w:tcPr>
            <w:tcW w:w="1418" w:type="dxa"/>
          </w:tcPr>
          <w:p w14:paraId="482C672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A7DB42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007B79AE" w14:textId="77777777" w:rsidTr="0088325F">
        <w:trPr>
          <w:trHeight w:val="288"/>
        </w:trPr>
        <w:tc>
          <w:tcPr>
            <w:tcW w:w="4673" w:type="dxa"/>
            <w:shd w:val="clear" w:color="auto" w:fill="auto"/>
            <w:noWrap/>
            <w:hideMark/>
          </w:tcPr>
          <w:p w14:paraId="19F52069"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Rotaria neptunia</w:t>
            </w:r>
          </w:p>
        </w:tc>
        <w:tc>
          <w:tcPr>
            <w:tcW w:w="1418" w:type="dxa"/>
          </w:tcPr>
          <w:p w14:paraId="6BE9111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74295D8"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107BACC0" w14:textId="77777777" w:rsidTr="0088325F">
        <w:trPr>
          <w:trHeight w:val="288"/>
        </w:trPr>
        <w:tc>
          <w:tcPr>
            <w:tcW w:w="4673" w:type="dxa"/>
            <w:shd w:val="clear" w:color="auto" w:fill="auto"/>
            <w:noWrap/>
            <w:hideMark/>
          </w:tcPr>
          <w:p w14:paraId="1BF7C581"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Rotaria </w:t>
            </w:r>
            <w:r w:rsidRPr="004E0E6F">
              <w:rPr>
                <w:rFonts w:cs="Calibri"/>
                <w:color w:val="auto"/>
                <w:kern w:val="0"/>
                <w:sz w:val="19"/>
                <w:szCs w:val="19"/>
                <w:lang w:eastAsia="en-AU"/>
              </w:rPr>
              <w:t>sp.</w:t>
            </w:r>
          </w:p>
        </w:tc>
        <w:tc>
          <w:tcPr>
            <w:tcW w:w="1418" w:type="dxa"/>
          </w:tcPr>
          <w:p w14:paraId="0B60AFAC"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1740153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7288CDB6" w14:textId="77777777" w:rsidTr="0088325F">
        <w:trPr>
          <w:trHeight w:val="288"/>
        </w:trPr>
        <w:tc>
          <w:tcPr>
            <w:tcW w:w="4673" w:type="dxa"/>
            <w:shd w:val="clear" w:color="auto" w:fill="auto"/>
            <w:noWrap/>
            <w:hideMark/>
          </w:tcPr>
          <w:p w14:paraId="739F0CF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indet. bdelloid [sm]</w:t>
            </w:r>
          </w:p>
        </w:tc>
        <w:tc>
          <w:tcPr>
            <w:tcW w:w="1418" w:type="dxa"/>
          </w:tcPr>
          <w:p w14:paraId="37C04AD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702D3E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32684994" w14:textId="77777777" w:rsidTr="0088325F">
        <w:trPr>
          <w:trHeight w:val="288"/>
        </w:trPr>
        <w:tc>
          <w:tcPr>
            <w:tcW w:w="4673" w:type="dxa"/>
            <w:shd w:val="clear" w:color="auto" w:fill="auto"/>
            <w:noWrap/>
            <w:hideMark/>
          </w:tcPr>
          <w:p w14:paraId="0548BC2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indet. bdelloid [lg]</w:t>
            </w:r>
          </w:p>
        </w:tc>
        <w:tc>
          <w:tcPr>
            <w:tcW w:w="1418" w:type="dxa"/>
          </w:tcPr>
          <w:p w14:paraId="5267C3F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71D5CEB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34C0DEB8" w14:textId="77777777" w:rsidTr="0088325F">
        <w:trPr>
          <w:trHeight w:val="288"/>
        </w:trPr>
        <w:tc>
          <w:tcPr>
            <w:tcW w:w="4673" w:type="dxa"/>
            <w:shd w:val="clear" w:color="auto" w:fill="auto"/>
            <w:noWrap/>
            <w:hideMark/>
          </w:tcPr>
          <w:p w14:paraId="65DB796C"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Asplanchna </w:t>
            </w:r>
            <w:r w:rsidRPr="004E0E6F">
              <w:rPr>
                <w:rFonts w:cs="Calibri"/>
                <w:color w:val="auto"/>
                <w:kern w:val="0"/>
                <w:sz w:val="19"/>
                <w:szCs w:val="19"/>
                <w:lang w:eastAsia="en-AU"/>
              </w:rPr>
              <w:t xml:space="preserve">cf. </w:t>
            </w:r>
            <w:r w:rsidRPr="004E0E6F">
              <w:rPr>
                <w:rFonts w:cs="Calibri"/>
                <w:i/>
                <w:iCs/>
                <w:color w:val="auto"/>
                <w:kern w:val="0"/>
                <w:sz w:val="19"/>
                <w:szCs w:val="19"/>
                <w:lang w:eastAsia="en-AU"/>
              </w:rPr>
              <w:t>brightwellii</w:t>
            </w:r>
          </w:p>
        </w:tc>
        <w:tc>
          <w:tcPr>
            <w:tcW w:w="1418" w:type="dxa"/>
          </w:tcPr>
          <w:p w14:paraId="2FCE091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0E3F7D9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06299EE3" w14:textId="77777777" w:rsidTr="0088325F">
        <w:trPr>
          <w:trHeight w:val="288"/>
        </w:trPr>
        <w:tc>
          <w:tcPr>
            <w:tcW w:w="4673" w:type="dxa"/>
            <w:shd w:val="clear" w:color="auto" w:fill="auto"/>
            <w:noWrap/>
            <w:hideMark/>
          </w:tcPr>
          <w:p w14:paraId="662D17C7"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Asplanchna priodonta</w:t>
            </w:r>
          </w:p>
        </w:tc>
        <w:tc>
          <w:tcPr>
            <w:tcW w:w="1418" w:type="dxa"/>
          </w:tcPr>
          <w:p w14:paraId="6AF60C7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7C488BD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7CFDCD1A" w14:textId="77777777" w:rsidTr="0088325F">
        <w:trPr>
          <w:trHeight w:val="288"/>
        </w:trPr>
        <w:tc>
          <w:tcPr>
            <w:tcW w:w="4673" w:type="dxa"/>
            <w:shd w:val="clear" w:color="auto" w:fill="auto"/>
            <w:noWrap/>
            <w:hideMark/>
          </w:tcPr>
          <w:p w14:paraId="05C10D9C"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Asplanchna </w:t>
            </w:r>
            <w:r w:rsidRPr="004E0E6F">
              <w:rPr>
                <w:rFonts w:cs="Calibri"/>
                <w:color w:val="auto"/>
                <w:kern w:val="0"/>
                <w:sz w:val="19"/>
                <w:szCs w:val="19"/>
                <w:lang w:eastAsia="en-AU"/>
              </w:rPr>
              <w:t>sp.</w:t>
            </w:r>
          </w:p>
        </w:tc>
        <w:tc>
          <w:tcPr>
            <w:tcW w:w="1418" w:type="dxa"/>
          </w:tcPr>
          <w:p w14:paraId="5A33D46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1168CFE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7F7229D3" w14:textId="77777777" w:rsidTr="0088325F">
        <w:trPr>
          <w:trHeight w:val="288"/>
        </w:trPr>
        <w:tc>
          <w:tcPr>
            <w:tcW w:w="4673" w:type="dxa"/>
            <w:shd w:val="clear" w:color="auto" w:fill="auto"/>
            <w:noWrap/>
            <w:hideMark/>
          </w:tcPr>
          <w:p w14:paraId="2FB2510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t>Asplanchnopus</w:t>
            </w:r>
            <w:r w:rsidRPr="004E0E6F">
              <w:rPr>
                <w:rFonts w:cs="Calibri"/>
                <w:color w:val="auto"/>
                <w:kern w:val="0"/>
                <w:sz w:val="19"/>
                <w:szCs w:val="19"/>
                <w:lang w:eastAsia="en-AU"/>
              </w:rPr>
              <w:t xml:space="preserve"> sp.</w:t>
            </w:r>
          </w:p>
        </w:tc>
        <w:tc>
          <w:tcPr>
            <w:tcW w:w="1418" w:type="dxa"/>
          </w:tcPr>
          <w:p w14:paraId="66DAAF9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E8F02F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4749B544" w14:textId="77777777" w:rsidTr="0088325F">
        <w:trPr>
          <w:trHeight w:val="288"/>
        </w:trPr>
        <w:tc>
          <w:tcPr>
            <w:tcW w:w="4673" w:type="dxa"/>
            <w:shd w:val="clear" w:color="auto" w:fill="auto"/>
            <w:noWrap/>
            <w:hideMark/>
          </w:tcPr>
          <w:p w14:paraId="59BB9157"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Anuraeopsis coelata</w:t>
            </w:r>
          </w:p>
        </w:tc>
        <w:tc>
          <w:tcPr>
            <w:tcW w:w="1418" w:type="dxa"/>
          </w:tcPr>
          <w:p w14:paraId="0BC3A308"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B52170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59E939E3" w14:textId="77777777" w:rsidTr="0088325F">
        <w:trPr>
          <w:trHeight w:val="288"/>
        </w:trPr>
        <w:tc>
          <w:tcPr>
            <w:tcW w:w="4673" w:type="dxa"/>
            <w:shd w:val="clear" w:color="auto" w:fill="auto"/>
            <w:noWrap/>
            <w:hideMark/>
          </w:tcPr>
          <w:p w14:paraId="71BBD02F"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Anuraeopsis fissa</w:t>
            </w:r>
          </w:p>
        </w:tc>
        <w:tc>
          <w:tcPr>
            <w:tcW w:w="1418" w:type="dxa"/>
          </w:tcPr>
          <w:p w14:paraId="4D2E9D2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104FA13C"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5873A60A" w14:textId="77777777" w:rsidTr="0088325F">
        <w:trPr>
          <w:trHeight w:val="288"/>
        </w:trPr>
        <w:tc>
          <w:tcPr>
            <w:tcW w:w="4673" w:type="dxa"/>
            <w:shd w:val="clear" w:color="auto" w:fill="auto"/>
            <w:noWrap/>
            <w:hideMark/>
          </w:tcPr>
          <w:p w14:paraId="635E910E"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Brachionus angularis</w:t>
            </w:r>
          </w:p>
        </w:tc>
        <w:tc>
          <w:tcPr>
            <w:tcW w:w="1418" w:type="dxa"/>
          </w:tcPr>
          <w:p w14:paraId="3DEFACE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EC8626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0951111D" w14:textId="77777777" w:rsidTr="0088325F">
        <w:trPr>
          <w:trHeight w:val="288"/>
        </w:trPr>
        <w:tc>
          <w:tcPr>
            <w:tcW w:w="4673" w:type="dxa"/>
            <w:shd w:val="clear" w:color="auto" w:fill="auto"/>
            <w:noWrap/>
            <w:hideMark/>
          </w:tcPr>
          <w:p w14:paraId="67B5B64E"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Brachionus bennini</w:t>
            </w:r>
          </w:p>
        </w:tc>
        <w:tc>
          <w:tcPr>
            <w:tcW w:w="1418" w:type="dxa"/>
          </w:tcPr>
          <w:p w14:paraId="411FC50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7AD6463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 (facultatively pelagic)</w:t>
            </w:r>
          </w:p>
        </w:tc>
      </w:tr>
      <w:tr w:rsidR="0088325F" w:rsidRPr="000330D8" w14:paraId="1CBDA084" w14:textId="77777777" w:rsidTr="0088325F">
        <w:trPr>
          <w:trHeight w:val="288"/>
        </w:trPr>
        <w:tc>
          <w:tcPr>
            <w:tcW w:w="4673" w:type="dxa"/>
            <w:shd w:val="clear" w:color="auto" w:fill="auto"/>
            <w:noWrap/>
            <w:hideMark/>
          </w:tcPr>
          <w:p w14:paraId="060A4AB3"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Brachionus</w:t>
            </w:r>
            <w:r w:rsidRPr="004E0E6F">
              <w:rPr>
                <w:rFonts w:cs="Calibri"/>
                <w:color w:val="auto"/>
                <w:kern w:val="0"/>
                <w:sz w:val="19"/>
                <w:szCs w:val="19"/>
                <w:lang w:eastAsia="en-AU"/>
              </w:rPr>
              <w:t xml:space="preserve"> </w:t>
            </w:r>
            <w:r w:rsidRPr="004E0E6F">
              <w:rPr>
                <w:rFonts w:cs="Calibri"/>
                <w:i/>
                <w:iCs/>
                <w:color w:val="auto"/>
                <w:kern w:val="0"/>
                <w:sz w:val="19"/>
                <w:szCs w:val="19"/>
                <w:lang w:eastAsia="en-AU"/>
              </w:rPr>
              <w:t>bidens</w:t>
            </w:r>
          </w:p>
        </w:tc>
        <w:tc>
          <w:tcPr>
            <w:tcW w:w="1418" w:type="dxa"/>
          </w:tcPr>
          <w:p w14:paraId="53E05B3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119256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2F523181" w14:textId="77777777" w:rsidTr="0088325F">
        <w:trPr>
          <w:trHeight w:val="288"/>
        </w:trPr>
        <w:tc>
          <w:tcPr>
            <w:tcW w:w="4673" w:type="dxa"/>
            <w:shd w:val="clear" w:color="auto" w:fill="auto"/>
            <w:noWrap/>
            <w:hideMark/>
          </w:tcPr>
          <w:p w14:paraId="31C39A3B"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Brachionus bidentatus</w:t>
            </w:r>
          </w:p>
        </w:tc>
        <w:tc>
          <w:tcPr>
            <w:tcW w:w="1418" w:type="dxa"/>
          </w:tcPr>
          <w:p w14:paraId="38009EB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0AD52DF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 (facultatively pelagic)</w:t>
            </w:r>
          </w:p>
        </w:tc>
      </w:tr>
      <w:tr w:rsidR="0088325F" w:rsidRPr="000330D8" w14:paraId="6FFDD066" w14:textId="77777777" w:rsidTr="0088325F">
        <w:trPr>
          <w:trHeight w:val="288"/>
        </w:trPr>
        <w:tc>
          <w:tcPr>
            <w:tcW w:w="4673" w:type="dxa"/>
            <w:shd w:val="clear" w:color="auto" w:fill="auto"/>
            <w:noWrap/>
            <w:hideMark/>
          </w:tcPr>
          <w:p w14:paraId="7F41FF98"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Brachionus budapestinensis</w:t>
            </w:r>
          </w:p>
        </w:tc>
        <w:tc>
          <w:tcPr>
            <w:tcW w:w="1418" w:type="dxa"/>
          </w:tcPr>
          <w:p w14:paraId="21F7735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D1093A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134B4EC0" w14:textId="77777777" w:rsidTr="0088325F">
        <w:trPr>
          <w:trHeight w:val="288"/>
        </w:trPr>
        <w:tc>
          <w:tcPr>
            <w:tcW w:w="4673" w:type="dxa"/>
            <w:shd w:val="clear" w:color="auto" w:fill="auto"/>
            <w:noWrap/>
            <w:hideMark/>
          </w:tcPr>
          <w:p w14:paraId="7730CB9E"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Brachionus calyciflorus amphiceros</w:t>
            </w:r>
          </w:p>
        </w:tc>
        <w:tc>
          <w:tcPr>
            <w:tcW w:w="1418" w:type="dxa"/>
          </w:tcPr>
          <w:p w14:paraId="2600624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77C6738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4D5370E0" w14:textId="77777777" w:rsidTr="0088325F">
        <w:trPr>
          <w:trHeight w:val="288"/>
        </w:trPr>
        <w:tc>
          <w:tcPr>
            <w:tcW w:w="4673" w:type="dxa"/>
            <w:shd w:val="clear" w:color="auto" w:fill="auto"/>
            <w:noWrap/>
            <w:hideMark/>
          </w:tcPr>
          <w:p w14:paraId="4B18D884"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Brachionus calyciflorus </w:t>
            </w:r>
            <w:r w:rsidRPr="004E0E6F">
              <w:rPr>
                <w:rFonts w:cs="Calibri"/>
                <w:color w:val="auto"/>
                <w:kern w:val="0"/>
                <w:sz w:val="19"/>
                <w:szCs w:val="19"/>
                <w:lang w:eastAsia="en-AU"/>
              </w:rPr>
              <w:t>s.l.</w:t>
            </w:r>
          </w:p>
        </w:tc>
        <w:tc>
          <w:tcPr>
            <w:tcW w:w="1418" w:type="dxa"/>
          </w:tcPr>
          <w:p w14:paraId="133725B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5AE5DD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6D83D5A0" w14:textId="77777777" w:rsidTr="0088325F">
        <w:trPr>
          <w:trHeight w:val="288"/>
        </w:trPr>
        <w:tc>
          <w:tcPr>
            <w:tcW w:w="4673" w:type="dxa"/>
            <w:shd w:val="clear" w:color="auto" w:fill="auto"/>
            <w:noWrap/>
            <w:hideMark/>
          </w:tcPr>
          <w:p w14:paraId="151E24CF"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Brachionus caudatus personatus</w:t>
            </w:r>
          </w:p>
        </w:tc>
        <w:tc>
          <w:tcPr>
            <w:tcW w:w="1418" w:type="dxa"/>
          </w:tcPr>
          <w:p w14:paraId="4076CE1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8CD781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406E21D6" w14:textId="77777777" w:rsidTr="0088325F">
        <w:trPr>
          <w:trHeight w:val="288"/>
        </w:trPr>
        <w:tc>
          <w:tcPr>
            <w:tcW w:w="4673" w:type="dxa"/>
            <w:shd w:val="clear" w:color="auto" w:fill="auto"/>
            <w:noWrap/>
            <w:hideMark/>
          </w:tcPr>
          <w:p w14:paraId="75A756D4"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Brachionus dichotomus reductus </w:t>
            </w:r>
            <w:r w:rsidRPr="004E0E6F">
              <w:rPr>
                <w:rFonts w:cs="Calibri"/>
                <w:b/>
                <w:bCs/>
                <w:color w:val="auto"/>
                <w:kern w:val="0"/>
                <w:sz w:val="19"/>
                <w:szCs w:val="19"/>
                <w:lang w:eastAsia="en-AU"/>
              </w:rPr>
              <w:t>NR for SA</w:t>
            </w:r>
          </w:p>
        </w:tc>
        <w:tc>
          <w:tcPr>
            <w:tcW w:w="1418" w:type="dxa"/>
          </w:tcPr>
          <w:p w14:paraId="2FBAFF0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33D6545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6FA812F8" w14:textId="77777777" w:rsidTr="0088325F">
        <w:trPr>
          <w:trHeight w:val="288"/>
        </w:trPr>
        <w:tc>
          <w:tcPr>
            <w:tcW w:w="4673" w:type="dxa"/>
            <w:shd w:val="clear" w:color="auto" w:fill="auto"/>
            <w:noWrap/>
            <w:hideMark/>
          </w:tcPr>
          <w:p w14:paraId="5C14EA3A"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Brachionus diversicornis</w:t>
            </w:r>
          </w:p>
        </w:tc>
        <w:tc>
          <w:tcPr>
            <w:tcW w:w="1418" w:type="dxa"/>
          </w:tcPr>
          <w:p w14:paraId="296AAAF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7C2D447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6B25233B" w14:textId="77777777" w:rsidTr="0088325F">
        <w:trPr>
          <w:trHeight w:val="288"/>
        </w:trPr>
        <w:tc>
          <w:tcPr>
            <w:tcW w:w="4673" w:type="dxa"/>
            <w:shd w:val="clear" w:color="auto" w:fill="auto"/>
            <w:noWrap/>
            <w:hideMark/>
          </w:tcPr>
          <w:p w14:paraId="1DECA59D"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Brachionus durgae </w:t>
            </w:r>
            <w:r w:rsidRPr="004E0E6F">
              <w:rPr>
                <w:rFonts w:cs="Calibri"/>
                <w:b/>
                <w:bCs/>
                <w:color w:val="auto"/>
                <w:kern w:val="0"/>
                <w:sz w:val="19"/>
                <w:szCs w:val="19"/>
                <w:lang w:eastAsia="en-AU"/>
              </w:rPr>
              <w:t>NR for Aust.</w:t>
            </w:r>
          </w:p>
        </w:tc>
        <w:tc>
          <w:tcPr>
            <w:tcW w:w="1418" w:type="dxa"/>
          </w:tcPr>
          <w:p w14:paraId="1A9A32B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89805D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2F12C6DE" w14:textId="77777777" w:rsidTr="0088325F">
        <w:trPr>
          <w:trHeight w:val="288"/>
        </w:trPr>
        <w:tc>
          <w:tcPr>
            <w:tcW w:w="4673" w:type="dxa"/>
            <w:shd w:val="clear" w:color="auto" w:fill="auto"/>
            <w:noWrap/>
            <w:hideMark/>
          </w:tcPr>
          <w:p w14:paraId="0AC580A1"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Brachionus falcatus</w:t>
            </w:r>
          </w:p>
        </w:tc>
        <w:tc>
          <w:tcPr>
            <w:tcW w:w="1418" w:type="dxa"/>
          </w:tcPr>
          <w:p w14:paraId="55E44D1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326D884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4B38BD07" w14:textId="77777777" w:rsidTr="0088325F">
        <w:trPr>
          <w:trHeight w:val="288"/>
        </w:trPr>
        <w:tc>
          <w:tcPr>
            <w:tcW w:w="4673" w:type="dxa"/>
            <w:shd w:val="clear" w:color="auto" w:fill="auto"/>
            <w:noWrap/>
            <w:hideMark/>
          </w:tcPr>
          <w:p w14:paraId="7E6404C4"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Brachionus keikoa</w:t>
            </w:r>
          </w:p>
        </w:tc>
        <w:tc>
          <w:tcPr>
            <w:tcW w:w="1418" w:type="dxa"/>
          </w:tcPr>
          <w:p w14:paraId="5E17D66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5389095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7097768F" w14:textId="77777777" w:rsidTr="0088325F">
        <w:trPr>
          <w:trHeight w:val="288"/>
        </w:trPr>
        <w:tc>
          <w:tcPr>
            <w:tcW w:w="4673" w:type="dxa"/>
            <w:shd w:val="clear" w:color="auto" w:fill="auto"/>
            <w:noWrap/>
            <w:hideMark/>
          </w:tcPr>
          <w:p w14:paraId="5AB88EA2"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lastRenderedPageBreak/>
              <w:t>Brachionus lyratus</w:t>
            </w:r>
          </w:p>
        </w:tc>
        <w:tc>
          <w:tcPr>
            <w:tcW w:w="1418" w:type="dxa"/>
          </w:tcPr>
          <w:p w14:paraId="7544B59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7F657E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16E6F83D" w14:textId="77777777" w:rsidTr="0088325F">
        <w:trPr>
          <w:trHeight w:val="288"/>
        </w:trPr>
        <w:tc>
          <w:tcPr>
            <w:tcW w:w="4673" w:type="dxa"/>
            <w:shd w:val="clear" w:color="auto" w:fill="auto"/>
            <w:noWrap/>
            <w:hideMark/>
          </w:tcPr>
          <w:p w14:paraId="7DAC41E2"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Brachionus nilsoni</w:t>
            </w:r>
          </w:p>
        </w:tc>
        <w:tc>
          <w:tcPr>
            <w:tcW w:w="1418" w:type="dxa"/>
          </w:tcPr>
          <w:p w14:paraId="546877B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6C5374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3A3EAE5B" w14:textId="77777777" w:rsidTr="0088325F">
        <w:trPr>
          <w:trHeight w:val="288"/>
        </w:trPr>
        <w:tc>
          <w:tcPr>
            <w:tcW w:w="4673" w:type="dxa"/>
            <w:shd w:val="clear" w:color="auto" w:fill="auto"/>
            <w:noWrap/>
            <w:hideMark/>
          </w:tcPr>
          <w:p w14:paraId="35CDF448"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Brachionus novaezealandiae</w:t>
            </w:r>
          </w:p>
        </w:tc>
        <w:tc>
          <w:tcPr>
            <w:tcW w:w="1418" w:type="dxa"/>
          </w:tcPr>
          <w:p w14:paraId="392149D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D1BB01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6B140402" w14:textId="77777777" w:rsidTr="0088325F">
        <w:trPr>
          <w:trHeight w:val="288"/>
        </w:trPr>
        <w:tc>
          <w:tcPr>
            <w:tcW w:w="4673" w:type="dxa"/>
            <w:shd w:val="clear" w:color="auto" w:fill="auto"/>
            <w:noWrap/>
            <w:hideMark/>
          </w:tcPr>
          <w:p w14:paraId="11B3B0A7"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Brachionus quadridentatus cluniorbicularis</w:t>
            </w:r>
          </w:p>
        </w:tc>
        <w:tc>
          <w:tcPr>
            <w:tcW w:w="1418" w:type="dxa"/>
          </w:tcPr>
          <w:p w14:paraId="358CB71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725968B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 (facultatively pelagic)</w:t>
            </w:r>
          </w:p>
        </w:tc>
      </w:tr>
      <w:tr w:rsidR="0088325F" w:rsidRPr="000330D8" w14:paraId="33EE7ABF" w14:textId="77777777" w:rsidTr="0088325F">
        <w:trPr>
          <w:trHeight w:val="288"/>
        </w:trPr>
        <w:tc>
          <w:tcPr>
            <w:tcW w:w="4673" w:type="dxa"/>
            <w:shd w:val="clear" w:color="auto" w:fill="auto"/>
            <w:noWrap/>
            <w:hideMark/>
          </w:tcPr>
          <w:p w14:paraId="79EAA98C"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Brachionus quadridentatus </w:t>
            </w:r>
            <w:r w:rsidRPr="004E0E6F">
              <w:rPr>
                <w:rFonts w:cs="Calibri"/>
                <w:color w:val="auto"/>
                <w:kern w:val="0"/>
                <w:sz w:val="19"/>
                <w:szCs w:val="19"/>
                <w:lang w:eastAsia="en-AU"/>
              </w:rPr>
              <w:t>s. str.</w:t>
            </w:r>
          </w:p>
        </w:tc>
        <w:tc>
          <w:tcPr>
            <w:tcW w:w="1418" w:type="dxa"/>
          </w:tcPr>
          <w:p w14:paraId="3A77648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11598FC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291BB60F" w14:textId="77777777" w:rsidTr="0088325F">
        <w:trPr>
          <w:trHeight w:val="288"/>
        </w:trPr>
        <w:tc>
          <w:tcPr>
            <w:tcW w:w="4673" w:type="dxa"/>
            <w:shd w:val="clear" w:color="auto" w:fill="auto"/>
            <w:noWrap/>
            <w:hideMark/>
          </w:tcPr>
          <w:p w14:paraId="5EE7D1F8"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Brachionus rubens</w:t>
            </w:r>
          </w:p>
        </w:tc>
        <w:tc>
          <w:tcPr>
            <w:tcW w:w="1418" w:type="dxa"/>
          </w:tcPr>
          <w:p w14:paraId="7E6EF61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01E4299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3A3F5E0C" w14:textId="77777777" w:rsidTr="0088325F">
        <w:trPr>
          <w:trHeight w:val="288"/>
        </w:trPr>
        <w:tc>
          <w:tcPr>
            <w:tcW w:w="4673" w:type="dxa"/>
            <w:shd w:val="clear" w:color="auto" w:fill="auto"/>
            <w:noWrap/>
            <w:hideMark/>
          </w:tcPr>
          <w:p w14:paraId="27242622"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Brachionus urceolaris</w:t>
            </w:r>
          </w:p>
        </w:tc>
        <w:tc>
          <w:tcPr>
            <w:tcW w:w="1418" w:type="dxa"/>
          </w:tcPr>
          <w:p w14:paraId="30D7B82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5EC1574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30D54C81" w14:textId="77777777" w:rsidTr="0088325F">
        <w:trPr>
          <w:trHeight w:val="288"/>
        </w:trPr>
        <w:tc>
          <w:tcPr>
            <w:tcW w:w="4673" w:type="dxa"/>
            <w:shd w:val="clear" w:color="auto" w:fill="auto"/>
            <w:noWrap/>
            <w:hideMark/>
          </w:tcPr>
          <w:p w14:paraId="2C07BED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t xml:space="preserve">Brachionus </w:t>
            </w:r>
            <w:r w:rsidRPr="004E0E6F">
              <w:rPr>
                <w:rFonts w:cs="Calibri"/>
                <w:b/>
                <w:bCs/>
                <w:color w:val="auto"/>
                <w:kern w:val="0"/>
                <w:sz w:val="19"/>
                <w:szCs w:val="19"/>
                <w:lang w:eastAsia="en-AU"/>
              </w:rPr>
              <w:t>n. sp. [</w:t>
            </w:r>
            <w:r w:rsidRPr="004E0E6F">
              <w:rPr>
                <w:rFonts w:cs="Calibri"/>
                <w:b/>
                <w:bCs/>
                <w:i/>
                <w:iCs/>
                <w:color w:val="auto"/>
                <w:kern w:val="0"/>
                <w:sz w:val="19"/>
                <w:szCs w:val="19"/>
                <w:lang w:eastAsia="en-AU"/>
              </w:rPr>
              <w:t xml:space="preserve">angularis-lyratus </w:t>
            </w:r>
            <w:r w:rsidRPr="004E0E6F">
              <w:rPr>
                <w:rFonts w:cs="Calibri"/>
                <w:b/>
                <w:bCs/>
                <w:color w:val="auto"/>
                <w:kern w:val="0"/>
                <w:sz w:val="19"/>
                <w:szCs w:val="19"/>
                <w:lang w:eastAsia="en-AU"/>
              </w:rPr>
              <w:t>group]</w:t>
            </w:r>
          </w:p>
        </w:tc>
        <w:tc>
          <w:tcPr>
            <w:tcW w:w="1418" w:type="dxa"/>
          </w:tcPr>
          <w:p w14:paraId="4031E938"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55CCE76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72318547" w14:textId="77777777" w:rsidTr="0088325F">
        <w:trPr>
          <w:trHeight w:val="288"/>
        </w:trPr>
        <w:tc>
          <w:tcPr>
            <w:tcW w:w="4673" w:type="dxa"/>
            <w:shd w:val="clear" w:color="auto" w:fill="auto"/>
            <w:noWrap/>
            <w:hideMark/>
          </w:tcPr>
          <w:p w14:paraId="01E4C9A8"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Brachionus </w:t>
            </w:r>
            <w:r w:rsidRPr="004E0E6F">
              <w:rPr>
                <w:rFonts w:cs="Calibri"/>
                <w:color w:val="auto"/>
                <w:kern w:val="0"/>
                <w:sz w:val="19"/>
                <w:szCs w:val="19"/>
                <w:lang w:eastAsia="en-AU"/>
              </w:rPr>
              <w:t>sp.</w:t>
            </w:r>
          </w:p>
        </w:tc>
        <w:tc>
          <w:tcPr>
            <w:tcW w:w="1418" w:type="dxa"/>
          </w:tcPr>
          <w:p w14:paraId="4118EEE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7490CDB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13DEC57F" w14:textId="77777777" w:rsidTr="0088325F">
        <w:trPr>
          <w:trHeight w:val="288"/>
        </w:trPr>
        <w:tc>
          <w:tcPr>
            <w:tcW w:w="4673" w:type="dxa"/>
            <w:shd w:val="clear" w:color="auto" w:fill="auto"/>
            <w:noWrap/>
            <w:hideMark/>
          </w:tcPr>
          <w:p w14:paraId="70D2E8DB"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Keratella americana </w:t>
            </w:r>
            <w:r w:rsidRPr="004E0E6F">
              <w:rPr>
                <w:rFonts w:cs="Calibri"/>
                <w:b/>
                <w:bCs/>
                <w:color w:val="auto"/>
                <w:kern w:val="0"/>
                <w:sz w:val="19"/>
                <w:szCs w:val="19"/>
                <w:lang w:eastAsia="en-AU"/>
              </w:rPr>
              <w:t>NR for Aust.</w:t>
            </w:r>
          </w:p>
        </w:tc>
        <w:tc>
          <w:tcPr>
            <w:tcW w:w="1418" w:type="dxa"/>
          </w:tcPr>
          <w:p w14:paraId="663C015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70C09C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4EE88CD7" w14:textId="77777777" w:rsidTr="0088325F">
        <w:trPr>
          <w:trHeight w:val="288"/>
        </w:trPr>
        <w:tc>
          <w:tcPr>
            <w:tcW w:w="4673" w:type="dxa"/>
            <w:shd w:val="clear" w:color="auto" w:fill="auto"/>
            <w:noWrap/>
            <w:hideMark/>
          </w:tcPr>
          <w:p w14:paraId="644B5C32"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Keratella australis</w:t>
            </w:r>
          </w:p>
        </w:tc>
        <w:tc>
          <w:tcPr>
            <w:tcW w:w="1418" w:type="dxa"/>
          </w:tcPr>
          <w:p w14:paraId="3A1CD9C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7FDCA66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40FE694A" w14:textId="77777777" w:rsidTr="0088325F">
        <w:trPr>
          <w:trHeight w:val="288"/>
        </w:trPr>
        <w:tc>
          <w:tcPr>
            <w:tcW w:w="4673" w:type="dxa"/>
            <w:shd w:val="clear" w:color="auto" w:fill="auto"/>
            <w:noWrap/>
            <w:hideMark/>
          </w:tcPr>
          <w:p w14:paraId="4A7002A0"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Keratella cochlearis</w:t>
            </w:r>
          </w:p>
        </w:tc>
        <w:tc>
          <w:tcPr>
            <w:tcW w:w="1418" w:type="dxa"/>
          </w:tcPr>
          <w:p w14:paraId="46218AE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0FDA33B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27788EC7" w14:textId="77777777" w:rsidTr="0088325F">
        <w:trPr>
          <w:trHeight w:val="288"/>
        </w:trPr>
        <w:tc>
          <w:tcPr>
            <w:tcW w:w="4673" w:type="dxa"/>
            <w:shd w:val="clear" w:color="auto" w:fill="auto"/>
            <w:noWrap/>
            <w:hideMark/>
          </w:tcPr>
          <w:p w14:paraId="7B1A211C"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Keratella</w:t>
            </w:r>
            <w:r w:rsidRPr="004E0E6F">
              <w:rPr>
                <w:rFonts w:cs="Calibri"/>
                <w:color w:val="auto"/>
                <w:kern w:val="0"/>
                <w:sz w:val="19"/>
                <w:szCs w:val="19"/>
                <w:lang w:eastAsia="en-AU"/>
              </w:rPr>
              <w:t xml:space="preserve"> </w:t>
            </w:r>
            <w:r w:rsidRPr="004E0E6F">
              <w:rPr>
                <w:rFonts w:cs="Calibri"/>
                <w:i/>
                <w:iCs/>
                <w:color w:val="auto"/>
                <w:kern w:val="0"/>
                <w:sz w:val="19"/>
                <w:szCs w:val="19"/>
                <w:lang w:eastAsia="en-AU"/>
              </w:rPr>
              <w:t>javana</w:t>
            </w:r>
          </w:p>
        </w:tc>
        <w:tc>
          <w:tcPr>
            <w:tcW w:w="1418" w:type="dxa"/>
          </w:tcPr>
          <w:p w14:paraId="3475183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0B2F0FA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1F633EB5" w14:textId="77777777" w:rsidTr="0088325F">
        <w:trPr>
          <w:trHeight w:val="288"/>
        </w:trPr>
        <w:tc>
          <w:tcPr>
            <w:tcW w:w="4673" w:type="dxa"/>
            <w:shd w:val="clear" w:color="auto" w:fill="auto"/>
            <w:noWrap/>
            <w:hideMark/>
          </w:tcPr>
          <w:p w14:paraId="570A2D9A"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Keratella lenzi </w:t>
            </w:r>
            <w:r w:rsidRPr="004E0E6F">
              <w:rPr>
                <w:rFonts w:cs="Calibri"/>
                <w:b/>
                <w:bCs/>
                <w:color w:val="auto"/>
                <w:kern w:val="0"/>
                <w:sz w:val="19"/>
                <w:szCs w:val="19"/>
                <w:lang w:eastAsia="en-AU"/>
              </w:rPr>
              <w:t>NR for SA</w:t>
            </w:r>
          </w:p>
        </w:tc>
        <w:tc>
          <w:tcPr>
            <w:tcW w:w="1418" w:type="dxa"/>
          </w:tcPr>
          <w:p w14:paraId="3C84477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39B63D8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54690343" w14:textId="77777777" w:rsidTr="0088325F">
        <w:trPr>
          <w:trHeight w:val="288"/>
        </w:trPr>
        <w:tc>
          <w:tcPr>
            <w:tcW w:w="4673" w:type="dxa"/>
            <w:shd w:val="clear" w:color="auto" w:fill="auto"/>
            <w:noWrap/>
            <w:hideMark/>
          </w:tcPr>
          <w:p w14:paraId="3D69775A"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Keratella procurva</w:t>
            </w:r>
          </w:p>
        </w:tc>
        <w:tc>
          <w:tcPr>
            <w:tcW w:w="1418" w:type="dxa"/>
          </w:tcPr>
          <w:p w14:paraId="12148A1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3903733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553B3F55" w14:textId="77777777" w:rsidTr="0088325F">
        <w:trPr>
          <w:trHeight w:val="288"/>
        </w:trPr>
        <w:tc>
          <w:tcPr>
            <w:tcW w:w="4673" w:type="dxa"/>
            <w:shd w:val="clear" w:color="auto" w:fill="auto"/>
            <w:noWrap/>
            <w:hideMark/>
          </w:tcPr>
          <w:p w14:paraId="5BAF1733"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Keratella quadrata</w:t>
            </w:r>
          </w:p>
        </w:tc>
        <w:tc>
          <w:tcPr>
            <w:tcW w:w="1418" w:type="dxa"/>
          </w:tcPr>
          <w:p w14:paraId="6719F50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9D96D1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7CB49B7E" w14:textId="77777777" w:rsidTr="0088325F">
        <w:trPr>
          <w:trHeight w:val="288"/>
        </w:trPr>
        <w:tc>
          <w:tcPr>
            <w:tcW w:w="4673" w:type="dxa"/>
            <w:shd w:val="clear" w:color="auto" w:fill="auto"/>
            <w:noWrap/>
            <w:hideMark/>
          </w:tcPr>
          <w:p w14:paraId="5CF98541"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Keratella shieli</w:t>
            </w:r>
          </w:p>
        </w:tc>
        <w:tc>
          <w:tcPr>
            <w:tcW w:w="1418" w:type="dxa"/>
          </w:tcPr>
          <w:p w14:paraId="6B7A059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335A98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5592A2CF" w14:textId="77777777" w:rsidTr="0088325F">
        <w:trPr>
          <w:trHeight w:val="288"/>
        </w:trPr>
        <w:tc>
          <w:tcPr>
            <w:tcW w:w="4673" w:type="dxa"/>
            <w:shd w:val="clear" w:color="auto" w:fill="auto"/>
            <w:noWrap/>
            <w:hideMark/>
          </w:tcPr>
          <w:p w14:paraId="37BE249D"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Keratella slacki</w:t>
            </w:r>
          </w:p>
        </w:tc>
        <w:tc>
          <w:tcPr>
            <w:tcW w:w="1418" w:type="dxa"/>
          </w:tcPr>
          <w:p w14:paraId="148F6DFC"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5D7B12F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39B943C8" w14:textId="77777777" w:rsidTr="0088325F">
        <w:trPr>
          <w:trHeight w:val="288"/>
        </w:trPr>
        <w:tc>
          <w:tcPr>
            <w:tcW w:w="4673" w:type="dxa"/>
            <w:shd w:val="clear" w:color="auto" w:fill="auto"/>
            <w:noWrap/>
            <w:hideMark/>
          </w:tcPr>
          <w:p w14:paraId="757CB151"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Keratella tecta </w:t>
            </w:r>
            <w:r w:rsidRPr="004E0E6F">
              <w:rPr>
                <w:rFonts w:cs="Calibri"/>
                <w:b/>
                <w:bCs/>
                <w:color w:val="auto"/>
                <w:kern w:val="0"/>
                <w:sz w:val="19"/>
                <w:szCs w:val="19"/>
                <w:lang w:eastAsia="en-AU"/>
              </w:rPr>
              <w:t>NR for SA</w:t>
            </w:r>
          </w:p>
        </w:tc>
        <w:tc>
          <w:tcPr>
            <w:tcW w:w="1418" w:type="dxa"/>
          </w:tcPr>
          <w:p w14:paraId="4BAB73A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0B7F9D1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2E5D210E" w14:textId="77777777" w:rsidTr="0088325F">
        <w:trPr>
          <w:trHeight w:val="288"/>
        </w:trPr>
        <w:tc>
          <w:tcPr>
            <w:tcW w:w="4673" w:type="dxa"/>
            <w:shd w:val="clear" w:color="auto" w:fill="auto"/>
            <w:noWrap/>
            <w:hideMark/>
          </w:tcPr>
          <w:p w14:paraId="136A28C0"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Keratella tropica</w:t>
            </w:r>
          </w:p>
        </w:tc>
        <w:tc>
          <w:tcPr>
            <w:tcW w:w="1418" w:type="dxa"/>
          </w:tcPr>
          <w:p w14:paraId="6AAA001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16D2C1A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5C5704AB" w14:textId="77777777" w:rsidTr="0088325F">
        <w:trPr>
          <w:trHeight w:val="288"/>
        </w:trPr>
        <w:tc>
          <w:tcPr>
            <w:tcW w:w="4673" w:type="dxa"/>
            <w:shd w:val="clear" w:color="auto" w:fill="auto"/>
            <w:noWrap/>
            <w:hideMark/>
          </w:tcPr>
          <w:p w14:paraId="45C9DEB1"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Plationus patulus</w:t>
            </w:r>
          </w:p>
        </w:tc>
        <w:tc>
          <w:tcPr>
            <w:tcW w:w="1418" w:type="dxa"/>
          </w:tcPr>
          <w:p w14:paraId="6C71068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713C41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669679E7" w14:textId="77777777" w:rsidTr="0088325F">
        <w:trPr>
          <w:trHeight w:val="288"/>
        </w:trPr>
        <w:tc>
          <w:tcPr>
            <w:tcW w:w="4673" w:type="dxa"/>
            <w:shd w:val="clear" w:color="auto" w:fill="auto"/>
            <w:noWrap/>
            <w:hideMark/>
          </w:tcPr>
          <w:p w14:paraId="115AEB31"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Platyias quadricornis </w:t>
            </w:r>
            <w:r w:rsidRPr="004E0E6F">
              <w:rPr>
                <w:rFonts w:cs="Calibri"/>
                <w:b/>
                <w:bCs/>
                <w:color w:val="auto"/>
                <w:kern w:val="0"/>
                <w:sz w:val="19"/>
                <w:szCs w:val="19"/>
                <w:lang w:eastAsia="en-AU"/>
              </w:rPr>
              <w:t>NR for SA</w:t>
            </w:r>
          </w:p>
        </w:tc>
        <w:tc>
          <w:tcPr>
            <w:tcW w:w="1418" w:type="dxa"/>
          </w:tcPr>
          <w:p w14:paraId="67FD6CD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0044B31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12600971" w14:textId="77777777" w:rsidTr="0088325F">
        <w:trPr>
          <w:trHeight w:val="288"/>
        </w:trPr>
        <w:tc>
          <w:tcPr>
            <w:tcW w:w="4673" w:type="dxa"/>
            <w:shd w:val="clear" w:color="auto" w:fill="auto"/>
            <w:noWrap/>
            <w:hideMark/>
          </w:tcPr>
          <w:p w14:paraId="35CF6DE2"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Collotheca pelagica </w:t>
            </w:r>
            <w:r w:rsidRPr="004E0E6F">
              <w:rPr>
                <w:rFonts w:cs="Calibri"/>
                <w:b/>
                <w:bCs/>
                <w:color w:val="auto"/>
                <w:kern w:val="0"/>
                <w:sz w:val="19"/>
                <w:szCs w:val="19"/>
                <w:lang w:eastAsia="en-AU"/>
              </w:rPr>
              <w:t>NR for SA</w:t>
            </w:r>
          </w:p>
        </w:tc>
        <w:tc>
          <w:tcPr>
            <w:tcW w:w="1418" w:type="dxa"/>
          </w:tcPr>
          <w:p w14:paraId="71B74C98"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00246B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6EFF36D2" w14:textId="77777777" w:rsidTr="0088325F">
        <w:trPr>
          <w:trHeight w:val="288"/>
        </w:trPr>
        <w:tc>
          <w:tcPr>
            <w:tcW w:w="4673" w:type="dxa"/>
            <w:shd w:val="clear" w:color="auto" w:fill="auto"/>
            <w:noWrap/>
            <w:hideMark/>
          </w:tcPr>
          <w:p w14:paraId="0956EC8D"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Collotheca </w:t>
            </w:r>
            <w:r w:rsidRPr="004E0E6F">
              <w:rPr>
                <w:rFonts w:cs="Calibri"/>
                <w:color w:val="auto"/>
                <w:kern w:val="0"/>
                <w:sz w:val="19"/>
                <w:szCs w:val="19"/>
                <w:lang w:eastAsia="en-AU"/>
              </w:rPr>
              <w:t xml:space="preserve">cf. </w:t>
            </w:r>
            <w:r w:rsidRPr="004E0E6F">
              <w:rPr>
                <w:rFonts w:cs="Calibri"/>
                <w:i/>
                <w:iCs/>
                <w:color w:val="auto"/>
                <w:kern w:val="0"/>
                <w:sz w:val="19"/>
                <w:szCs w:val="19"/>
                <w:lang w:eastAsia="en-AU"/>
              </w:rPr>
              <w:t>tenuilobata</w:t>
            </w:r>
          </w:p>
        </w:tc>
        <w:tc>
          <w:tcPr>
            <w:tcW w:w="1418" w:type="dxa"/>
          </w:tcPr>
          <w:p w14:paraId="66BD8F0C"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1125B78C"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53AAEA42" w14:textId="77777777" w:rsidTr="0088325F">
        <w:trPr>
          <w:trHeight w:val="288"/>
        </w:trPr>
        <w:tc>
          <w:tcPr>
            <w:tcW w:w="4673" w:type="dxa"/>
            <w:shd w:val="clear" w:color="auto" w:fill="auto"/>
            <w:noWrap/>
            <w:hideMark/>
          </w:tcPr>
          <w:p w14:paraId="4FE702A2"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Collotheca </w:t>
            </w:r>
            <w:r w:rsidRPr="004E0E6F">
              <w:rPr>
                <w:rFonts w:cs="Calibri"/>
                <w:color w:val="auto"/>
                <w:kern w:val="0"/>
                <w:sz w:val="19"/>
                <w:szCs w:val="19"/>
                <w:lang w:eastAsia="en-AU"/>
              </w:rPr>
              <w:t>sp.</w:t>
            </w:r>
          </w:p>
        </w:tc>
        <w:tc>
          <w:tcPr>
            <w:tcW w:w="1418" w:type="dxa"/>
          </w:tcPr>
          <w:p w14:paraId="6C5CF3D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5045E8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7507162A" w14:textId="77777777" w:rsidTr="0088325F">
        <w:trPr>
          <w:trHeight w:val="288"/>
        </w:trPr>
        <w:tc>
          <w:tcPr>
            <w:tcW w:w="4673" w:type="dxa"/>
            <w:shd w:val="clear" w:color="auto" w:fill="auto"/>
            <w:noWrap/>
            <w:hideMark/>
          </w:tcPr>
          <w:p w14:paraId="5EE9CCED"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Conochilus dossuarius</w:t>
            </w:r>
          </w:p>
        </w:tc>
        <w:tc>
          <w:tcPr>
            <w:tcW w:w="1418" w:type="dxa"/>
          </w:tcPr>
          <w:p w14:paraId="4A678FF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020AD7D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233D046B" w14:textId="77777777" w:rsidTr="0088325F">
        <w:trPr>
          <w:trHeight w:val="288"/>
        </w:trPr>
        <w:tc>
          <w:tcPr>
            <w:tcW w:w="4673" w:type="dxa"/>
            <w:shd w:val="clear" w:color="auto" w:fill="auto"/>
            <w:noWrap/>
            <w:hideMark/>
          </w:tcPr>
          <w:p w14:paraId="2BEA38E8"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Conochilus natans </w:t>
            </w:r>
          </w:p>
        </w:tc>
        <w:tc>
          <w:tcPr>
            <w:tcW w:w="1418" w:type="dxa"/>
          </w:tcPr>
          <w:p w14:paraId="5395D93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36BA46D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2A45659A" w14:textId="77777777" w:rsidTr="0088325F">
        <w:trPr>
          <w:trHeight w:val="288"/>
        </w:trPr>
        <w:tc>
          <w:tcPr>
            <w:tcW w:w="4673" w:type="dxa"/>
            <w:shd w:val="clear" w:color="auto" w:fill="auto"/>
            <w:noWrap/>
            <w:hideMark/>
          </w:tcPr>
          <w:p w14:paraId="76DF53E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 xml:space="preserve">cf. </w:t>
            </w:r>
            <w:r w:rsidRPr="004E0E6F">
              <w:rPr>
                <w:rFonts w:cs="Calibri"/>
                <w:i/>
                <w:iCs/>
                <w:color w:val="auto"/>
                <w:kern w:val="0"/>
                <w:sz w:val="19"/>
                <w:szCs w:val="19"/>
                <w:lang w:eastAsia="en-AU"/>
              </w:rPr>
              <w:t xml:space="preserve">Dicranophoroides </w:t>
            </w:r>
            <w:r w:rsidRPr="004E0E6F">
              <w:rPr>
                <w:rFonts w:cs="Calibri"/>
                <w:color w:val="auto"/>
                <w:kern w:val="0"/>
                <w:sz w:val="19"/>
                <w:szCs w:val="19"/>
                <w:lang w:eastAsia="en-AU"/>
              </w:rPr>
              <w:t>sp.</w:t>
            </w:r>
          </w:p>
        </w:tc>
        <w:tc>
          <w:tcPr>
            <w:tcW w:w="1418" w:type="dxa"/>
          </w:tcPr>
          <w:p w14:paraId="70A3FA9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5DD0B1E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7CC79074" w14:textId="77777777" w:rsidTr="0088325F">
        <w:trPr>
          <w:trHeight w:val="288"/>
        </w:trPr>
        <w:tc>
          <w:tcPr>
            <w:tcW w:w="4673" w:type="dxa"/>
            <w:shd w:val="clear" w:color="auto" w:fill="auto"/>
            <w:noWrap/>
            <w:hideMark/>
          </w:tcPr>
          <w:p w14:paraId="43577C6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 xml:space="preserve">cf. </w:t>
            </w:r>
            <w:r w:rsidRPr="004E0E6F">
              <w:rPr>
                <w:rFonts w:cs="Calibri"/>
                <w:i/>
                <w:iCs/>
                <w:color w:val="auto"/>
                <w:kern w:val="0"/>
                <w:sz w:val="19"/>
                <w:szCs w:val="19"/>
                <w:lang w:eastAsia="en-AU"/>
              </w:rPr>
              <w:t>Dicranophorus</w:t>
            </w:r>
            <w:r w:rsidRPr="004E0E6F">
              <w:rPr>
                <w:rFonts w:cs="Calibri"/>
                <w:color w:val="auto"/>
                <w:kern w:val="0"/>
                <w:sz w:val="19"/>
                <w:szCs w:val="19"/>
                <w:lang w:eastAsia="en-AU"/>
              </w:rPr>
              <w:t xml:space="preserve"> sp.</w:t>
            </w:r>
          </w:p>
        </w:tc>
        <w:tc>
          <w:tcPr>
            <w:tcW w:w="1418" w:type="dxa"/>
          </w:tcPr>
          <w:p w14:paraId="0E4BF20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1291C1E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6A852F30" w14:textId="77777777" w:rsidTr="0088325F">
        <w:trPr>
          <w:trHeight w:val="288"/>
        </w:trPr>
        <w:tc>
          <w:tcPr>
            <w:tcW w:w="4673" w:type="dxa"/>
            <w:shd w:val="clear" w:color="auto" w:fill="auto"/>
            <w:noWrap/>
            <w:hideMark/>
          </w:tcPr>
          <w:p w14:paraId="0EFDA96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 xml:space="preserve">cf. </w:t>
            </w:r>
            <w:r w:rsidRPr="004E0E6F">
              <w:rPr>
                <w:rFonts w:cs="Calibri"/>
                <w:i/>
                <w:iCs/>
                <w:color w:val="auto"/>
                <w:kern w:val="0"/>
                <w:sz w:val="19"/>
                <w:szCs w:val="19"/>
                <w:lang w:eastAsia="en-AU"/>
              </w:rPr>
              <w:t xml:space="preserve">Encentrum </w:t>
            </w:r>
            <w:r w:rsidRPr="004E0E6F">
              <w:rPr>
                <w:rFonts w:cs="Calibri"/>
                <w:color w:val="auto"/>
                <w:kern w:val="0"/>
                <w:sz w:val="19"/>
                <w:szCs w:val="19"/>
                <w:lang w:eastAsia="en-AU"/>
              </w:rPr>
              <w:t>spp.</w:t>
            </w:r>
          </w:p>
        </w:tc>
        <w:tc>
          <w:tcPr>
            <w:tcW w:w="1418" w:type="dxa"/>
          </w:tcPr>
          <w:p w14:paraId="34599B08"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C9D52F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41CBE50E" w14:textId="77777777" w:rsidTr="0088325F">
        <w:trPr>
          <w:trHeight w:val="288"/>
        </w:trPr>
        <w:tc>
          <w:tcPr>
            <w:tcW w:w="4673" w:type="dxa"/>
            <w:shd w:val="clear" w:color="auto" w:fill="auto"/>
            <w:noWrap/>
            <w:hideMark/>
          </w:tcPr>
          <w:p w14:paraId="127033B6"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Kostea wockei </w:t>
            </w:r>
            <w:r w:rsidRPr="004E0E6F">
              <w:rPr>
                <w:rFonts w:cs="Calibri"/>
                <w:b/>
                <w:bCs/>
                <w:color w:val="auto"/>
                <w:kern w:val="0"/>
                <w:sz w:val="19"/>
                <w:szCs w:val="19"/>
                <w:lang w:eastAsia="en-AU"/>
              </w:rPr>
              <w:t>NR for SA</w:t>
            </w:r>
          </w:p>
        </w:tc>
        <w:tc>
          <w:tcPr>
            <w:tcW w:w="1418" w:type="dxa"/>
          </w:tcPr>
          <w:p w14:paraId="757C767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2DA0A5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5B1E999B" w14:textId="77777777" w:rsidTr="0088325F">
        <w:trPr>
          <w:trHeight w:val="288"/>
        </w:trPr>
        <w:tc>
          <w:tcPr>
            <w:tcW w:w="4673" w:type="dxa"/>
            <w:shd w:val="clear" w:color="auto" w:fill="auto"/>
            <w:noWrap/>
            <w:hideMark/>
          </w:tcPr>
          <w:p w14:paraId="461F1311"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Cyrtonia tuba </w:t>
            </w:r>
            <w:r w:rsidRPr="004E0E6F">
              <w:rPr>
                <w:rFonts w:cs="Calibri"/>
                <w:b/>
                <w:bCs/>
                <w:color w:val="auto"/>
                <w:kern w:val="0"/>
                <w:sz w:val="19"/>
                <w:szCs w:val="19"/>
                <w:lang w:eastAsia="en-AU"/>
              </w:rPr>
              <w:t>NR for SA</w:t>
            </w:r>
          </w:p>
        </w:tc>
        <w:tc>
          <w:tcPr>
            <w:tcW w:w="1418" w:type="dxa"/>
          </w:tcPr>
          <w:p w14:paraId="312B49D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4BDA98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294D4727" w14:textId="77777777" w:rsidTr="0088325F">
        <w:trPr>
          <w:trHeight w:val="288"/>
        </w:trPr>
        <w:tc>
          <w:tcPr>
            <w:tcW w:w="4673" w:type="dxa"/>
            <w:shd w:val="clear" w:color="auto" w:fill="auto"/>
            <w:noWrap/>
            <w:hideMark/>
          </w:tcPr>
          <w:p w14:paraId="3FF7B42A"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color w:val="auto"/>
                <w:kern w:val="0"/>
                <w:sz w:val="19"/>
                <w:szCs w:val="19"/>
                <w:lang w:eastAsia="en-AU"/>
              </w:rPr>
              <w:t>cf.</w:t>
            </w:r>
            <w:r w:rsidRPr="004E0E6F">
              <w:rPr>
                <w:rFonts w:cs="Calibri"/>
                <w:i/>
                <w:iCs/>
                <w:color w:val="auto"/>
                <w:kern w:val="0"/>
                <w:sz w:val="19"/>
                <w:szCs w:val="19"/>
                <w:lang w:eastAsia="en-AU"/>
              </w:rPr>
              <w:t xml:space="preserve"> Epiphanes </w:t>
            </w:r>
            <w:r w:rsidRPr="004E0E6F">
              <w:rPr>
                <w:rFonts w:cs="Calibri"/>
                <w:color w:val="auto"/>
                <w:kern w:val="0"/>
                <w:sz w:val="19"/>
                <w:szCs w:val="19"/>
                <w:lang w:eastAsia="en-AU"/>
              </w:rPr>
              <w:t>sp.</w:t>
            </w:r>
            <w:r w:rsidRPr="004E0E6F">
              <w:rPr>
                <w:rFonts w:cs="Calibri"/>
                <w:i/>
                <w:iCs/>
                <w:color w:val="auto"/>
                <w:kern w:val="0"/>
                <w:sz w:val="19"/>
                <w:szCs w:val="19"/>
                <w:lang w:eastAsia="en-AU"/>
              </w:rPr>
              <w:t xml:space="preserve"> </w:t>
            </w:r>
          </w:p>
        </w:tc>
        <w:tc>
          <w:tcPr>
            <w:tcW w:w="1418" w:type="dxa"/>
          </w:tcPr>
          <w:p w14:paraId="1CC77578"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AF237A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49741338" w14:textId="77777777" w:rsidTr="0088325F">
        <w:trPr>
          <w:trHeight w:val="288"/>
        </w:trPr>
        <w:tc>
          <w:tcPr>
            <w:tcW w:w="4673" w:type="dxa"/>
            <w:shd w:val="clear" w:color="auto" w:fill="auto"/>
            <w:noWrap/>
            <w:hideMark/>
          </w:tcPr>
          <w:p w14:paraId="14AF5BF7"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color w:val="auto"/>
                <w:kern w:val="0"/>
                <w:sz w:val="19"/>
                <w:szCs w:val="19"/>
                <w:lang w:eastAsia="en-AU"/>
              </w:rPr>
              <w:t>cf.</w:t>
            </w:r>
            <w:r w:rsidRPr="004E0E6F">
              <w:rPr>
                <w:rFonts w:cs="Calibri"/>
                <w:i/>
                <w:iCs/>
                <w:color w:val="auto"/>
                <w:kern w:val="0"/>
                <w:sz w:val="19"/>
                <w:szCs w:val="19"/>
                <w:lang w:eastAsia="en-AU"/>
              </w:rPr>
              <w:t xml:space="preserve"> Microcodides </w:t>
            </w:r>
            <w:r w:rsidRPr="004E0E6F">
              <w:rPr>
                <w:rFonts w:cs="Calibri"/>
                <w:color w:val="auto"/>
                <w:kern w:val="0"/>
                <w:sz w:val="19"/>
                <w:szCs w:val="19"/>
                <w:lang w:eastAsia="en-AU"/>
              </w:rPr>
              <w:t>sp.</w:t>
            </w:r>
          </w:p>
        </w:tc>
        <w:tc>
          <w:tcPr>
            <w:tcW w:w="1418" w:type="dxa"/>
          </w:tcPr>
          <w:p w14:paraId="2667E06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7A19C3A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3C3479AF" w14:textId="77777777" w:rsidTr="0088325F">
        <w:trPr>
          <w:trHeight w:val="288"/>
        </w:trPr>
        <w:tc>
          <w:tcPr>
            <w:tcW w:w="4673" w:type="dxa"/>
            <w:shd w:val="clear" w:color="auto" w:fill="auto"/>
            <w:noWrap/>
            <w:hideMark/>
          </w:tcPr>
          <w:p w14:paraId="051229A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t>Proalides</w:t>
            </w:r>
            <w:r w:rsidRPr="004E0E6F">
              <w:rPr>
                <w:rFonts w:cs="Calibri"/>
                <w:color w:val="auto"/>
                <w:kern w:val="0"/>
                <w:sz w:val="19"/>
                <w:szCs w:val="19"/>
                <w:lang w:eastAsia="en-AU"/>
              </w:rPr>
              <w:t xml:space="preserve"> </w:t>
            </w:r>
            <w:r w:rsidRPr="004E0E6F">
              <w:rPr>
                <w:rFonts w:cs="Calibri"/>
                <w:i/>
                <w:iCs/>
                <w:color w:val="auto"/>
                <w:kern w:val="0"/>
                <w:sz w:val="19"/>
                <w:szCs w:val="19"/>
                <w:lang w:eastAsia="en-AU"/>
              </w:rPr>
              <w:t>tentaculatus</w:t>
            </w:r>
          </w:p>
        </w:tc>
        <w:tc>
          <w:tcPr>
            <w:tcW w:w="1418" w:type="dxa"/>
          </w:tcPr>
          <w:p w14:paraId="24D5C5F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3819433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141342A7" w14:textId="77777777" w:rsidTr="0088325F">
        <w:trPr>
          <w:trHeight w:val="288"/>
        </w:trPr>
        <w:tc>
          <w:tcPr>
            <w:tcW w:w="4673" w:type="dxa"/>
            <w:shd w:val="clear" w:color="auto" w:fill="auto"/>
            <w:noWrap/>
            <w:hideMark/>
          </w:tcPr>
          <w:p w14:paraId="442D0D3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t>Proalides</w:t>
            </w:r>
            <w:r w:rsidRPr="004E0E6F">
              <w:rPr>
                <w:rFonts w:cs="Calibri"/>
                <w:color w:val="auto"/>
                <w:kern w:val="0"/>
                <w:sz w:val="19"/>
                <w:szCs w:val="19"/>
                <w:lang w:eastAsia="en-AU"/>
              </w:rPr>
              <w:t xml:space="preserve"> sp.</w:t>
            </w:r>
          </w:p>
        </w:tc>
        <w:tc>
          <w:tcPr>
            <w:tcW w:w="1418" w:type="dxa"/>
          </w:tcPr>
          <w:p w14:paraId="0F6093E8"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0716E31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4A25CF2E" w14:textId="77777777" w:rsidTr="0088325F">
        <w:trPr>
          <w:trHeight w:val="288"/>
        </w:trPr>
        <w:tc>
          <w:tcPr>
            <w:tcW w:w="4673" w:type="dxa"/>
            <w:shd w:val="clear" w:color="auto" w:fill="auto"/>
            <w:noWrap/>
            <w:hideMark/>
          </w:tcPr>
          <w:p w14:paraId="41F0AADA"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Beauchampiella eudactylota </w:t>
            </w:r>
            <w:r w:rsidRPr="004E0E6F">
              <w:rPr>
                <w:rFonts w:cs="Calibri"/>
                <w:b/>
                <w:bCs/>
                <w:color w:val="auto"/>
                <w:kern w:val="0"/>
                <w:sz w:val="19"/>
                <w:szCs w:val="19"/>
                <w:lang w:eastAsia="en-AU"/>
              </w:rPr>
              <w:t>NR for SA</w:t>
            </w:r>
          </w:p>
        </w:tc>
        <w:tc>
          <w:tcPr>
            <w:tcW w:w="1418" w:type="dxa"/>
          </w:tcPr>
          <w:p w14:paraId="48D7512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0751047C"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2E2E9D0D" w14:textId="77777777" w:rsidTr="0088325F">
        <w:trPr>
          <w:trHeight w:val="288"/>
        </w:trPr>
        <w:tc>
          <w:tcPr>
            <w:tcW w:w="4673" w:type="dxa"/>
            <w:shd w:val="clear" w:color="auto" w:fill="auto"/>
            <w:noWrap/>
            <w:hideMark/>
          </w:tcPr>
          <w:p w14:paraId="2789F22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t xml:space="preserve">Euchlanis </w:t>
            </w:r>
            <w:r w:rsidRPr="004E0E6F">
              <w:rPr>
                <w:rFonts w:cs="Calibri"/>
                <w:color w:val="auto"/>
                <w:kern w:val="0"/>
                <w:sz w:val="19"/>
                <w:szCs w:val="19"/>
                <w:lang w:eastAsia="en-AU"/>
              </w:rPr>
              <w:t>sp.</w:t>
            </w:r>
          </w:p>
        </w:tc>
        <w:tc>
          <w:tcPr>
            <w:tcW w:w="1418" w:type="dxa"/>
          </w:tcPr>
          <w:p w14:paraId="721B7ED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3DE9CB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6469BFE0" w14:textId="77777777" w:rsidTr="0088325F">
        <w:trPr>
          <w:trHeight w:val="288"/>
        </w:trPr>
        <w:tc>
          <w:tcPr>
            <w:tcW w:w="4673" w:type="dxa"/>
            <w:shd w:val="clear" w:color="auto" w:fill="auto"/>
            <w:noWrap/>
            <w:hideMark/>
          </w:tcPr>
          <w:p w14:paraId="4D4BD8A2"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Ptygura </w:t>
            </w:r>
            <w:r w:rsidRPr="004E0E6F">
              <w:rPr>
                <w:rFonts w:cs="Calibri"/>
                <w:color w:val="auto"/>
                <w:kern w:val="0"/>
                <w:sz w:val="19"/>
                <w:szCs w:val="19"/>
                <w:lang w:eastAsia="en-AU"/>
              </w:rPr>
              <w:t>sp.</w:t>
            </w:r>
            <w:r w:rsidRPr="004E0E6F">
              <w:rPr>
                <w:rFonts w:cs="Calibri"/>
                <w:i/>
                <w:iCs/>
                <w:color w:val="auto"/>
                <w:kern w:val="0"/>
                <w:sz w:val="19"/>
                <w:szCs w:val="19"/>
                <w:lang w:eastAsia="en-AU"/>
              </w:rPr>
              <w:t xml:space="preserve"> </w:t>
            </w:r>
            <w:r w:rsidRPr="004E0E6F">
              <w:rPr>
                <w:rFonts w:cs="Calibri"/>
                <w:color w:val="auto"/>
                <w:kern w:val="0"/>
                <w:sz w:val="19"/>
                <w:szCs w:val="19"/>
                <w:lang w:eastAsia="en-AU"/>
              </w:rPr>
              <w:t xml:space="preserve"> </w:t>
            </w:r>
          </w:p>
        </w:tc>
        <w:tc>
          <w:tcPr>
            <w:tcW w:w="1418" w:type="dxa"/>
          </w:tcPr>
          <w:p w14:paraId="71C2A1A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52C1807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02D482CF" w14:textId="77777777" w:rsidTr="0088325F">
        <w:trPr>
          <w:trHeight w:val="288"/>
        </w:trPr>
        <w:tc>
          <w:tcPr>
            <w:tcW w:w="4673" w:type="dxa"/>
            <w:shd w:val="clear" w:color="auto" w:fill="auto"/>
            <w:noWrap/>
            <w:hideMark/>
          </w:tcPr>
          <w:p w14:paraId="47F2D72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 xml:space="preserve">flosculariid sp. [cf. </w:t>
            </w:r>
            <w:r w:rsidRPr="004E0E6F">
              <w:rPr>
                <w:rFonts w:cs="Calibri"/>
                <w:i/>
                <w:iCs/>
                <w:color w:val="auto"/>
                <w:kern w:val="0"/>
                <w:sz w:val="19"/>
                <w:szCs w:val="19"/>
                <w:lang w:eastAsia="en-AU"/>
              </w:rPr>
              <w:t>Sinanatherina</w:t>
            </w:r>
            <w:r w:rsidRPr="004E0E6F">
              <w:rPr>
                <w:rFonts w:cs="Calibri"/>
                <w:color w:val="auto"/>
                <w:kern w:val="0"/>
                <w:sz w:val="19"/>
                <w:szCs w:val="19"/>
                <w:lang w:eastAsia="en-AU"/>
              </w:rPr>
              <w:t>]</w:t>
            </w:r>
          </w:p>
        </w:tc>
        <w:tc>
          <w:tcPr>
            <w:tcW w:w="1418" w:type="dxa"/>
          </w:tcPr>
          <w:p w14:paraId="4A33F64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67B4A0C"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00B9EB11" w14:textId="77777777" w:rsidTr="0088325F">
        <w:trPr>
          <w:trHeight w:val="288"/>
        </w:trPr>
        <w:tc>
          <w:tcPr>
            <w:tcW w:w="4673" w:type="dxa"/>
            <w:shd w:val="clear" w:color="auto" w:fill="auto"/>
            <w:noWrap/>
            <w:hideMark/>
          </w:tcPr>
          <w:p w14:paraId="2DAAE78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t>Ascomorpha</w:t>
            </w:r>
            <w:r w:rsidRPr="004E0E6F">
              <w:rPr>
                <w:rFonts w:cs="Calibri"/>
                <w:color w:val="auto"/>
                <w:kern w:val="0"/>
                <w:sz w:val="19"/>
                <w:szCs w:val="19"/>
                <w:lang w:eastAsia="en-AU"/>
              </w:rPr>
              <w:t xml:space="preserve"> cf. </w:t>
            </w:r>
            <w:r w:rsidRPr="004E0E6F">
              <w:rPr>
                <w:rFonts w:cs="Calibri"/>
                <w:i/>
                <w:iCs/>
                <w:color w:val="auto"/>
                <w:kern w:val="0"/>
                <w:sz w:val="19"/>
                <w:szCs w:val="19"/>
                <w:lang w:eastAsia="en-AU"/>
              </w:rPr>
              <w:t>ovalis</w:t>
            </w:r>
          </w:p>
        </w:tc>
        <w:tc>
          <w:tcPr>
            <w:tcW w:w="1418" w:type="dxa"/>
          </w:tcPr>
          <w:p w14:paraId="10805BC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74E450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0996BB6B" w14:textId="77777777" w:rsidTr="0088325F">
        <w:trPr>
          <w:trHeight w:val="288"/>
        </w:trPr>
        <w:tc>
          <w:tcPr>
            <w:tcW w:w="4673" w:type="dxa"/>
            <w:shd w:val="clear" w:color="auto" w:fill="auto"/>
            <w:noWrap/>
            <w:hideMark/>
          </w:tcPr>
          <w:p w14:paraId="777BAB63"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Ascomorpha saltans</w:t>
            </w:r>
          </w:p>
        </w:tc>
        <w:tc>
          <w:tcPr>
            <w:tcW w:w="1418" w:type="dxa"/>
          </w:tcPr>
          <w:p w14:paraId="5E6AE85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660C5F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457C8E5E" w14:textId="77777777" w:rsidTr="0088325F">
        <w:trPr>
          <w:trHeight w:val="288"/>
        </w:trPr>
        <w:tc>
          <w:tcPr>
            <w:tcW w:w="4673" w:type="dxa"/>
            <w:shd w:val="clear" w:color="auto" w:fill="auto"/>
            <w:noWrap/>
            <w:hideMark/>
          </w:tcPr>
          <w:p w14:paraId="76A0BDE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t>Gastropus</w:t>
            </w:r>
            <w:r w:rsidRPr="004E0E6F">
              <w:rPr>
                <w:rFonts w:cs="Calibri"/>
                <w:color w:val="auto"/>
                <w:kern w:val="0"/>
                <w:sz w:val="19"/>
                <w:szCs w:val="19"/>
                <w:lang w:eastAsia="en-AU"/>
              </w:rPr>
              <w:t xml:space="preserve"> </w:t>
            </w:r>
            <w:r w:rsidRPr="004E0E6F">
              <w:rPr>
                <w:rFonts w:cs="Calibri"/>
                <w:i/>
                <w:iCs/>
                <w:color w:val="auto"/>
                <w:kern w:val="0"/>
                <w:sz w:val="19"/>
                <w:szCs w:val="19"/>
                <w:lang w:eastAsia="en-AU"/>
              </w:rPr>
              <w:t xml:space="preserve">minor </w:t>
            </w:r>
            <w:r w:rsidRPr="004E0E6F">
              <w:rPr>
                <w:rFonts w:cs="Calibri"/>
                <w:b/>
                <w:bCs/>
                <w:color w:val="auto"/>
                <w:kern w:val="0"/>
                <w:sz w:val="19"/>
                <w:szCs w:val="19"/>
                <w:lang w:eastAsia="en-AU"/>
              </w:rPr>
              <w:t>NR for SA</w:t>
            </w:r>
          </w:p>
        </w:tc>
        <w:tc>
          <w:tcPr>
            <w:tcW w:w="1418" w:type="dxa"/>
          </w:tcPr>
          <w:p w14:paraId="0FA326E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01195FC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479006B8" w14:textId="77777777" w:rsidTr="0088325F">
        <w:trPr>
          <w:trHeight w:val="288"/>
        </w:trPr>
        <w:tc>
          <w:tcPr>
            <w:tcW w:w="4673" w:type="dxa"/>
            <w:shd w:val="clear" w:color="auto" w:fill="auto"/>
            <w:noWrap/>
            <w:hideMark/>
          </w:tcPr>
          <w:p w14:paraId="566E78A6"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Hexarthra</w:t>
            </w:r>
            <w:r w:rsidRPr="004E0E6F">
              <w:rPr>
                <w:rFonts w:cs="Calibri"/>
                <w:color w:val="auto"/>
                <w:kern w:val="0"/>
                <w:sz w:val="19"/>
                <w:szCs w:val="19"/>
                <w:lang w:eastAsia="en-AU"/>
              </w:rPr>
              <w:t xml:space="preserve"> </w:t>
            </w:r>
            <w:r w:rsidRPr="004E0E6F">
              <w:rPr>
                <w:rFonts w:cs="Calibri"/>
                <w:i/>
                <w:iCs/>
                <w:color w:val="auto"/>
                <w:kern w:val="0"/>
                <w:sz w:val="19"/>
                <w:szCs w:val="19"/>
                <w:lang w:eastAsia="en-AU"/>
              </w:rPr>
              <w:t xml:space="preserve">braziliensis </w:t>
            </w:r>
            <w:r w:rsidRPr="004E0E6F">
              <w:rPr>
                <w:rFonts w:cs="Calibri"/>
                <w:b/>
                <w:bCs/>
                <w:color w:val="auto"/>
                <w:kern w:val="0"/>
                <w:sz w:val="19"/>
                <w:szCs w:val="19"/>
                <w:lang w:eastAsia="en-AU"/>
              </w:rPr>
              <w:t>NR for Aust.</w:t>
            </w:r>
          </w:p>
        </w:tc>
        <w:tc>
          <w:tcPr>
            <w:tcW w:w="1418" w:type="dxa"/>
          </w:tcPr>
          <w:p w14:paraId="67176F1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090CB53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6E5DB96C" w14:textId="77777777" w:rsidTr="0088325F">
        <w:trPr>
          <w:trHeight w:val="288"/>
        </w:trPr>
        <w:tc>
          <w:tcPr>
            <w:tcW w:w="4673" w:type="dxa"/>
            <w:shd w:val="clear" w:color="auto" w:fill="auto"/>
            <w:noWrap/>
            <w:hideMark/>
          </w:tcPr>
          <w:p w14:paraId="7B5EAC96"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Hexarthra</w:t>
            </w:r>
            <w:r w:rsidRPr="004E0E6F">
              <w:rPr>
                <w:rFonts w:cs="Calibri"/>
                <w:color w:val="auto"/>
                <w:kern w:val="0"/>
                <w:sz w:val="19"/>
                <w:szCs w:val="19"/>
                <w:lang w:eastAsia="en-AU"/>
              </w:rPr>
              <w:t xml:space="preserve"> </w:t>
            </w:r>
            <w:r w:rsidRPr="004E0E6F">
              <w:rPr>
                <w:rFonts w:cs="Calibri"/>
                <w:i/>
                <w:iCs/>
                <w:color w:val="auto"/>
                <w:kern w:val="0"/>
                <w:sz w:val="19"/>
                <w:szCs w:val="19"/>
                <w:lang w:eastAsia="en-AU"/>
              </w:rPr>
              <w:t>intermedia</w:t>
            </w:r>
          </w:p>
        </w:tc>
        <w:tc>
          <w:tcPr>
            <w:tcW w:w="1418" w:type="dxa"/>
          </w:tcPr>
          <w:p w14:paraId="7A0FFE5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529D0F38"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6B9869A8" w14:textId="77777777" w:rsidTr="0088325F">
        <w:trPr>
          <w:trHeight w:val="288"/>
        </w:trPr>
        <w:tc>
          <w:tcPr>
            <w:tcW w:w="4673" w:type="dxa"/>
            <w:shd w:val="clear" w:color="auto" w:fill="auto"/>
            <w:noWrap/>
            <w:hideMark/>
          </w:tcPr>
          <w:p w14:paraId="1C9F5B86"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lastRenderedPageBreak/>
              <w:t>Hexarthra</w:t>
            </w:r>
            <w:r w:rsidRPr="004E0E6F">
              <w:rPr>
                <w:rFonts w:cs="Calibri"/>
                <w:color w:val="auto"/>
                <w:kern w:val="0"/>
                <w:sz w:val="19"/>
                <w:szCs w:val="19"/>
                <w:lang w:eastAsia="en-AU"/>
              </w:rPr>
              <w:t xml:space="preserve"> sp. </w:t>
            </w:r>
          </w:p>
        </w:tc>
        <w:tc>
          <w:tcPr>
            <w:tcW w:w="1418" w:type="dxa"/>
          </w:tcPr>
          <w:p w14:paraId="2886DDC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58F5DFD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26B898E5" w14:textId="77777777" w:rsidTr="0088325F">
        <w:trPr>
          <w:trHeight w:val="288"/>
        </w:trPr>
        <w:tc>
          <w:tcPr>
            <w:tcW w:w="4673" w:type="dxa"/>
            <w:shd w:val="clear" w:color="auto" w:fill="auto"/>
            <w:noWrap/>
            <w:hideMark/>
          </w:tcPr>
          <w:p w14:paraId="511A4139"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Lecane bulla</w:t>
            </w:r>
          </w:p>
        </w:tc>
        <w:tc>
          <w:tcPr>
            <w:tcW w:w="1418" w:type="dxa"/>
          </w:tcPr>
          <w:p w14:paraId="774516D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308984C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58D4C985" w14:textId="77777777" w:rsidTr="0088325F">
        <w:trPr>
          <w:trHeight w:val="288"/>
        </w:trPr>
        <w:tc>
          <w:tcPr>
            <w:tcW w:w="4673" w:type="dxa"/>
            <w:shd w:val="clear" w:color="auto" w:fill="auto"/>
            <w:noWrap/>
            <w:hideMark/>
          </w:tcPr>
          <w:p w14:paraId="12CE5CAA"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Lecane </w:t>
            </w:r>
            <w:r w:rsidRPr="004E0E6F">
              <w:rPr>
                <w:rFonts w:cs="Calibri"/>
                <w:color w:val="auto"/>
                <w:kern w:val="0"/>
                <w:sz w:val="19"/>
                <w:szCs w:val="19"/>
                <w:lang w:eastAsia="en-AU"/>
              </w:rPr>
              <w:t>'bulloid'</w:t>
            </w:r>
            <w:r w:rsidRPr="004E0E6F">
              <w:rPr>
                <w:rFonts w:cs="Calibri"/>
                <w:b/>
                <w:bCs/>
                <w:color w:val="auto"/>
                <w:kern w:val="0"/>
                <w:sz w:val="19"/>
                <w:szCs w:val="19"/>
                <w:lang w:eastAsia="en-AU"/>
              </w:rPr>
              <w:t xml:space="preserve"> n. sp. </w:t>
            </w:r>
          </w:p>
        </w:tc>
        <w:tc>
          <w:tcPr>
            <w:tcW w:w="1418" w:type="dxa"/>
          </w:tcPr>
          <w:p w14:paraId="11C5A69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6940D7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753C3A77" w14:textId="77777777" w:rsidTr="0088325F">
        <w:trPr>
          <w:trHeight w:val="288"/>
        </w:trPr>
        <w:tc>
          <w:tcPr>
            <w:tcW w:w="4673" w:type="dxa"/>
            <w:shd w:val="clear" w:color="auto" w:fill="auto"/>
            <w:noWrap/>
            <w:hideMark/>
          </w:tcPr>
          <w:p w14:paraId="7643DDDD"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Lecane closterocerca</w:t>
            </w:r>
          </w:p>
        </w:tc>
        <w:tc>
          <w:tcPr>
            <w:tcW w:w="1418" w:type="dxa"/>
          </w:tcPr>
          <w:p w14:paraId="24A34C5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7B566F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0F23A857" w14:textId="77777777" w:rsidTr="0088325F">
        <w:trPr>
          <w:trHeight w:val="288"/>
        </w:trPr>
        <w:tc>
          <w:tcPr>
            <w:tcW w:w="4673" w:type="dxa"/>
            <w:shd w:val="clear" w:color="auto" w:fill="auto"/>
            <w:noWrap/>
            <w:hideMark/>
          </w:tcPr>
          <w:p w14:paraId="229BE988"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Lecane crepida</w:t>
            </w:r>
          </w:p>
        </w:tc>
        <w:tc>
          <w:tcPr>
            <w:tcW w:w="1418" w:type="dxa"/>
          </w:tcPr>
          <w:p w14:paraId="525ADB7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02A1AAD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3AE210F2" w14:textId="77777777" w:rsidTr="0088325F">
        <w:trPr>
          <w:trHeight w:val="288"/>
        </w:trPr>
        <w:tc>
          <w:tcPr>
            <w:tcW w:w="4673" w:type="dxa"/>
            <w:shd w:val="clear" w:color="auto" w:fill="auto"/>
            <w:noWrap/>
            <w:hideMark/>
          </w:tcPr>
          <w:p w14:paraId="65FDC7DB"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Lecane curvicornis</w:t>
            </w:r>
          </w:p>
        </w:tc>
        <w:tc>
          <w:tcPr>
            <w:tcW w:w="1418" w:type="dxa"/>
          </w:tcPr>
          <w:p w14:paraId="53E8FA8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BDF919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623940B3" w14:textId="77777777" w:rsidTr="0088325F">
        <w:trPr>
          <w:trHeight w:val="288"/>
        </w:trPr>
        <w:tc>
          <w:tcPr>
            <w:tcW w:w="4673" w:type="dxa"/>
            <w:shd w:val="clear" w:color="auto" w:fill="auto"/>
            <w:noWrap/>
            <w:hideMark/>
          </w:tcPr>
          <w:p w14:paraId="0DB0F6BF"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Lecane</w:t>
            </w:r>
            <w:r w:rsidRPr="004E0E6F">
              <w:rPr>
                <w:rFonts w:cs="Calibri"/>
                <w:color w:val="auto"/>
                <w:kern w:val="0"/>
                <w:sz w:val="19"/>
                <w:szCs w:val="19"/>
                <w:lang w:eastAsia="en-AU"/>
              </w:rPr>
              <w:t xml:space="preserve"> </w:t>
            </w:r>
            <w:r w:rsidRPr="004E0E6F">
              <w:rPr>
                <w:rFonts w:cs="Calibri"/>
                <w:i/>
                <w:iCs/>
                <w:color w:val="auto"/>
                <w:kern w:val="0"/>
                <w:sz w:val="19"/>
                <w:szCs w:val="19"/>
                <w:lang w:eastAsia="en-AU"/>
              </w:rPr>
              <w:t>flexilis</w:t>
            </w:r>
          </w:p>
        </w:tc>
        <w:tc>
          <w:tcPr>
            <w:tcW w:w="1418" w:type="dxa"/>
          </w:tcPr>
          <w:p w14:paraId="58F6C74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0E47594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0BAB4C04" w14:textId="77777777" w:rsidTr="0088325F">
        <w:trPr>
          <w:trHeight w:val="288"/>
        </w:trPr>
        <w:tc>
          <w:tcPr>
            <w:tcW w:w="4673" w:type="dxa"/>
            <w:shd w:val="clear" w:color="auto" w:fill="auto"/>
            <w:noWrap/>
            <w:hideMark/>
          </w:tcPr>
          <w:p w14:paraId="4974048B"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Lecane halsei </w:t>
            </w:r>
            <w:r w:rsidRPr="004E0E6F">
              <w:rPr>
                <w:rFonts w:cs="Calibri"/>
                <w:b/>
                <w:bCs/>
                <w:color w:val="auto"/>
                <w:kern w:val="0"/>
                <w:sz w:val="19"/>
                <w:szCs w:val="19"/>
                <w:lang w:eastAsia="en-AU"/>
              </w:rPr>
              <w:t>NR for SA</w:t>
            </w:r>
          </w:p>
        </w:tc>
        <w:tc>
          <w:tcPr>
            <w:tcW w:w="1418" w:type="dxa"/>
          </w:tcPr>
          <w:p w14:paraId="02DF297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64622A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3F68BF91" w14:textId="77777777" w:rsidTr="0088325F">
        <w:trPr>
          <w:trHeight w:val="288"/>
        </w:trPr>
        <w:tc>
          <w:tcPr>
            <w:tcW w:w="4673" w:type="dxa"/>
            <w:shd w:val="clear" w:color="auto" w:fill="auto"/>
            <w:noWrap/>
            <w:hideMark/>
          </w:tcPr>
          <w:p w14:paraId="458FF18C"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Lecane hamata</w:t>
            </w:r>
          </w:p>
        </w:tc>
        <w:tc>
          <w:tcPr>
            <w:tcW w:w="1418" w:type="dxa"/>
          </w:tcPr>
          <w:p w14:paraId="3E32554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BFDB72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44AA6916" w14:textId="77777777" w:rsidTr="0088325F">
        <w:trPr>
          <w:trHeight w:val="288"/>
        </w:trPr>
        <w:tc>
          <w:tcPr>
            <w:tcW w:w="4673" w:type="dxa"/>
            <w:shd w:val="clear" w:color="auto" w:fill="auto"/>
            <w:noWrap/>
            <w:hideMark/>
          </w:tcPr>
          <w:p w14:paraId="3089FA70"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Lecane </w:t>
            </w:r>
            <w:r w:rsidRPr="004E0E6F">
              <w:rPr>
                <w:rFonts w:cs="Calibri"/>
                <w:color w:val="auto"/>
                <w:kern w:val="0"/>
                <w:sz w:val="19"/>
                <w:szCs w:val="19"/>
                <w:lang w:eastAsia="en-AU"/>
              </w:rPr>
              <w:t xml:space="preserve">nr </w:t>
            </w:r>
            <w:r w:rsidRPr="004E0E6F">
              <w:rPr>
                <w:rFonts w:cs="Calibri"/>
                <w:i/>
                <w:iCs/>
                <w:color w:val="auto"/>
                <w:kern w:val="0"/>
                <w:sz w:val="19"/>
                <w:szCs w:val="19"/>
                <w:lang w:eastAsia="en-AU"/>
              </w:rPr>
              <w:t xml:space="preserve">hamata </w:t>
            </w:r>
            <w:r w:rsidRPr="004E0E6F">
              <w:rPr>
                <w:rFonts w:cs="Calibri"/>
                <w:b/>
                <w:bCs/>
                <w:color w:val="auto"/>
                <w:kern w:val="0"/>
                <w:sz w:val="19"/>
                <w:szCs w:val="19"/>
                <w:lang w:eastAsia="en-AU"/>
              </w:rPr>
              <w:t>?n. sp.</w:t>
            </w:r>
          </w:p>
        </w:tc>
        <w:tc>
          <w:tcPr>
            <w:tcW w:w="1418" w:type="dxa"/>
          </w:tcPr>
          <w:p w14:paraId="38596F9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5A1A794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3E068F3C" w14:textId="77777777" w:rsidTr="0088325F">
        <w:trPr>
          <w:trHeight w:val="288"/>
        </w:trPr>
        <w:tc>
          <w:tcPr>
            <w:tcW w:w="4673" w:type="dxa"/>
            <w:shd w:val="clear" w:color="auto" w:fill="auto"/>
            <w:noWrap/>
            <w:hideMark/>
          </w:tcPr>
          <w:p w14:paraId="588E4CDA"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Lecane ludwigii</w:t>
            </w:r>
          </w:p>
        </w:tc>
        <w:tc>
          <w:tcPr>
            <w:tcW w:w="1418" w:type="dxa"/>
          </w:tcPr>
          <w:p w14:paraId="66273B8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0A24BA2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78DB48CD" w14:textId="77777777" w:rsidTr="0088325F">
        <w:trPr>
          <w:trHeight w:val="288"/>
        </w:trPr>
        <w:tc>
          <w:tcPr>
            <w:tcW w:w="4673" w:type="dxa"/>
            <w:shd w:val="clear" w:color="auto" w:fill="auto"/>
            <w:noWrap/>
            <w:hideMark/>
          </w:tcPr>
          <w:p w14:paraId="1CB1D08F"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Lecane luna</w:t>
            </w:r>
          </w:p>
        </w:tc>
        <w:tc>
          <w:tcPr>
            <w:tcW w:w="1418" w:type="dxa"/>
          </w:tcPr>
          <w:p w14:paraId="6C9AB6A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065EAB38"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04F14AA3" w14:textId="77777777" w:rsidTr="0088325F">
        <w:trPr>
          <w:trHeight w:val="288"/>
        </w:trPr>
        <w:tc>
          <w:tcPr>
            <w:tcW w:w="4673" w:type="dxa"/>
            <w:shd w:val="clear" w:color="auto" w:fill="auto"/>
            <w:noWrap/>
            <w:hideMark/>
          </w:tcPr>
          <w:p w14:paraId="0F84C8ED"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Lecane lunaris</w:t>
            </w:r>
          </w:p>
        </w:tc>
        <w:tc>
          <w:tcPr>
            <w:tcW w:w="1418" w:type="dxa"/>
          </w:tcPr>
          <w:p w14:paraId="741CE7A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13F04E1C"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3DAE0D05" w14:textId="77777777" w:rsidTr="0088325F">
        <w:trPr>
          <w:trHeight w:val="288"/>
        </w:trPr>
        <w:tc>
          <w:tcPr>
            <w:tcW w:w="4673" w:type="dxa"/>
            <w:shd w:val="clear" w:color="auto" w:fill="auto"/>
            <w:noWrap/>
            <w:hideMark/>
          </w:tcPr>
          <w:p w14:paraId="37C9071D"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Lecane obtusa</w:t>
            </w:r>
          </w:p>
        </w:tc>
        <w:tc>
          <w:tcPr>
            <w:tcW w:w="1418" w:type="dxa"/>
          </w:tcPr>
          <w:p w14:paraId="3622AA58"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AEDBE6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76AB2F97" w14:textId="77777777" w:rsidTr="0088325F">
        <w:trPr>
          <w:trHeight w:val="288"/>
        </w:trPr>
        <w:tc>
          <w:tcPr>
            <w:tcW w:w="4673" w:type="dxa"/>
            <w:shd w:val="clear" w:color="auto" w:fill="auto"/>
            <w:noWrap/>
            <w:hideMark/>
          </w:tcPr>
          <w:p w14:paraId="59365B0C"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Lecane signifera</w:t>
            </w:r>
          </w:p>
        </w:tc>
        <w:tc>
          <w:tcPr>
            <w:tcW w:w="1418" w:type="dxa"/>
          </w:tcPr>
          <w:p w14:paraId="154FBA3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EA7CE8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7008DE76" w14:textId="77777777" w:rsidTr="0088325F">
        <w:trPr>
          <w:trHeight w:val="288"/>
        </w:trPr>
        <w:tc>
          <w:tcPr>
            <w:tcW w:w="4673" w:type="dxa"/>
            <w:shd w:val="clear" w:color="auto" w:fill="auto"/>
            <w:noWrap/>
            <w:hideMark/>
          </w:tcPr>
          <w:p w14:paraId="204D9B2F"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Lecane stenroosi</w:t>
            </w:r>
          </w:p>
        </w:tc>
        <w:tc>
          <w:tcPr>
            <w:tcW w:w="1418" w:type="dxa"/>
          </w:tcPr>
          <w:p w14:paraId="5C47202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FA88BD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0C211153" w14:textId="77777777" w:rsidTr="0088325F">
        <w:trPr>
          <w:trHeight w:val="288"/>
        </w:trPr>
        <w:tc>
          <w:tcPr>
            <w:tcW w:w="4673" w:type="dxa"/>
            <w:shd w:val="clear" w:color="auto" w:fill="auto"/>
            <w:noWrap/>
            <w:hideMark/>
          </w:tcPr>
          <w:p w14:paraId="1F4B59A4"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Lecane ungulata</w:t>
            </w:r>
          </w:p>
        </w:tc>
        <w:tc>
          <w:tcPr>
            <w:tcW w:w="1418" w:type="dxa"/>
          </w:tcPr>
          <w:p w14:paraId="28BABD5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1EFDDD5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781DCA0F" w14:textId="77777777" w:rsidTr="0088325F">
        <w:trPr>
          <w:trHeight w:val="288"/>
        </w:trPr>
        <w:tc>
          <w:tcPr>
            <w:tcW w:w="4673" w:type="dxa"/>
            <w:shd w:val="clear" w:color="auto" w:fill="auto"/>
            <w:noWrap/>
            <w:hideMark/>
          </w:tcPr>
          <w:p w14:paraId="6BA251E6"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Lecane </w:t>
            </w:r>
            <w:r w:rsidRPr="004E0E6F">
              <w:rPr>
                <w:rFonts w:cs="Calibri"/>
                <w:color w:val="auto"/>
                <w:kern w:val="0"/>
                <w:sz w:val="19"/>
                <w:szCs w:val="19"/>
                <w:lang w:eastAsia="en-AU"/>
              </w:rPr>
              <w:t>(</w:t>
            </w:r>
            <w:r w:rsidRPr="004E0E6F">
              <w:rPr>
                <w:rFonts w:cs="Calibri"/>
                <w:i/>
                <w:iCs/>
                <w:color w:val="auto"/>
                <w:kern w:val="0"/>
                <w:sz w:val="19"/>
                <w:szCs w:val="19"/>
                <w:lang w:eastAsia="en-AU"/>
              </w:rPr>
              <w:t>s. str.</w:t>
            </w:r>
            <w:r w:rsidRPr="004E0E6F">
              <w:rPr>
                <w:rFonts w:cs="Calibri"/>
                <w:color w:val="auto"/>
                <w:kern w:val="0"/>
                <w:sz w:val="19"/>
                <w:szCs w:val="19"/>
                <w:lang w:eastAsia="en-AU"/>
              </w:rPr>
              <w:t>) sp.</w:t>
            </w:r>
          </w:p>
        </w:tc>
        <w:tc>
          <w:tcPr>
            <w:tcW w:w="1418" w:type="dxa"/>
          </w:tcPr>
          <w:p w14:paraId="4D2CDFF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D98C08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1159A21B" w14:textId="77777777" w:rsidTr="0088325F">
        <w:trPr>
          <w:trHeight w:val="288"/>
        </w:trPr>
        <w:tc>
          <w:tcPr>
            <w:tcW w:w="4673" w:type="dxa"/>
            <w:shd w:val="clear" w:color="auto" w:fill="auto"/>
            <w:noWrap/>
            <w:hideMark/>
          </w:tcPr>
          <w:p w14:paraId="29DDA04E"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Lecane </w:t>
            </w:r>
            <w:r w:rsidRPr="004E0E6F">
              <w:rPr>
                <w:rFonts w:cs="Calibri"/>
                <w:color w:val="auto"/>
                <w:kern w:val="0"/>
                <w:sz w:val="19"/>
                <w:szCs w:val="19"/>
                <w:lang w:eastAsia="en-AU"/>
              </w:rPr>
              <w:t>(</w:t>
            </w:r>
            <w:r w:rsidRPr="004E0E6F">
              <w:rPr>
                <w:rFonts w:cs="Calibri"/>
                <w:i/>
                <w:iCs/>
                <w:color w:val="auto"/>
                <w:kern w:val="0"/>
                <w:sz w:val="19"/>
                <w:szCs w:val="19"/>
                <w:lang w:eastAsia="en-AU"/>
              </w:rPr>
              <w:t>M.</w:t>
            </w:r>
            <w:r w:rsidRPr="004E0E6F">
              <w:rPr>
                <w:rFonts w:cs="Calibri"/>
                <w:color w:val="auto"/>
                <w:kern w:val="0"/>
                <w:sz w:val="19"/>
                <w:szCs w:val="19"/>
                <w:lang w:eastAsia="en-AU"/>
              </w:rPr>
              <w:t xml:space="preserve">) sp. </w:t>
            </w:r>
            <w:r w:rsidRPr="004E0E6F">
              <w:rPr>
                <w:rFonts w:cs="Calibri"/>
                <w:b/>
                <w:bCs/>
                <w:color w:val="auto"/>
                <w:kern w:val="0"/>
                <w:sz w:val="19"/>
                <w:szCs w:val="19"/>
                <w:lang w:eastAsia="en-AU"/>
              </w:rPr>
              <w:t>a</w:t>
            </w:r>
          </w:p>
        </w:tc>
        <w:tc>
          <w:tcPr>
            <w:tcW w:w="1418" w:type="dxa"/>
          </w:tcPr>
          <w:p w14:paraId="365B97B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72D931D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77C7E0D8" w14:textId="77777777" w:rsidTr="0088325F">
        <w:trPr>
          <w:trHeight w:val="288"/>
        </w:trPr>
        <w:tc>
          <w:tcPr>
            <w:tcW w:w="4673" w:type="dxa"/>
            <w:shd w:val="clear" w:color="auto" w:fill="auto"/>
            <w:noWrap/>
            <w:hideMark/>
          </w:tcPr>
          <w:p w14:paraId="36ACA4AD"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Lecane </w:t>
            </w:r>
            <w:r w:rsidRPr="004E0E6F">
              <w:rPr>
                <w:rFonts w:cs="Calibri"/>
                <w:color w:val="auto"/>
                <w:kern w:val="0"/>
                <w:sz w:val="19"/>
                <w:szCs w:val="19"/>
                <w:lang w:eastAsia="en-AU"/>
              </w:rPr>
              <w:t>(</w:t>
            </w:r>
            <w:r w:rsidRPr="004E0E6F">
              <w:rPr>
                <w:rFonts w:cs="Calibri"/>
                <w:i/>
                <w:iCs/>
                <w:color w:val="auto"/>
                <w:kern w:val="0"/>
                <w:sz w:val="19"/>
                <w:szCs w:val="19"/>
                <w:lang w:eastAsia="en-AU"/>
              </w:rPr>
              <w:t>M</w:t>
            </w:r>
            <w:r w:rsidRPr="004E0E6F">
              <w:rPr>
                <w:rFonts w:cs="Calibri"/>
                <w:color w:val="auto"/>
                <w:kern w:val="0"/>
                <w:sz w:val="19"/>
                <w:szCs w:val="19"/>
                <w:lang w:eastAsia="en-AU"/>
              </w:rPr>
              <w:t xml:space="preserve">.) sp. </w:t>
            </w:r>
            <w:r w:rsidRPr="004E0E6F">
              <w:rPr>
                <w:rFonts w:cs="Calibri"/>
                <w:b/>
                <w:bCs/>
                <w:color w:val="auto"/>
                <w:kern w:val="0"/>
                <w:sz w:val="19"/>
                <w:szCs w:val="19"/>
                <w:lang w:eastAsia="en-AU"/>
              </w:rPr>
              <w:t>b</w:t>
            </w:r>
          </w:p>
        </w:tc>
        <w:tc>
          <w:tcPr>
            <w:tcW w:w="1418" w:type="dxa"/>
          </w:tcPr>
          <w:p w14:paraId="1836438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74C9AB9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6E7B5DBE" w14:textId="77777777" w:rsidTr="0088325F">
        <w:trPr>
          <w:trHeight w:val="288"/>
        </w:trPr>
        <w:tc>
          <w:tcPr>
            <w:tcW w:w="4673" w:type="dxa"/>
            <w:shd w:val="clear" w:color="auto" w:fill="auto"/>
            <w:noWrap/>
            <w:hideMark/>
          </w:tcPr>
          <w:p w14:paraId="4A09B262"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Colurella obtusa</w:t>
            </w:r>
          </w:p>
        </w:tc>
        <w:tc>
          <w:tcPr>
            <w:tcW w:w="1418" w:type="dxa"/>
          </w:tcPr>
          <w:p w14:paraId="710D337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27B47B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1F6C60CD" w14:textId="77777777" w:rsidTr="0088325F">
        <w:trPr>
          <w:trHeight w:val="288"/>
        </w:trPr>
        <w:tc>
          <w:tcPr>
            <w:tcW w:w="4673" w:type="dxa"/>
            <w:shd w:val="clear" w:color="auto" w:fill="auto"/>
            <w:noWrap/>
            <w:hideMark/>
          </w:tcPr>
          <w:p w14:paraId="0DC8448D"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Colurella uncinata bicuspidata</w:t>
            </w:r>
          </w:p>
        </w:tc>
        <w:tc>
          <w:tcPr>
            <w:tcW w:w="1418" w:type="dxa"/>
          </w:tcPr>
          <w:p w14:paraId="56FA98E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6C7F0C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3BDCF317" w14:textId="77777777" w:rsidTr="0088325F">
        <w:trPr>
          <w:trHeight w:val="288"/>
        </w:trPr>
        <w:tc>
          <w:tcPr>
            <w:tcW w:w="4673" w:type="dxa"/>
            <w:shd w:val="clear" w:color="auto" w:fill="auto"/>
            <w:noWrap/>
            <w:hideMark/>
          </w:tcPr>
          <w:p w14:paraId="1BCA6AE5"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Colurella </w:t>
            </w:r>
            <w:r w:rsidRPr="004E0E6F">
              <w:rPr>
                <w:rFonts w:cs="Calibri"/>
                <w:color w:val="auto"/>
                <w:kern w:val="0"/>
                <w:sz w:val="19"/>
                <w:szCs w:val="19"/>
                <w:lang w:eastAsia="en-AU"/>
              </w:rPr>
              <w:t>sp.</w:t>
            </w:r>
          </w:p>
        </w:tc>
        <w:tc>
          <w:tcPr>
            <w:tcW w:w="1418" w:type="dxa"/>
          </w:tcPr>
          <w:p w14:paraId="3F73A58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52A26A8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0BC25E96" w14:textId="77777777" w:rsidTr="0088325F">
        <w:trPr>
          <w:trHeight w:val="288"/>
        </w:trPr>
        <w:tc>
          <w:tcPr>
            <w:tcW w:w="4673" w:type="dxa"/>
            <w:shd w:val="clear" w:color="auto" w:fill="auto"/>
            <w:noWrap/>
            <w:hideMark/>
          </w:tcPr>
          <w:p w14:paraId="2666887B"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Lepadella</w:t>
            </w:r>
            <w:r w:rsidRPr="004E0E6F">
              <w:rPr>
                <w:rFonts w:cs="Calibri"/>
                <w:color w:val="auto"/>
                <w:kern w:val="0"/>
                <w:sz w:val="19"/>
                <w:szCs w:val="19"/>
                <w:lang w:eastAsia="en-AU"/>
              </w:rPr>
              <w:t xml:space="preserve"> </w:t>
            </w:r>
            <w:r w:rsidRPr="004E0E6F">
              <w:rPr>
                <w:rFonts w:cs="Calibri"/>
                <w:i/>
                <w:iCs/>
                <w:color w:val="auto"/>
                <w:kern w:val="0"/>
                <w:sz w:val="19"/>
                <w:szCs w:val="19"/>
                <w:lang w:eastAsia="en-AU"/>
              </w:rPr>
              <w:t>acuminata</w:t>
            </w:r>
          </w:p>
        </w:tc>
        <w:tc>
          <w:tcPr>
            <w:tcW w:w="1418" w:type="dxa"/>
          </w:tcPr>
          <w:p w14:paraId="468EA95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A02E2C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55051681" w14:textId="77777777" w:rsidTr="0088325F">
        <w:trPr>
          <w:trHeight w:val="288"/>
        </w:trPr>
        <w:tc>
          <w:tcPr>
            <w:tcW w:w="4673" w:type="dxa"/>
            <w:shd w:val="clear" w:color="auto" w:fill="auto"/>
            <w:noWrap/>
            <w:hideMark/>
          </w:tcPr>
          <w:p w14:paraId="3AB34AC1"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Lepadella</w:t>
            </w:r>
            <w:r w:rsidRPr="004E0E6F">
              <w:rPr>
                <w:rFonts w:cs="Calibri"/>
                <w:color w:val="auto"/>
                <w:kern w:val="0"/>
                <w:sz w:val="19"/>
                <w:szCs w:val="19"/>
                <w:lang w:eastAsia="en-AU"/>
              </w:rPr>
              <w:t xml:space="preserve"> </w:t>
            </w:r>
            <w:r w:rsidRPr="004E0E6F">
              <w:rPr>
                <w:rFonts w:cs="Calibri"/>
                <w:i/>
                <w:iCs/>
                <w:color w:val="auto"/>
                <w:kern w:val="0"/>
                <w:sz w:val="19"/>
                <w:szCs w:val="19"/>
                <w:lang w:eastAsia="en-AU"/>
              </w:rPr>
              <w:t>patella</w:t>
            </w:r>
          </w:p>
        </w:tc>
        <w:tc>
          <w:tcPr>
            <w:tcW w:w="1418" w:type="dxa"/>
          </w:tcPr>
          <w:p w14:paraId="0B4792A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53D2B20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25078336" w14:textId="77777777" w:rsidTr="0088325F">
        <w:trPr>
          <w:trHeight w:val="288"/>
        </w:trPr>
        <w:tc>
          <w:tcPr>
            <w:tcW w:w="4673" w:type="dxa"/>
            <w:shd w:val="clear" w:color="auto" w:fill="auto"/>
            <w:noWrap/>
            <w:hideMark/>
          </w:tcPr>
          <w:p w14:paraId="3F3D29C8"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Lepadella rhomboides</w:t>
            </w:r>
          </w:p>
        </w:tc>
        <w:tc>
          <w:tcPr>
            <w:tcW w:w="1418" w:type="dxa"/>
          </w:tcPr>
          <w:p w14:paraId="2878AC1C"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386F6878"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295D0C2C" w14:textId="77777777" w:rsidTr="0088325F">
        <w:trPr>
          <w:trHeight w:val="288"/>
        </w:trPr>
        <w:tc>
          <w:tcPr>
            <w:tcW w:w="4673" w:type="dxa"/>
            <w:shd w:val="clear" w:color="auto" w:fill="auto"/>
            <w:noWrap/>
            <w:hideMark/>
          </w:tcPr>
          <w:p w14:paraId="2C416A43"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Lepadella</w:t>
            </w:r>
            <w:r w:rsidRPr="004E0E6F">
              <w:rPr>
                <w:rFonts w:cs="Calibri"/>
                <w:color w:val="auto"/>
                <w:kern w:val="0"/>
                <w:sz w:val="19"/>
                <w:szCs w:val="19"/>
                <w:lang w:eastAsia="en-AU"/>
              </w:rPr>
              <w:t xml:space="preserve"> sp.</w:t>
            </w:r>
          </w:p>
        </w:tc>
        <w:tc>
          <w:tcPr>
            <w:tcW w:w="1418" w:type="dxa"/>
          </w:tcPr>
          <w:p w14:paraId="6496564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76795FCC"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058B9246" w14:textId="77777777" w:rsidTr="0088325F">
        <w:trPr>
          <w:trHeight w:val="288"/>
        </w:trPr>
        <w:tc>
          <w:tcPr>
            <w:tcW w:w="4673" w:type="dxa"/>
            <w:shd w:val="clear" w:color="auto" w:fill="auto"/>
            <w:noWrap/>
            <w:hideMark/>
          </w:tcPr>
          <w:p w14:paraId="71A8BF9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t xml:space="preserve">Squatinella </w:t>
            </w:r>
            <w:r w:rsidRPr="004E0E6F">
              <w:rPr>
                <w:rFonts w:cs="Calibri"/>
                <w:color w:val="auto"/>
                <w:kern w:val="0"/>
                <w:sz w:val="19"/>
                <w:szCs w:val="19"/>
                <w:lang w:eastAsia="en-AU"/>
              </w:rPr>
              <w:t>sp.</w:t>
            </w:r>
          </w:p>
        </w:tc>
        <w:tc>
          <w:tcPr>
            <w:tcW w:w="1418" w:type="dxa"/>
          </w:tcPr>
          <w:p w14:paraId="71CAC1E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0A7D575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49CBACB2" w14:textId="77777777" w:rsidTr="0088325F">
        <w:trPr>
          <w:trHeight w:val="288"/>
        </w:trPr>
        <w:tc>
          <w:tcPr>
            <w:tcW w:w="4673" w:type="dxa"/>
            <w:shd w:val="clear" w:color="auto" w:fill="auto"/>
            <w:noWrap/>
            <w:hideMark/>
          </w:tcPr>
          <w:p w14:paraId="567744B8"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Lindia </w:t>
            </w:r>
            <w:r w:rsidRPr="004E0E6F">
              <w:rPr>
                <w:rFonts w:cs="Calibri"/>
                <w:color w:val="auto"/>
                <w:kern w:val="0"/>
                <w:sz w:val="19"/>
                <w:szCs w:val="19"/>
                <w:lang w:eastAsia="en-AU"/>
              </w:rPr>
              <w:t>sp.</w:t>
            </w:r>
          </w:p>
        </w:tc>
        <w:tc>
          <w:tcPr>
            <w:tcW w:w="1418" w:type="dxa"/>
          </w:tcPr>
          <w:p w14:paraId="3894370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90F44B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41EB175D" w14:textId="77777777" w:rsidTr="0088325F">
        <w:trPr>
          <w:trHeight w:val="288"/>
        </w:trPr>
        <w:tc>
          <w:tcPr>
            <w:tcW w:w="4673" w:type="dxa"/>
            <w:shd w:val="clear" w:color="auto" w:fill="auto"/>
            <w:noWrap/>
            <w:hideMark/>
          </w:tcPr>
          <w:p w14:paraId="25ACF372"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Lophocharis salpina</w:t>
            </w:r>
          </w:p>
        </w:tc>
        <w:tc>
          <w:tcPr>
            <w:tcW w:w="1418" w:type="dxa"/>
          </w:tcPr>
          <w:p w14:paraId="77041A8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737A9D2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526A7B63" w14:textId="77777777" w:rsidTr="0088325F">
        <w:trPr>
          <w:trHeight w:val="288"/>
        </w:trPr>
        <w:tc>
          <w:tcPr>
            <w:tcW w:w="4673" w:type="dxa"/>
            <w:shd w:val="clear" w:color="auto" w:fill="auto"/>
            <w:noWrap/>
            <w:hideMark/>
          </w:tcPr>
          <w:p w14:paraId="72EC27E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 xml:space="preserve">cf. </w:t>
            </w:r>
            <w:r w:rsidRPr="004E0E6F">
              <w:rPr>
                <w:rFonts w:cs="Calibri"/>
                <w:i/>
                <w:iCs/>
                <w:color w:val="auto"/>
                <w:kern w:val="0"/>
                <w:sz w:val="19"/>
                <w:szCs w:val="19"/>
                <w:lang w:eastAsia="en-AU"/>
              </w:rPr>
              <w:t xml:space="preserve">Proales </w:t>
            </w:r>
            <w:r w:rsidRPr="004E0E6F">
              <w:rPr>
                <w:rFonts w:cs="Calibri"/>
                <w:color w:val="auto"/>
                <w:kern w:val="0"/>
                <w:sz w:val="19"/>
                <w:szCs w:val="19"/>
                <w:lang w:eastAsia="en-AU"/>
              </w:rPr>
              <w:t>sp.</w:t>
            </w:r>
          </w:p>
        </w:tc>
        <w:tc>
          <w:tcPr>
            <w:tcW w:w="1418" w:type="dxa"/>
          </w:tcPr>
          <w:p w14:paraId="68C45A1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FC1A1D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0E1ACCF7" w14:textId="77777777" w:rsidTr="0088325F">
        <w:trPr>
          <w:trHeight w:val="288"/>
        </w:trPr>
        <w:tc>
          <w:tcPr>
            <w:tcW w:w="4673" w:type="dxa"/>
            <w:shd w:val="clear" w:color="auto" w:fill="auto"/>
            <w:noWrap/>
            <w:hideMark/>
          </w:tcPr>
          <w:p w14:paraId="5A0C6D57"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Cephalodella catellina</w:t>
            </w:r>
          </w:p>
        </w:tc>
        <w:tc>
          <w:tcPr>
            <w:tcW w:w="1418" w:type="dxa"/>
          </w:tcPr>
          <w:p w14:paraId="29CB7D6C"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7E97516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5BAF31DE" w14:textId="77777777" w:rsidTr="0088325F">
        <w:trPr>
          <w:trHeight w:val="288"/>
        </w:trPr>
        <w:tc>
          <w:tcPr>
            <w:tcW w:w="4673" w:type="dxa"/>
            <w:shd w:val="clear" w:color="auto" w:fill="auto"/>
            <w:noWrap/>
            <w:hideMark/>
          </w:tcPr>
          <w:p w14:paraId="3535CC9D"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Cephalodella forficula </w:t>
            </w:r>
            <w:r w:rsidRPr="004E0E6F">
              <w:rPr>
                <w:rFonts w:cs="Calibri"/>
                <w:b/>
                <w:bCs/>
                <w:color w:val="auto"/>
                <w:kern w:val="0"/>
                <w:sz w:val="19"/>
                <w:szCs w:val="19"/>
                <w:lang w:eastAsia="en-AU"/>
              </w:rPr>
              <w:t>NR for SA</w:t>
            </w:r>
          </w:p>
        </w:tc>
        <w:tc>
          <w:tcPr>
            <w:tcW w:w="1418" w:type="dxa"/>
          </w:tcPr>
          <w:p w14:paraId="6BF7754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0F5C1C1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244821C3" w14:textId="77777777" w:rsidTr="0088325F">
        <w:trPr>
          <w:trHeight w:val="288"/>
        </w:trPr>
        <w:tc>
          <w:tcPr>
            <w:tcW w:w="4673" w:type="dxa"/>
            <w:shd w:val="clear" w:color="auto" w:fill="auto"/>
            <w:noWrap/>
            <w:hideMark/>
          </w:tcPr>
          <w:p w14:paraId="6B18E75D"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Cephalodella gibba</w:t>
            </w:r>
          </w:p>
        </w:tc>
        <w:tc>
          <w:tcPr>
            <w:tcW w:w="1418" w:type="dxa"/>
          </w:tcPr>
          <w:p w14:paraId="3570D33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462FB1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3F2F2DCC" w14:textId="77777777" w:rsidTr="0088325F">
        <w:trPr>
          <w:trHeight w:val="288"/>
        </w:trPr>
        <w:tc>
          <w:tcPr>
            <w:tcW w:w="4673" w:type="dxa"/>
            <w:shd w:val="clear" w:color="auto" w:fill="auto"/>
            <w:noWrap/>
            <w:hideMark/>
          </w:tcPr>
          <w:p w14:paraId="7E43FF5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t>Cephalodella</w:t>
            </w:r>
            <w:r w:rsidRPr="004E0E6F">
              <w:rPr>
                <w:rFonts w:cs="Calibri"/>
                <w:color w:val="auto"/>
                <w:kern w:val="0"/>
                <w:sz w:val="19"/>
                <w:szCs w:val="19"/>
                <w:lang w:eastAsia="en-AU"/>
              </w:rPr>
              <w:t xml:space="preserve"> sp. a [v. sm]</w:t>
            </w:r>
          </w:p>
        </w:tc>
        <w:tc>
          <w:tcPr>
            <w:tcW w:w="1418" w:type="dxa"/>
          </w:tcPr>
          <w:p w14:paraId="11A7B41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9B4265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0002E786" w14:textId="77777777" w:rsidTr="0088325F">
        <w:trPr>
          <w:trHeight w:val="288"/>
        </w:trPr>
        <w:tc>
          <w:tcPr>
            <w:tcW w:w="4673" w:type="dxa"/>
            <w:shd w:val="clear" w:color="auto" w:fill="auto"/>
            <w:noWrap/>
            <w:hideMark/>
          </w:tcPr>
          <w:p w14:paraId="0FFCB751"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Cephalodella </w:t>
            </w:r>
            <w:r w:rsidRPr="004E0E6F">
              <w:rPr>
                <w:rFonts w:cs="Calibri"/>
                <w:color w:val="auto"/>
                <w:kern w:val="0"/>
                <w:sz w:val="19"/>
                <w:szCs w:val="19"/>
                <w:lang w:eastAsia="en-AU"/>
              </w:rPr>
              <w:t>sp. b [med]</w:t>
            </w:r>
          </w:p>
        </w:tc>
        <w:tc>
          <w:tcPr>
            <w:tcW w:w="1418" w:type="dxa"/>
          </w:tcPr>
          <w:p w14:paraId="6D11477C"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AF04E9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3A81EDD1" w14:textId="77777777" w:rsidTr="0088325F">
        <w:trPr>
          <w:trHeight w:val="288"/>
        </w:trPr>
        <w:tc>
          <w:tcPr>
            <w:tcW w:w="4673" w:type="dxa"/>
            <w:shd w:val="clear" w:color="auto" w:fill="auto"/>
            <w:noWrap/>
            <w:hideMark/>
          </w:tcPr>
          <w:p w14:paraId="0A78A0CD"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Cephalodella </w:t>
            </w:r>
            <w:r w:rsidRPr="004E0E6F">
              <w:rPr>
                <w:rFonts w:cs="Calibri"/>
                <w:color w:val="auto"/>
                <w:kern w:val="0"/>
                <w:sz w:val="19"/>
                <w:szCs w:val="19"/>
                <w:lang w:eastAsia="en-AU"/>
              </w:rPr>
              <w:t>sp. c [lg, elongate toes]</w:t>
            </w:r>
          </w:p>
        </w:tc>
        <w:tc>
          <w:tcPr>
            <w:tcW w:w="1418" w:type="dxa"/>
          </w:tcPr>
          <w:p w14:paraId="50BD96E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145275E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110B9F36" w14:textId="77777777" w:rsidTr="0088325F">
        <w:trPr>
          <w:trHeight w:val="288"/>
        </w:trPr>
        <w:tc>
          <w:tcPr>
            <w:tcW w:w="4673" w:type="dxa"/>
            <w:shd w:val="clear" w:color="auto" w:fill="auto"/>
            <w:noWrap/>
            <w:hideMark/>
          </w:tcPr>
          <w:p w14:paraId="258D4F08"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Eosphora anthadis </w:t>
            </w:r>
            <w:r w:rsidRPr="004E0E6F">
              <w:rPr>
                <w:rFonts w:cs="Calibri"/>
                <w:b/>
                <w:bCs/>
                <w:color w:val="auto"/>
                <w:kern w:val="0"/>
                <w:sz w:val="19"/>
                <w:szCs w:val="19"/>
                <w:lang w:eastAsia="en-AU"/>
              </w:rPr>
              <w:t>NR for SA</w:t>
            </w:r>
          </w:p>
        </w:tc>
        <w:tc>
          <w:tcPr>
            <w:tcW w:w="1418" w:type="dxa"/>
          </w:tcPr>
          <w:p w14:paraId="391DB328"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36EE9C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7822D7F2" w14:textId="77777777" w:rsidTr="0088325F">
        <w:trPr>
          <w:trHeight w:val="288"/>
        </w:trPr>
        <w:tc>
          <w:tcPr>
            <w:tcW w:w="4673" w:type="dxa"/>
            <w:shd w:val="clear" w:color="auto" w:fill="auto"/>
            <w:noWrap/>
            <w:hideMark/>
          </w:tcPr>
          <w:p w14:paraId="05E79045"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Eosphora </w:t>
            </w:r>
            <w:r w:rsidRPr="004E0E6F">
              <w:rPr>
                <w:rFonts w:cs="Calibri"/>
                <w:color w:val="auto"/>
                <w:kern w:val="0"/>
                <w:sz w:val="19"/>
                <w:szCs w:val="19"/>
                <w:lang w:eastAsia="en-AU"/>
              </w:rPr>
              <w:t>sp.</w:t>
            </w:r>
          </w:p>
        </w:tc>
        <w:tc>
          <w:tcPr>
            <w:tcW w:w="1418" w:type="dxa"/>
          </w:tcPr>
          <w:p w14:paraId="1F965CA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66CD48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2F91B404" w14:textId="77777777" w:rsidTr="0088325F">
        <w:trPr>
          <w:trHeight w:val="288"/>
        </w:trPr>
        <w:tc>
          <w:tcPr>
            <w:tcW w:w="4673" w:type="dxa"/>
            <w:shd w:val="clear" w:color="auto" w:fill="auto"/>
            <w:noWrap/>
            <w:hideMark/>
          </w:tcPr>
          <w:p w14:paraId="6BC35DF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t>Monommata</w:t>
            </w:r>
            <w:r w:rsidRPr="004E0E6F">
              <w:rPr>
                <w:rFonts w:cs="Calibri"/>
                <w:color w:val="auto"/>
                <w:kern w:val="0"/>
                <w:sz w:val="19"/>
                <w:szCs w:val="19"/>
                <w:lang w:eastAsia="en-AU"/>
              </w:rPr>
              <w:t xml:space="preserve"> sp.</w:t>
            </w:r>
          </w:p>
        </w:tc>
        <w:tc>
          <w:tcPr>
            <w:tcW w:w="1418" w:type="dxa"/>
          </w:tcPr>
          <w:p w14:paraId="40F9B58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6B52D2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3ACC5DED" w14:textId="77777777" w:rsidTr="0088325F">
        <w:trPr>
          <w:trHeight w:val="288"/>
        </w:trPr>
        <w:tc>
          <w:tcPr>
            <w:tcW w:w="4673" w:type="dxa"/>
            <w:shd w:val="clear" w:color="auto" w:fill="auto"/>
            <w:noWrap/>
            <w:hideMark/>
          </w:tcPr>
          <w:p w14:paraId="03B3D38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t>Notommata</w:t>
            </w:r>
            <w:r w:rsidRPr="004E0E6F">
              <w:rPr>
                <w:rFonts w:cs="Calibri"/>
                <w:color w:val="auto"/>
                <w:kern w:val="0"/>
                <w:sz w:val="19"/>
                <w:szCs w:val="19"/>
                <w:lang w:eastAsia="en-AU"/>
              </w:rPr>
              <w:t xml:space="preserve"> cf. </w:t>
            </w:r>
            <w:r w:rsidRPr="004E0E6F">
              <w:rPr>
                <w:rFonts w:cs="Calibri"/>
                <w:i/>
                <w:iCs/>
                <w:color w:val="auto"/>
                <w:kern w:val="0"/>
                <w:sz w:val="19"/>
                <w:szCs w:val="19"/>
                <w:lang w:eastAsia="en-AU"/>
              </w:rPr>
              <w:t xml:space="preserve">prodota </w:t>
            </w:r>
            <w:r w:rsidRPr="004E0E6F">
              <w:rPr>
                <w:rFonts w:cs="Calibri"/>
                <w:b/>
                <w:bCs/>
                <w:color w:val="auto"/>
                <w:kern w:val="0"/>
                <w:sz w:val="19"/>
                <w:szCs w:val="19"/>
                <w:lang w:eastAsia="en-AU"/>
              </w:rPr>
              <w:t>NR for Aust.</w:t>
            </w:r>
          </w:p>
        </w:tc>
        <w:tc>
          <w:tcPr>
            <w:tcW w:w="1418" w:type="dxa"/>
          </w:tcPr>
          <w:p w14:paraId="24C7706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122F473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26913568" w14:textId="77777777" w:rsidTr="0088325F">
        <w:trPr>
          <w:trHeight w:val="288"/>
        </w:trPr>
        <w:tc>
          <w:tcPr>
            <w:tcW w:w="4673" w:type="dxa"/>
            <w:shd w:val="clear" w:color="auto" w:fill="auto"/>
            <w:noWrap/>
            <w:hideMark/>
          </w:tcPr>
          <w:p w14:paraId="4D3C2F7A"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Notommata </w:t>
            </w:r>
            <w:r w:rsidRPr="004E0E6F">
              <w:rPr>
                <w:rFonts w:cs="Calibri"/>
                <w:color w:val="auto"/>
                <w:kern w:val="0"/>
                <w:sz w:val="19"/>
                <w:szCs w:val="19"/>
                <w:lang w:eastAsia="en-AU"/>
              </w:rPr>
              <w:t>spp.</w:t>
            </w:r>
          </w:p>
        </w:tc>
        <w:tc>
          <w:tcPr>
            <w:tcW w:w="1418" w:type="dxa"/>
          </w:tcPr>
          <w:p w14:paraId="18F6481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3B3976D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14DE7054" w14:textId="77777777" w:rsidTr="0088325F">
        <w:trPr>
          <w:trHeight w:val="288"/>
        </w:trPr>
        <w:tc>
          <w:tcPr>
            <w:tcW w:w="4673" w:type="dxa"/>
            <w:shd w:val="clear" w:color="auto" w:fill="auto"/>
            <w:noWrap/>
            <w:hideMark/>
          </w:tcPr>
          <w:p w14:paraId="2BBA90B4"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color w:val="auto"/>
                <w:kern w:val="0"/>
                <w:sz w:val="19"/>
                <w:szCs w:val="19"/>
                <w:lang w:eastAsia="en-AU"/>
              </w:rPr>
              <w:t>cf.</w:t>
            </w:r>
            <w:r w:rsidRPr="004E0E6F">
              <w:rPr>
                <w:rFonts w:cs="Calibri"/>
                <w:i/>
                <w:iCs/>
                <w:color w:val="auto"/>
                <w:kern w:val="0"/>
                <w:sz w:val="19"/>
                <w:szCs w:val="19"/>
                <w:lang w:eastAsia="en-AU"/>
              </w:rPr>
              <w:t xml:space="preserve"> Resticula </w:t>
            </w:r>
            <w:r w:rsidRPr="004E0E6F">
              <w:rPr>
                <w:rFonts w:cs="Calibri"/>
                <w:color w:val="auto"/>
                <w:kern w:val="0"/>
                <w:sz w:val="19"/>
                <w:szCs w:val="19"/>
                <w:lang w:eastAsia="en-AU"/>
              </w:rPr>
              <w:t xml:space="preserve">sp. </w:t>
            </w:r>
            <w:r w:rsidRPr="004E0E6F">
              <w:rPr>
                <w:rFonts w:cs="Calibri"/>
                <w:b/>
                <w:bCs/>
                <w:color w:val="auto"/>
                <w:kern w:val="0"/>
                <w:sz w:val="19"/>
                <w:szCs w:val="19"/>
                <w:lang w:eastAsia="en-AU"/>
              </w:rPr>
              <w:t>[?n. sp.]</w:t>
            </w:r>
          </w:p>
        </w:tc>
        <w:tc>
          <w:tcPr>
            <w:tcW w:w="1418" w:type="dxa"/>
          </w:tcPr>
          <w:p w14:paraId="2F4E0C8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043674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6B2BFA34" w14:textId="77777777" w:rsidTr="0088325F">
        <w:trPr>
          <w:trHeight w:val="288"/>
        </w:trPr>
        <w:tc>
          <w:tcPr>
            <w:tcW w:w="4673" w:type="dxa"/>
            <w:shd w:val="clear" w:color="auto" w:fill="auto"/>
            <w:noWrap/>
            <w:hideMark/>
          </w:tcPr>
          <w:p w14:paraId="3488165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 xml:space="preserve">cf. </w:t>
            </w:r>
            <w:r w:rsidRPr="004E0E6F">
              <w:rPr>
                <w:rFonts w:cs="Calibri"/>
                <w:i/>
                <w:iCs/>
                <w:color w:val="auto"/>
                <w:kern w:val="0"/>
                <w:sz w:val="19"/>
                <w:szCs w:val="19"/>
                <w:lang w:eastAsia="en-AU"/>
              </w:rPr>
              <w:t xml:space="preserve">Taphrocampa </w:t>
            </w:r>
            <w:r w:rsidRPr="004E0E6F">
              <w:rPr>
                <w:rFonts w:cs="Calibri"/>
                <w:color w:val="auto"/>
                <w:kern w:val="0"/>
                <w:sz w:val="19"/>
                <w:szCs w:val="19"/>
                <w:lang w:eastAsia="en-AU"/>
              </w:rPr>
              <w:t>sp.</w:t>
            </w:r>
          </w:p>
        </w:tc>
        <w:tc>
          <w:tcPr>
            <w:tcW w:w="1418" w:type="dxa"/>
          </w:tcPr>
          <w:p w14:paraId="63CCE60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6A2B5F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0FA8D012" w14:textId="77777777" w:rsidTr="0088325F">
        <w:trPr>
          <w:trHeight w:val="288"/>
        </w:trPr>
        <w:tc>
          <w:tcPr>
            <w:tcW w:w="4673" w:type="dxa"/>
            <w:shd w:val="clear" w:color="auto" w:fill="auto"/>
            <w:noWrap/>
            <w:hideMark/>
          </w:tcPr>
          <w:p w14:paraId="112A9A8C"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indet. elong. notommatid</w:t>
            </w:r>
          </w:p>
        </w:tc>
        <w:tc>
          <w:tcPr>
            <w:tcW w:w="1418" w:type="dxa"/>
          </w:tcPr>
          <w:p w14:paraId="2A77B7D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DD56C4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4FE94125" w14:textId="77777777" w:rsidTr="0088325F">
        <w:trPr>
          <w:trHeight w:val="288"/>
        </w:trPr>
        <w:tc>
          <w:tcPr>
            <w:tcW w:w="4673" w:type="dxa"/>
            <w:shd w:val="clear" w:color="auto" w:fill="auto"/>
            <w:noWrap/>
            <w:hideMark/>
          </w:tcPr>
          <w:p w14:paraId="5A42ECF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lastRenderedPageBreak/>
              <w:t xml:space="preserve">Scaridium </w:t>
            </w:r>
            <w:r w:rsidRPr="004E0E6F">
              <w:rPr>
                <w:rFonts w:cs="Calibri"/>
                <w:color w:val="auto"/>
                <w:kern w:val="0"/>
                <w:sz w:val="19"/>
                <w:szCs w:val="19"/>
                <w:lang w:eastAsia="en-AU"/>
              </w:rPr>
              <w:t xml:space="preserve">cf. </w:t>
            </w:r>
            <w:r w:rsidRPr="004E0E6F">
              <w:rPr>
                <w:rFonts w:cs="Calibri"/>
                <w:i/>
                <w:iCs/>
                <w:color w:val="auto"/>
                <w:kern w:val="0"/>
                <w:sz w:val="19"/>
                <w:szCs w:val="19"/>
                <w:lang w:eastAsia="en-AU"/>
              </w:rPr>
              <w:t>longicaudum</w:t>
            </w:r>
          </w:p>
        </w:tc>
        <w:tc>
          <w:tcPr>
            <w:tcW w:w="1418" w:type="dxa"/>
          </w:tcPr>
          <w:p w14:paraId="5488F8C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5BC9D3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16F0DC0B" w14:textId="77777777" w:rsidTr="0088325F">
        <w:trPr>
          <w:trHeight w:val="288"/>
        </w:trPr>
        <w:tc>
          <w:tcPr>
            <w:tcW w:w="4673" w:type="dxa"/>
            <w:shd w:val="clear" w:color="auto" w:fill="auto"/>
            <w:noWrap/>
            <w:hideMark/>
          </w:tcPr>
          <w:p w14:paraId="4274F85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t>Polyarthra</w:t>
            </w:r>
            <w:r w:rsidRPr="004E0E6F">
              <w:rPr>
                <w:rFonts w:cs="Calibri"/>
                <w:color w:val="auto"/>
                <w:kern w:val="0"/>
                <w:sz w:val="19"/>
                <w:szCs w:val="19"/>
                <w:lang w:eastAsia="en-AU"/>
              </w:rPr>
              <w:t xml:space="preserve"> </w:t>
            </w:r>
            <w:r w:rsidRPr="004E0E6F">
              <w:rPr>
                <w:rFonts w:cs="Calibri"/>
                <w:i/>
                <w:iCs/>
                <w:color w:val="auto"/>
                <w:kern w:val="0"/>
                <w:sz w:val="19"/>
                <w:szCs w:val="19"/>
                <w:lang w:eastAsia="en-AU"/>
              </w:rPr>
              <w:t>dolichoptera</w:t>
            </w:r>
          </w:p>
        </w:tc>
        <w:tc>
          <w:tcPr>
            <w:tcW w:w="1418" w:type="dxa"/>
          </w:tcPr>
          <w:p w14:paraId="1C670708"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37857BF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1618BE8B" w14:textId="77777777" w:rsidTr="0088325F">
        <w:trPr>
          <w:trHeight w:val="288"/>
        </w:trPr>
        <w:tc>
          <w:tcPr>
            <w:tcW w:w="4673" w:type="dxa"/>
            <w:shd w:val="clear" w:color="auto" w:fill="auto"/>
            <w:noWrap/>
            <w:hideMark/>
          </w:tcPr>
          <w:p w14:paraId="31363F67"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Polyarthra vulgaris</w:t>
            </w:r>
          </w:p>
        </w:tc>
        <w:tc>
          <w:tcPr>
            <w:tcW w:w="1418" w:type="dxa"/>
          </w:tcPr>
          <w:p w14:paraId="092B2F1C"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58BAECBC"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005E8091" w14:textId="77777777" w:rsidTr="0088325F">
        <w:trPr>
          <w:trHeight w:val="288"/>
        </w:trPr>
        <w:tc>
          <w:tcPr>
            <w:tcW w:w="4673" w:type="dxa"/>
            <w:shd w:val="clear" w:color="auto" w:fill="auto"/>
            <w:noWrap/>
            <w:hideMark/>
          </w:tcPr>
          <w:p w14:paraId="4E529098"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Synchaeta oblonga</w:t>
            </w:r>
          </w:p>
        </w:tc>
        <w:tc>
          <w:tcPr>
            <w:tcW w:w="1418" w:type="dxa"/>
          </w:tcPr>
          <w:p w14:paraId="5081F69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4DE548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6352354F" w14:textId="77777777" w:rsidTr="0088325F">
        <w:trPr>
          <w:trHeight w:val="288"/>
        </w:trPr>
        <w:tc>
          <w:tcPr>
            <w:tcW w:w="4673" w:type="dxa"/>
            <w:shd w:val="clear" w:color="auto" w:fill="auto"/>
            <w:noWrap/>
            <w:hideMark/>
          </w:tcPr>
          <w:p w14:paraId="4476D7E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t>Synchaeta</w:t>
            </w:r>
            <w:r w:rsidRPr="004E0E6F">
              <w:rPr>
                <w:rFonts w:cs="Calibri"/>
                <w:color w:val="auto"/>
                <w:kern w:val="0"/>
                <w:sz w:val="19"/>
                <w:szCs w:val="19"/>
                <w:lang w:eastAsia="en-AU"/>
              </w:rPr>
              <w:t xml:space="preserve"> </w:t>
            </w:r>
            <w:r w:rsidRPr="004E0E6F">
              <w:rPr>
                <w:rFonts w:cs="Calibri"/>
                <w:i/>
                <w:iCs/>
                <w:color w:val="auto"/>
                <w:kern w:val="0"/>
                <w:sz w:val="19"/>
                <w:szCs w:val="19"/>
                <w:lang w:eastAsia="en-AU"/>
              </w:rPr>
              <w:t xml:space="preserve">pectinata </w:t>
            </w:r>
            <w:r w:rsidRPr="004E0E6F">
              <w:rPr>
                <w:rFonts w:cs="Calibri"/>
                <w:color w:val="auto"/>
                <w:kern w:val="0"/>
                <w:sz w:val="19"/>
                <w:szCs w:val="19"/>
                <w:lang w:eastAsia="en-AU"/>
              </w:rPr>
              <w:t>[med-lg, &gt;100 µm]</w:t>
            </w:r>
          </w:p>
        </w:tc>
        <w:tc>
          <w:tcPr>
            <w:tcW w:w="1418" w:type="dxa"/>
          </w:tcPr>
          <w:p w14:paraId="1E45664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770895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35324F7B" w14:textId="77777777" w:rsidTr="0088325F">
        <w:trPr>
          <w:trHeight w:val="288"/>
        </w:trPr>
        <w:tc>
          <w:tcPr>
            <w:tcW w:w="4673" w:type="dxa"/>
            <w:shd w:val="clear" w:color="auto" w:fill="auto"/>
            <w:noWrap/>
            <w:hideMark/>
          </w:tcPr>
          <w:p w14:paraId="63D3FBF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t>Synchaeta</w:t>
            </w:r>
            <w:r w:rsidRPr="004E0E6F">
              <w:rPr>
                <w:rFonts w:cs="Calibri"/>
                <w:color w:val="auto"/>
                <w:kern w:val="0"/>
                <w:sz w:val="19"/>
                <w:szCs w:val="19"/>
                <w:lang w:eastAsia="en-AU"/>
              </w:rPr>
              <w:t xml:space="preserve"> </w:t>
            </w:r>
            <w:r w:rsidRPr="004E0E6F">
              <w:rPr>
                <w:rFonts w:cs="Calibri"/>
                <w:b/>
                <w:bCs/>
                <w:color w:val="auto"/>
                <w:kern w:val="0"/>
                <w:sz w:val="19"/>
                <w:szCs w:val="19"/>
                <w:lang w:eastAsia="en-AU"/>
              </w:rPr>
              <w:t>n. sp</w:t>
            </w:r>
            <w:r w:rsidRPr="004E0E6F">
              <w:rPr>
                <w:rFonts w:cs="Calibri"/>
                <w:color w:val="auto"/>
                <w:kern w:val="0"/>
                <w:sz w:val="19"/>
                <w:szCs w:val="19"/>
                <w:lang w:eastAsia="en-AU"/>
              </w:rPr>
              <w:t>.[tiny]</w:t>
            </w:r>
          </w:p>
        </w:tc>
        <w:tc>
          <w:tcPr>
            <w:tcW w:w="1418" w:type="dxa"/>
          </w:tcPr>
          <w:p w14:paraId="56759AD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78C1930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15ABC851" w14:textId="77777777" w:rsidTr="0088325F">
        <w:trPr>
          <w:trHeight w:val="288"/>
        </w:trPr>
        <w:tc>
          <w:tcPr>
            <w:tcW w:w="4673" w:type="dxa"/>
            <w:shd w:val="clear" w:color="auto" w:fill="auto"/>
            <w:noWrap/>
            <w:hideMark/>
          </w:tcPr>
          <w:p w14:paraId="661FF6BA"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Pompholyx complanata</w:t>
            </w:r>
          </w:p>
        </w:tc>
        <w:tc>
          <w:tcPr>
            <w:tcW w:w="1418" w:type="dxa"/>
          </w:tcPr>
          <w:p w14:paraId="73491DA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57027E1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14E6A590" w14:textId="77777777" w:rsidTr="0088325F">
        <w:trPr>
          <w:trHeight w:val="288"/>
        </w:trPr>
        <w:tc>
          <w:tcPr>
            <w:tcW w:w="4673" w:type="dxa"/>
            <w:shd w:val="clear" w:color="auto" w:fill="auto"/>
            <w:noWrap/>
            <w:hideMark/>
          </w:tcPr>
          <w:p w14:paraId="7A309959"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Testudinella patina</w:t>
            </w:r>
          </w:p>
        </w:tc>
        <w:tc>
          <w:tcPr>
            <w:tcW w:w="1418" w:type="dxa"/>
          </w:tcPr>
          <w:p w14:paraId="3577E7F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5409BEB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1297941F" w14:textId="77777777" w:rsidTr="0088325F">
        <w:trPr>
          <w:trHeight w:val="288"/>
        </w:trPr>
        <w:tc>
          <w:tcPr>
            <w:tcW w:w="4673" w:type="dxa"/>
            <w:shd w:val="clear" w:color="auto" w:fill="auto"/>
            <w:noWrap/>
            <w:hideMark/>
          </w:tcPr>
          <w:p w14:paraId="6F6A3D6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t>Trichocerca</w:t>
            </w:r>
            <w:r w:rsidRPr="004E0E6F">
              <w:rPr>
                <w:rFonts w:cs="Calibri"/>
                <w:color w:val="auto"/>
                <w:kern w:val="0"/>
                <w:sz w:val="19"/>
                <w:szCs w:val="19"/>
                <w:lang w:eastAsia="en-AU"/>
              </w:rPr>
              <w:t xml:space="preserve"> </w:t>
            </w:r>
            <w:r w:rsidRPr="004E0E6F">
              <w:rPr>
                <w:rFonts w:cs="Calibri"/>
                <w:i/>
                <w:iCs/>
                <w:color w:val="auto"/>
                <w:kern w:val="0"/>
                <w:sz w:val="19"/>
                <w:szCs w:val="19"/>
                <w:lang w:eastAsia="en-AU"/>
              </w:rPr>
              <w:t xml:space="preserve">agnatha </w:t>
            </w:r>
            <w:r w:rsidRPr="004E0E6F">
              <w:rPr>
                <w:rFonts w:cs="Calibri"/>
                <w:b/>
                <w:bCs/>
                <w:color w:val="auto"/>
                <w:kern w:val="0"/>
                <w:sz w:val="19"/>
                <w:szCs w:val="19"/>
                <w:lang w:eastAsia="en-AU"/>
              </w:rPr>
              <w:t>NR for SA</w:t>
            </w:r>
          </w:p>
        </w:tc>
        <w:tc>
          <w:tcPr>
            <w:tcW w:w="1418" w:type="dxa"/>
          </w:tcPr>
          <w:p w14:paraId="59C3A70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1EBEAB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31F90D49" w14:textId="77777777" w:rsidTr="0088325F">
        <w:trPr>
          <w:trHeight w:val="288"/>
        </w:trPr>
        <w:tc>
          <w:tcPr>
            <w:tcW w:w="4673" w:type="dxa"/>
            <w:shd w:val="clear" w:color="auto" w:fill="auto"/>
            <w:noWrap/>
            <w:hideMark/>
          </w:tcPr>
          <w:p w14:paraId="5C1A1A7D"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Trichocerca bicristata</w:t>
            </w:r>
          </w:p>
        </w:tc>
        <w:tc>
          <w:tcPr>
            <w:tcW w:w="1418" w:type="dxa"/>
          </w:tcPr>
          <w:p w14:paraId="7077143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34F3D8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553D6F96" w14:textId="77777777" w:rsidTr="0088325F">
        <w:trPr>
          <w:trHeight w:val="288"/>
        </w:trPr>
        <w:tc>
          <w:tcPr>
            <w:tcW w:w="4673" w:type="dxa"/>
            <w:shd w:val="clear" w:color="auto" w:fill="auto"/>
            <w:noWrap/>
            <w:hideMark/>
          </w:tcPr>
          <w:p w14:paraId="3A7F72CD"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Trichocerca bidens</w:t>
            </w:r>
          </w:p>
        </w:tc>
        <w:tc>
          <w:tcPr>
            <w:tcW w:w="1418" w:type="dxa"/>
          </w:tcPr>
          <w:p w14:paraId="4663EEA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02C8324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5BD80C61" w14:textId="77777777" w:rsidTr="0088325F">
        <w:trPr>
          <w:trHeight w:val="288"/>
        </w:trPr>
        <w:tc>
          <w:tcPr>
            <w:tcW w:w="4673" w:type="dxa"/>
            <w:shd w:val="clear" w:color="auto" w:fill="auto"/>
            <w:noWrap/>
            <w:hideMark/>
          </w:tcPr>
          <w:p w14:paraId="30EEA44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t xml:space="preserve">Trichocerca </w:t>
            </w:r>
            <w:r w:rsidRPr="004E0E6F">
              <w:rPr>
                <w:rFonts w:cs="Calibri"/>
                <w:color w:val="auto"/>
                <w:kern w:val="0"/>
                <w:sz w:val="19"/>
                <w:szCs w:val="19"/>
                <w:lang w:eastAsia="en-AU"/>
              </w:rPr>
              <w:t xml:space="preserve">cf. </w:t>
            </w:r>
            <w:r w:rsidRPr="004E0E6F">
              <w:rPr>
                <w:rFonts w:cs="Calibri"/>
                <w:i/>
                <w:iCs/>
                <w:color w:val="auto"/>
                <w:kern w:val="0"/>
                <w:sz w:val="19"/>
                <w:szCs w:val="19"/>
                <w:lang w:eastAsia="en-AU"/>
              </w:rPr>
              <w:t xml:space="preserve">insignis </w:t>
            </w:r>
            <w:r w:rsidRPr="004E0E6F">
              <w:rPr>
                <w:rFonts w:cs="Calibri"/>
                <w:b/>
                <w:bCs/>
                <w:color w:val="auto"/>
                <w:kern w:val="0"/>
                <w:sz w:val="19"/>
                <w:szCs w:val="19"/>
                <w:lang w:eastAsia="en-AU"/>
              </w:rPr>
              <w:t>NR for SA</w:t>
            </w:r>
          </w:p>
        </w:tc>
        <w:tc>
          <w:tcPr>
            <w:tcW w:w="1418" w:type="dxa"/>
          </w:tcPr>
          <w:p w14:paraId="4E2075D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E56326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5F06DFF3" w14:textId="77777777" w:rsidTr="0088325F">
        <w:trPr>
          <w:trHeight w:val="288"/>
        </w:trPr>
        <w:tc>
          <w:tcPr>
            <w:tcW w:w="4673" w:type="dxa"/>
            <w:shd w:val="clear" w:color="auto" w:fill="auto"/>
            <w:noWrap/>
            <w:hideMark/>
          </w:tcPr>
          <w:p w14:paraId="0A5FCE37"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Trichocerca pusilla</w:t>
            </w:r>
          </w:p>
        </w:tc>
        <w:tc>
          <w:tcPr>
            <w:tcW w:w="1418" w:type="dxa"/>
          </w:tcPr>
          <w:p w14:paraId="1876D9D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28EE57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 (facultatively pelagic)</w:t>
            </w:r>
          </w:p>
        </w:tc>
      </w:tr>
      <w:tr w:rsidR="0088325F" w:rsidRPr="000330D8" w14:paraId="38207884" w14:textId="77777777" w:rsidTr="0088325F">
        <w:trPr>
          <w:trHeight w:val="288"/>
        </w:trPr>
        <w:tc>
          <w:tcPr>
            <w:tcW w:w="4673" w:type="dxa"/>
            <w:shd w:val="clear" w:color="auto" w:fill="auto"/>
            <w:noWrap/>
            <w:hideMark/>
          </w:tcPr>
          <w:p w14:paraId="25CA4A9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t>Trichocerca</w:t>
            </w:r>
            <w:r w:rsidRPr="004E0E6F">
              <w:rPr>
                <w:rFonts w:cs="Calibri"/>
                <w:color w:val="auto"/>
                <w:kern w:val="0"/>
                <w:sz w:val="19"/>
                <w:szCs w:val="19"/>
                <w:lang w:eastAsia="en-AU"/>
              </w:rPr>
              <w:t xml:space="preserve"> </w:t>
            </w:r>
            <w:r w:rsidRPr="004E0E6F">
              <w:rPr>
                <w:rFonts w:cs="Calibri"/>
                <w:i/>
                <w:iCs/>
                <w:color w:val="auto"/>
                <w:kern w:val="0"/>
                <w:sz w:val="19"/>
                <w:szCs w:val="19"/>
                <w:lang w:eastAsia="en-AU"/>
              </w:rPr>
              <w:t xml:space="preserve">rattus carinata </w:t>
            </w:r>
            <w:r w:rsidRPr="004E0E6F">
              <w:rPr>
                <w:rFonts w:cs="Calibri"/>
                <w:b/>
                <w:bCs/>
                <w:color w:val="auto"/>
                <w:kern w:val="0"/>
                <w:sz w:val="19"/>
                <w:szCs w:val="19"/>
                <w:lang w:eastAsia="en-AU"/>
              </w:rPr>
              <w:t xml:space="preserve">NR for SA </w:t>
            </w:r>
            <w:r w:rsidRPr="004E0E6F">
              <w:rPr>
                <w:rFonts w:cs="Calibri"/>
                <w:color w:val="auto"/>
                <w:kern w:val="0"/>
                <w:sz w:val="19"/>
                <w:szCs w:val="19"/>
                <w:lang w:eastAsia="en-AU"/>
              </w:rPr>
              <w:t>[was sp.a]</w:t>
            </w:r>
          </w:p>
        </w:tc>
        <w:tc>
          <w:tcPr>
            <w:tcW w:w="1418" w:type="dxa"/>
          </w:tcPr>
          <w:p w14:paraId="5C9B559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E30906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394B5755" w14:textId="77777777" w:rsidTr="0088325F">
        <w:trPr>
          <w:trHeight w:val="288"/>
        </w:trPr>
        <w:tc>
          <w:tcPr>
            <w:tcW w:w="4673" w:type="dxa"/>
            <w:shd w:val="clear" w:color="auto" w:fill="auto"/>
            <w:noWrap/>
            <w:hideMark/>
          </w:tcPr>
          <w:p w14:paraId="50BC232A"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Trichocerca similis</w:t>
            </w:r>
          </w:p>
        </w:tc>
        <w:tc>
          <w:tcPr>
            <w:tcW w:w="1418" w:type="dxa"/>
          </w:tcPr>
          <w:p w14:paraId="5C9DD97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EACE148"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 (facultatively pelagic)</w:t>
            </w:r>
          </w:p>
        </w:tc>
      </w:tr>
      <w:tr w:rsidR="0088325F" w:rsidRPr="000330D8" w14:paraId="6B389147" w14:textId="77777777" w:rsidTr="0088325F">
        <w:trPr>
          <w:trHeight w:val="288"/>
        </w:trPr>
        <w:tc>
          <w:tcPr>
            <w:tcW w:w="4673" w:type="dxa"/>
            <w:shd w:val="clear" w:color="auto" w:fill="auto"/>
            <w:noWrap/>
            <w:hideMark/>
          </w:tcPr>
          <w:p w14:paraId="1A6218FF"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Trichocerca similis grandis</w:t>
            </w:r>
          </w:p>
        </w:tc>
        <w:tc>
          <w:tcPr>
            <w:tcW w:w="1418" w:type="dxa"/>
          </w:tcPr>
          <w:p w14:paraId="40659C3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1525EE6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 (facultatively pelagic)</w:t>
            </w:r>
          </w:p>
        </w:tc>
      </w:tr>
      <w:tr w:rsidR="0088325F" w:rsidRPr="000330D8" w14:paraId="516A6AA3" w14:textId="77777777" w:rsidTr="0088325F">
        <w:trPr>
          <w:trHeight w:val="288"/>
        </w:trPr>
        <w:tc>
          <w:tcPr>
            <w:tcW w:w="4673" w:type="dxa"/>
            <w:shd w:val="clear" w:color="auto" w:fill="auto"/>
            <w:noWrap/>
            <w:hideMark/>
          </w:tcPr>
          <w:p w14:paraId="742A4E25"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Trichocerca </w:t>
            </w:r>
            <w:r w:rsidRPr="004E0E6F">
              <w:rPr>
                <w:rFonts w:cs="Calibri"/>
                <w:color w:val="auto"/>
                <w:kern w:val="0"/>
                <w:sz w:val="19"/>
                <w:szCs w:val="19"/>
                <w:lang w:eastAsia="en-AU"/>
              </w:rPr>
              <w:t xml:space="preserve">cf. </w:t>
            </w:r>
            <w:r w:rsidRPr="004E0E6F">
              <w:rPr>
                <w:rFonts w:cs="Calibri"/>
                <w:i/>
                <w:iCs/>
                <w:color w:val="auto"/>
                <w:kern w:val="0"/>
                <w:sz w:val="19"/>
                <w:szCs w:val="19"/>
                <w:lang w:eastAsia="en-AU"/>
              </w:rPr>
              <w:t>tigris</w:t>
            </w:r>
          </w:p>
        </w:tc>
        <w:tc>
          <w:tcPr>
            <w:tcW w:w="1418" w:type="dxa"/>
          </w:tcPr>
          <w:p w14:paraId="1604DD4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53AA903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66149B0C" w14:textId="77777777" w:rsidTr="0088325F">
        <w:trPr>
          <w:trHeight w:val="288"/>
        </w:trPr>
        <w:tc>
          <w:tcPr>
            <w:tcW w:w="4673" w:type="dxa"/>
            <w:shd w:val="clear" w:color="auto" w:fill="auto"/>
            <w:noWrap/>
            <w:hideMark/>
          </w:tcPr>
          <w:p w14:paraId="7A89C9F3"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Trichocerca </w:t>
            </w:r>
            <w:r w:rsidRPr="004E0E6F">
              <w:rPr>
                <w:rFonts w:cs="Calibri"/>
                <w:color w:val="auto"/>
                <w:kern w:val="0"/>
                <w:sz w:val="19"/>
                <w:szCs w:val="19"/>
                <w:lang w:eastAsia="en-AU"/>
              </w:rPr>
              <w:t xml:space="preserve">cf. </w:t>
            </w:r>
            <w:r w:rsidRPr="004E0E6F">
              <w:rPr>
                <w:rFonts w:cs="Calibri"/>
                <w:i/>
                <w:iCs/>
                <w:color w:val="auto"/>
                <w:kern w:val="0"/>
                <w:sz w:val="19"/>
                <w:szCs w:val="19"/>
                <w:lang w:eastAsia="en-AU"/>
              </w:rPr>
              <w:t xml:space="preserve"> weberi</w:t>
            </w:r>
          </w:p>
        </w:tc>
        <w:tc>
          <w:tcPr>
            <w:tcW w:w="1418" w:type="dxa"/>
          </w:tcPr>
          <w:p w14:paraId="13156E3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3831B5B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46D19E72" w14:textId="77777777" w:rsidTr="0088325F">
        <w:trPr>
          <w:trHeight w:val="288"/>
        </w:trPr>
        <w:tc>
          <w:tcPr>
            <w:tcW w:w="4673" w:type="dxa"/>
            <w:shd w:val="clear" w:color="auto" w:fill="auto"/>
            <w:noWrap/>
            <w:hideMark/>
          </w:tcPr>
          <w:p w14:paraId="3F8D0156"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Trichocerca </w:t>
            </w:r>
            <w:r w:rsidRPr="004E0E6F">
              <w:rPr>
                <w:rFonts w:cs="Calibri"/>
                <w:color w:val="auto"/>
                <w:kern w:val="0"/>
                <w:sz w:val="19"/>
                <w:szCs w:val="19"/>
                <w:lang w:eastAsia="en-AU"/>
              </w:rPr>
              <w:t xml:space="preserve">sp. </w:t>
            </w:r>
            <w:r w:rsidRPr="004E0E6F">
              <w:rPr>
                <w:rFonts w:cs="Calibri"/>
                <w:b/>
                <w:bCs/>
                <w:color w:val="auto"/>
                <w:kern w:val="0"/>
                <w:sz w:val="19"/>
                <w:szCs w:val="19"/>
                <w:lang w:eastAsia="en-AU"/>
              </w:rPr>
              <w:t>b</w:t>
            </w:r>
            <w:r w:rsidRPr="004E0E6F">
              <w:rPr>
                <w:rFonts w:cs="Calibri"/>
                <w:i/>
                <w:iCs/>
                <w:color w:val="auto"/>
                <w:kern w:val="0"/>
                <w:sz w:val="19"/>
                <w:szCs w:val="19"/>
                <w:lang w:eastAsia="en-AU"/>
              </w:rPr>
              <w:t xml:space="preserve"> </w:t>
            </w:r>
            <w:r w:rsidRPr="004E0E6F">
              <w:rPr>
                <w:rFonts w:cs="Calibri"/>
                <w:color w:val="auto"/>
                <w:kern w:val="0"/>
                <w:sz w:val="19"/>
                <w:szCs w:val="19"/>
                <w:lang w:eastAsia="en-AU"/>
              </w:rPr>
              <w:t>[tiny]</w:t>
            </w:r>
          </w:p>
        </w:tc>
        <w:tc>
          <w:tcPr>
            <w:tcW w:w="1418" w:type="dxa"/>
          </w:tcPr>
          <w:p w14:paraId="1F79224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0523BB3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54967522" w14:textId="77777777" w:rsidTr="0088325F">
        <w:trPr>
          <w:trHeight w:val="288"/>
        </w:trPr>
        <w:tc>
          <w:tcPr>
            <w:tcW w:w="4673" w:type="dxa"/>
            <w:shd w:val="clear" w:color="auto" w:fill="auto"/>
            <w:noWrap/>
            <w:hideMark/>
          </w:tcPr>
          <w:p w14:paraId="72B84C1C"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Trichocerca </w:t>
            </w:r>
            <w:r w:rsidRPr="004E0E6F">
              <w:rPr>
                <w:rFonts w:cs="Calibri"/>
                <w:color w:val="auto"/>
                <w:kern w:val="0"/>
                <w:sz w:val="19"/>
                <w:szCs w:val="19"/>
                <w:lang w:eastAsia="en-AU"/>
              </w:rPr>
              <w:t xml:space="preserve">sp. </w:t>
            </w:r>
            <w:r w:rsidRPr="004E0E6F">
              <w:rPr>
                <w:rFonts w:cs="Calibri"/>
                <w:b/>
                <w:bCs/>
                <w:color w:val="auto"/>
                <w:kern w:val="0"/>
                <w:sz w:val="19"/>
                <w:szCs w:val="19"/>
                <w:lang w:eastAsia="en-AU"/>
              </w:rPr>
              <w:t>c</w:t>
            </w:r>
            <w:r w:rsidRPr="004E0E6F">
              <w:rPr>
                <w:rFonts w:cs="Calibri"/>
                <w:i/>
                <w:iCs/>
                <w:color w:val="auto"/>
                <w:kern w:val="0"/>
                <w:sz w:val="19"/>
                <w:szCs w:val="19"/>
                <w:lang w:eastAsia="en-AU"/>
              </w:rPr>
              <w:t xml:space="preserve"> </w:t>
            </w:r>
            <w:r w:rsidRPr="004E0E6F">
              <w:rPr>
                <w:rFonts w:cs="Calibri"/>
                <w:color w:val="auto"/>
                <w:kern w:val="0"/>
                <w:sz w:val="19"/>
                <w:szCs w:val="19"/>
                <w:lang w:eastAsia="en-AU"/>
              </w:rPr>
              <w:t>[long toe, med]</w:t>
            </w:r>
          </w:p>
        </w:tc>
        <w:tc>
          <w:tcPr>
            <w:tcW w:w="1418" w:type="dxa"/>
          </w:tcPr>
          <w:p w14:paraId="234CC01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5271033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6965D21E" w14:textId="77777777" w:rsidTr="0088325F">
        <w:trPr>
          <w:trHeight w:val="288"/>
        </w:trPr>
        <w:tc>
          <w:tcPr>
            <w:tcW w:w="4673" w:type="dxa"/>
            <w:shd w:val="clear" w:color="auto" w:fill="auto"/>
            <w:noWrap/>
            <w:hideMark/>
          </w:tcPr>
          <w:p w14:paraId="2B186CC0"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Trichocerca </w:t>
            </w:r>
            <w:r w:rsidRPr="004E0E6F">
              <w:rPr>
                <w:rFonts w:cs="Calibri"/>
                <w:color w:val="auto"/>
                <w:kern w:val="0"/>
                <w:sz w:val="19"/>
                <w:szCs w:val="19"/>
                <w:lang w:eastAsia="en-AU"/>
              </w:rPr>
              <w:t xml:space="preserve">sp. </w:t>
            </w:r>
            <w:r w:rsidRPr="004E0E6F">
              <w:rPr>
                <w:rFonts w:cs="Calibri"/>
                <w:b/>
                <w:bCs/>
                <w:color w:val="auto"/>
                <w:kern w:val="0"/>
                <w:sz w:val="19"/>
                <w:szCs w:val="19"/>
                <w:lang w:eastAsia="en-AU"/>
              </w:rPr>
              <w:t>d</w:t>
            </w:r>
            <w:r w:rsidRPr="004E0E6F">
              <w:rPr>
                <w:rFonts w:cs="Calibri"/>
                <w:i/>
                <w:iCs/>
                <w:color w:val="auto"/>
                <w:kern w:val="0"/>
                <w:sz w:val="19"/>
                <w:szCs w:val="19"/>
                <w:lang w:eastAsia="en-AU"/>
              </w:rPr>
              <w:t xml:space="preserve"> </w:t>
            </w:r>
            <w:r w:rsidRPr="004E0E6F">
              <w:rPr>
                <w:rFonts w:cs="Calibri"/>
                <w:color w:val="auto"/>
                <w:kern w:val="0"/>
                <w:sz w:val="19"/>
                <w:szCs w:val="19"/>
                <w:lang w:eastAsia="en-AU"/>
              </w:rPr>
              <w:t>[gracile, med toe(s)]</w:t>
            </w:r>
          </w:p>
        </w:tc>
        <w:tc>
          <w:tcPr>
            <w:tcW w:w="1418" w:type="dxa"/>
          </w:tcPr>
          <w:p w14:paraId="6310BB98"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13F998C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28B9BF0B" w14:textId="77777777" w:rsidTr="0088325F">
        <w:trPr>
          <w:trHeight w:val="288"/>
        </w:trPr>
        <w:tc>
          <w:tcPr>
            <w:tcW w:w="4673" w:type="dxa"/>
            <w:shd w:val="clear" w:color="auto" w:fill="auto"/>
            <w:noWrap/>
            <w:hideMark/>
          </w:tcPr>
          <w:p w14:paraId="023AB6F9"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Trichocerca </w:t>
            </w:r>
            <w:r w:rsidRPr="004E0E6F">
              <w:rPr>
                <w:rFonts w:cs="Calibri"/>
                <w:color w:val="auto"/>
                <w:kern w:val="0"/>
                <w:sz w:val="19"/>
                <w:szCs w:val="19"/>
                <w:lang w:eastAsia="en-AU"/>
              </w:rPr>
              <w:t xml:space="preserve">sp. </w:t>
            </w:r>
            <w:r w:rsidRPr="004E0E6F">
              <w:rPr>
                <w:rFonts w:cs="Calibri"/>
                <w:b/>
                <w:bCs/>
                <w:color w:val="auto"/>
                <w:kern w:val="0"/>
                <w:sz w:val="19"/>
                <w:szCs w:val="19"/>
                <w:lang w:eastAsia="en-AU"/>
              </w:rPr>
              <w:t>e</w:t>
            </w:r>
            <w:r w:rsidRPr="004E0E6F">
              <w:rPr>
                <w:rFonts w:cs="Calibri"/>
                <w:b/>
                <w:bCs/>
                <w:i/>
                <w:iCs/>
                <w:color w:val="auto"/>
                <w:kern w:val="0"/>
                <w:sz w:val="19"/>
                <w:szCs w:val="19"/>
                <w:lang w:eastAsia="en-AU"/>
              </w:rPr>
              <w:t xml:space="preserve"> </w:t>
            </w:r>
            <w:r w:rsidRPr="004E0E6F">
              <w:rPr>
                <w:rFonts w:cs="Calibri"/>
                <w:color w:val="auto"/>
                <w:kern w:val="0"/>
                <w:sz w:val="19"/>
                <w:szCs w:val="19"/>
                <w:lang w:eastAsia="en-AU"/>
              </w:rPr>
              <w:t>[sm bulb body, long toe]</w:t>
            </w:r>
          </w:p>
        </w:tc>
        <w:tc>
          <w:tcPr>
            <w:tcW w:w="1418" w:type="dxa"/>
          </w:tcPr>
          <w:p w14:paraId="218A1B6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A4A8AC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61E5614C" w14:textId="77777777" w:rsidTr="0088325F">
        <w:trPr>
          <w:trHeight w:val="288"/>
        </w:trPr>
        <w:tc>
          <w:tcPr>
            <w:tcW w:w="4673" w:type="dxa"/>
            <w:shd w:val="clear" w:color="auto" w:fill="auto"/>
            <w:noWrap/>
            <w:hideMark/>
          </w:tcPr>
          <w:p w14:paraId="78E2D3EC"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Trichocerca </w:t>
            </w:r>
            <w:r w:rsidRPr="004E0E6F">
              <w:rPr>
                <w:rFonts w:cs="Calibri"/>
                <w:color w:val="auto"/>
                <w:kern w:val="0"/>
                <w:sz w:val="19"/>
                <w:szCs w:val="19"/>
                <w:lang w:eastAsia="en-AU"/>
              </w:rPr>
              <w:t xml:space="preserve">sp. </w:t>
            </w:r>
            <w:r w:rsidRPr="004E0E6F">
              <w:rPr>
                <w:rFonts w:cs="Calibri"/>
                <w:b/>
                <w:bCs/>
                <w:color w:val="auto"/>
                <w:kern w:val="0"/>
                <w:sz w:val="19"/>
                <w:szCs w:val="19"/>
                <w:lang w:eastAsia="en-AU"/>
              </w:rPr>
              <w:t>f</w:t>
            </w:r>
            <w:r w:rsidRPr="004E0E6F">
              <w:rPr>
                <w:rFonts w:cs="Calibri"/>
                <w:i/>
                <w:iCs/>
                <w:color w:val="auto"/>
                <w:kern w:val="0"/>
                <w:sz w:val="19"/>
                <w:szCs w:val="19"/>
                <w:lang w:eastAsia="en-AU"/>
              </w:rPr>
              <w:t xml:space="preserve"> </w:t>
            </w:r>
            <w:r w:rsidRPr="004E0E6F">
              <w:rPr>
                <w:rFonts w:cs="Calibri"/>
                <w:color w:val="auto"/>
                <w:kern w:val="0"/>
                <w:sz w:val="19"/>
                <w:szCs w:val="19"/>
                <w:lang w:eastAsia="en-AU"/>
              </w:rPr>
              <w:t>[oblate body, short toe]</w:t>
            </w:r>
          </w:p>
        </w:tc>
        <w:tc>
          <w:tcPr>
            <w:tcW w:w="1418" w:type="dxa"/>
          </w:tcPr>
          <w:p w14:paraId="30E8F72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745E54B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6F5C4A93" w14:textId="77777777" w:rsidTr="0088325F">
        <w:trPr>
          <w:trHeight w:val="288"/>
        </w:trPr>
        <w:tc>
          <w:tcPr>
            <w:tcW w:w="4673" w:type="dxa"/>
            <w:shd w:val="clear" w:color="auto" w:fill="auto"/>
            <w:noWrap/>
            <w:hideMark/>
          </w:tcPr>
          <w:p w14:paraId="37D2990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t>Trichocerca</w:t>
            </w:r>
            <w:r w:rsidRPr="004E0E6F">
              <w:rPr>
                <w:rFonts w:cs="Calibri"/>
                <w:color w:val="auto"/>
                <w:kern w:val="0"/>
                <w:sz w:val="19"/>
                <w:szCs w:val="19"/>
                <w:lang w:eastAsia="en-AU"/>
              </w:rPr>
              <w:t xml:space="preserve"> sp. </w:t>
            </w:r>
            <w:r w:rsidRPr="004E0E6F">
              <w:rPr>
                <w:rFonts w:cs="Calibri"/>
                <w:b/>
                <w:bCs/>
                <w:color w:val="auto"/>
                <w:kern w:val="0"/>
                <w:sz w:val="19"/>
                <w:szCs w:val="19"/>
                <w:lang w:eastAsia="en-AU"/>
              </w:rPr>
              <w:t xml:space="preserve">g </w:t>
            </w:r>
            <w:r w:rsidRPr="004E0E6F">
              <w:rPr>
                <w:rFonts w:cs="Calibri"/>
                <w:color w:val="auto"/>
                <w:kern w:val="0"/>
                <w:sz w:val="19"/>
                <w:szCs w:val="19"/>
                <w:lang w:eastAsia="en-AU"/>
              </w:rPr>
              <w:t>[small curved gracile, short toe]</w:t>
            </w:r>
          </w:p>
        </w:tc>
        <w:tc>
          <w:tcPr>
            <w:tcW w:w="1418" w:type="dxa"/>
          </w:tcPr>
          <w:p w14:paraId="25452AB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9835B8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15BFB882" w14:textId="77777777" w:rsidTr="0088325F">
        <w:trPr>
          <w:trHeight w:val="288"/>
        </w:trPr>
        <w:tc>
          <w:tcPr>
            <w:tcW w:w="4673" w:type="dxa"/>
            <w:shd w:val="clear" w:color="auto" w:fill="auto"/>
            <w:noWrap/>
            <w:hideMark/>
          </w:tcPr>
          <w:p w14:paraId="42A5CA2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t xml:space="preserve">Trichocerca </w:t>
            </w:r>
            <w:r w:rsidRPr="004E0E6F">
              <w:rPr>
                <w:rFonts w:cs="Calibri"/>
                <w:color w:val="auto"/>
                <w:kern w:val="0"/>
                <w:sz w:val="19"/>
                <w:szCs w:val="19"/>
                <w:lang w:eastAsia="en-AU"/>
              </w:rPr>
              <w:t xml:space="preserve">sp. </w:t>
            </w:r>
            <w:r w:rsidRPr="004E0E6F">
              <w:rPr>
                <w:rFonts w:cs="Calibri"/>
                <w:b/>
                <w:bCs/>
                <w:color w:val="auto"/>
                <w:kern w:val="0"/>
                <w:sz w:val="19"/>
                <w:szCs w:val="19"/>
                <w:lang w:eastAsia="en-AU"/>
              </w:rPr>
              <w:t xml:space="preserve">h </w:t>
            </w:r>
            <w:r w:rsidRPr="004E0E6F">
              <w:rPr>
                <w:rFonts w:cs="Calibri"/>
                <w:color w:val="auto"/>
                <w:kern w:val="0"/>
                <w:sz w:val="19"/>
                <w:szCs w:val="19"/>
                <w:lang w:eastAsia="en-AU"/>
              </w:rPr>
              <w:t>[robust, long toe]</w:t>
            </w:r>
          </w:p>
        </w:tc>
        <w:tc>
          <w:tcPr>
            <w:tcW w:w="1418" w:type="dxa"/>
          </w:tcPr>
          <w:p w14:paraId="6D48675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0DB28C5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07C4C72F" w14:textId="77777777" w:rsidTr="0088325F">
        <w:trPr>
          <w:trHeight w:val="288"/>
        </w:trPr>
        <w:tc>
          <w:tcPr>
            <w:tcW w:w="4673" w:type="dxa"/>
            <w:shd w:val="clear" w:color="auto" w:fill="auto"/>
            <w:noWrap/>
            <w:hideMark/>
          </w:tcPr>
          <w:p w14:paraId="77161C34"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Macrochaetus </w:t>
            </w:r>
            <w:r w:rsidRPr="004E0E6F">
              <w:rPr>
                <w:rFonts w:cs="Calibri"/>
                <w:color w:val="auto"/>
                <w:kern w:val="0"/>
                <w:sz w:val="19"/>
                <w:szCs w:val="19"/>
                <w:lang w:eastAsia="en-AU"/>
              </w:rPr>
              <w:t xml:space="preserve">sp. </w:t>
            </w:r>
            <w:r w:rsidRPr="004E0E6F">
              <w:rPr>
                <w:rFonts w:cs="Calibri"/>
                <w:b/>
                <w:bCs/>
                <w:color w:val="auto"/>
                <w:kern w:val="0"/>
                <w:sz w:val="19"/>
                <w:szCs w:val="19"/>
                <w:lang w:eastAsia="en-AU"/>
              </w:rPr>
              <w:t>NR for SA</w:t>
            </w:r>
          </w:p>
        </w:tc>
        <w:tc>
          <w:tcPr>
            <w:tcW w:w="1418" w:type="dxa"/>
          </w:tcPr>
          <w:p w14:paraId="2644F3F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3E4F6AE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07C96603" w14:textId="77777777" w:rsidTr="0088325F">
        <w:trPr>
          <w:trHeight w:val="288"/>
        </w:trPr>
        <w:tc>
          <w:tcPr>
            <w:tcW w:w="4673" w:type="dxa"/>
            <w:shd w:val="clear" w:color="auto" w:fill="auto"/>
            <w:noWrap/>
            <w:hideMark/>
          </w:tcPr>
          <w:p w14:paraId="231A1072"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Trichotria tetractis similis</w:t>
            </w:r>
          </w:p>
        </w:tc>
        <w:tc>
          <w:tcPr>
            <w:tcW w:w="1418" w:type="dxa"/>
          </w:tcPr>
          <w:p w14:paraId="39F5ABF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0D4338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19279DE7" w14:textId="77777777" w:rsidTr="0088325F">
        <w:trPr>
          <w:trHeight w:val="288"/>
        </w:trPr>
        <w:tc>
          <w:tcPr>
            <w:tcW w:w="4673" w:type="dxa"/>
            <w:shd w:val="clear" w:color="auto" w:fill="auto"/>
            <w:noWrap/>
            <w:hideMark/>
          </w:tcPr>
          <w:p w14:paraId="545B3BC2"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Filinia australiensis</w:t>
            </w:r>
          </w:p>
        </w:tc>
        <w:tc>
          <w:tcPr>
            <w:tcW w:w="1418" w:type="dxa"/>
          </w:tcPr>
          <w:p w14:paraId="4B1063E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4ED6953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120514EC" w14:textId="77777777" w:rsidTr="0088325F">
        <w:trPr>
          <w:trHeight w:val="288"/>
        </w:trPr>
        <w:tc>
          <w:tcPr>
            <w:tcW w:w="4673" w:type="dxa"/>
            <w:shd w:val="clear" w:color="auto" w:fill="auto"/>
            <w:noWrap/>
            <w:hideMark/>
          </w:tcPr>
          <w:p w14:paraId="1FE15381"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Filinia brachiata</w:t>
            </w:r>
          </w:p>
        </w:tc>
        <w:tc>
          <w:tcPr>
            <w:tcW w:w="1418" w:type="dxa"/>
          </w:tcPr>
          <w:p w14:paraId="224D324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068E093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682F9DD7" w14:textId="77777777" w:rsidTr="0088325F">
        <w:trPr>
          <w:trHeight w:val="288"/>
        </w:trPr>
        <w:tc>
          <w:tcPr>
            <w:tcW w:w="4673" w:type="dxa"/>
            <w:shd w:val="clear" w:color="auto" w:fill="auto"/>
            <w:noWrap/>
            <w:hideMark/>
          </w:tcPr>
          <w:p w14:paraId="68005835"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Filinia grandis</w:t>
            </w:r>
          </w:p>
        </w:tc>
        <w:tc>
          <w:tcPr>
            <w:tcW w:w="1418" w:type="dxa"/>
          </w:tcPr>
          <w:p w14:paraId="7044C51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194ADDE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7E56B120" w14:textId="77777777" w:rsidTr="0088325F">
        <w:trPr>
          <w:trHeight w:val="288"/>
        </w:trPr>
        <w:tc>
          <w:tcPr>
            <w:tcW w:w="4673" w:type="dxa"/>
            <w:shd w:val="clear" w:color="auto" w:fill="auto"/>
            <w:noWrap/>
            <w:hideMark/>
          </w:tcPr>
          <w:p w14:paraId="05C7206B"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Filinia longiseta</w:t>
            </w:r>
          </w:p>
        </w:tc>
        <w:tc>
          <w:tcPr>
            <w:tcW w:w="1418" w:type="dxa"/>
          </w:tcPr>
          <w:p w14:paraId="43335E2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24AF90E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670E60A4" w14:textId="77777777" w:rsidTr="0088325F">
        <w:trPr>
          <w:trHeight w:val="288"/>
        </w:trPr>
        <w:tc>
          <w:tcPr>
            <w:tcW w:w="4673" w:type="dxa"/>
            <w:shd w:val="clear" w:color="auto" w:fill="auto"/>
            <w:noWrap/>
            <w:hideMark/>
          </w:tcPr>
          <w:p w14:paraId="5ED61634"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Filinia opoliensis</w:t>
            </w:r>
          </w:p>
        </w:tc>
        <w:tc>
          <w:tcPr>
            <w:tcW w:w="1418" w:type="dxa"/>
          </w:tcPr>
          <w:p w14:paraId="561EB33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72CE152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51514EB1" w14:textId="77777777" w:rsidTr="0088325F">
        <w:trPr>
          <w:trHeight w:val="288"/>
        </w:trPr>
        <w:tc>
          <w:tcPr>
            <w:tcW w:w="4673" w:type="dxa"/>
            <w:shd w:val="clear" w:color="auto" w:fill="auto"/>
            <w:noWrap/>
            <w:hideMark/>
          </w:tcPr>
          <w:p w14:paraId="2D9E6DF0"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Filinia passa</w:t>
            </w:r>
          </w:p>
        </w:tc>
        <w:tc>
          <w:tcPr>
            <w:tcW w:w="1418" w:type="dxa"/>
          </w:tcPr>
          <w:p w14:paraId="31EC5B6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537BD96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0AE3B4D0" w14:textId="77777777" w:rsidTr="0088325F">
        <w:trPr>
          <w:trHeight w:val="288"/>
        </w:trPr>
        <w:tc>
          <w:tcPr>
            <w:tcW w:w="4673" w:type="dxa"/>
            <w:shd w:val="clear" w:color="auto" w:fill="auto"/>
            <w:noWrap/>
            <w:hideMark/>
          </w:tcPr>
          <w:p w14:paraId="3744AE33"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Filinia pejleri</w:t>
            </w:r>
          </w:p>
        </w:tc>
        <w:tc>
          <w:tcPr>
            <w:tcW w:w="1418" w:type="dxa"/>
          </w:tcPr>
          <w:p w14:paraId="60DBA27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4F44AB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584AA095" w14:textId="77777777" w:rsidTr="0088325F">
        <w:trPr>
          <w:trHeight w:val="288"/>
        </w:trPr>
        <w:tc>
          <w:tcPr>
            <w:tcW w:w="4673" w:type="dxa"/>
            <w:shd w:val="clear" w:color="auto" w:fill="auto"/>
            <w:noWrap/>
            <w:hideMark/>
          </w:tcPr>
          <w:p w14:paraId="5C9C50F9"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Filinia terminalis</w:t>
            </w:r>
          </w:p>
        </w:tc>
        <w:tc>
          <w:tcPr>
            <w:tcW w:w="1418" w:type="dxa"/>
          </w:tcPr>
          <w:p w14:paraId="73DB503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3FA2816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5A763E4B" w14:textId="77777777" w:rsidTr="0088325F">
        <w:trPr>
          <w:trHeight w:val="288"/>
        </w:trPr>
        <w:tc>
          <w:tcPr>
            <w:tcW w:w="4673" w:type="dxa"/>
            <w:shd w:val="clear" w:color="auto" w:fill="auto"/>
            <w:noWrap/>
            <w:hideMark/>
          </w:tcPr>
          <w:p w14:paraId="41FF6A5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indet. 2-toed rotifer [sm]</w:t>
            </w:r>
          </w:p>
        </w:tc>
        <w:tc>
          <w:tcPr>
            <w:tcW w:w="1418" w:type="dxa"/>
          </w:tcPr>
          <w:p w14:paraId="7EA063B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A1FA12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61261C9B" w14:textId="77777777" w:rsidTr="0088325F">
        <w:trPr>
          <w:trHeight w:val="288"/>
        </w:trPr>
        <w:tc>
          <w:tcPr>
            <w:tcW w:w="4673" w:type="dxa"/>
            <w:shd w:val="clear" w:color="auto" w:fill="auto"/>
            <w:noWrap/>
            <w:hideMark/>
          </w:tcPr>
          <w:p w14:paraId="0540970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indet. glob. rotifer</w:t>
            </w:r>
          </w:p>
        </w:tc>
        <w:tc>
          <w:tcPr>
            <w:tcW w:w="1418" w:type="dxa"/>
          </w:tcPr>
          <w:p w14:paraId="19EE512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6ABA00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09C12371" w14:textId="77777777" w:rsidTr="0088325F">
        <w:trPr>
          <w:trHeight w:val="288"/>
        </w:trPr>
        <w:tc>
          <w:tcPr>
            <w:tcW w:w="4673" w:type="dxa"/>
            <w:shd w:val="clear" w:color="auto" w:fill="auto"/>
            <w:noWrap/>
            <w:hideMark/>
          </w:tcPr>
          <w:p w14:paraId="0E2442C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indet. plicate rotifer</w:t>
            </w:r>
          </w:p>
        </w:tc>
        <w:tc>
          <w:tcPr>
            <w:tcW w:w="1418" w:type="dxa"/>
          </w:tcPr>
          <w:p w14:paraId="20225EF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Rotifer</w:t>
            </w:r>
          </w:p>
        </w:tc>
        <w:tc>
          <w:tcPr>
            <w:tcW w:w="3160" w:type="dxa"/>
            <w:shd w:val="clear" w:color="auto" w:fill="auto"/>
            <w:noWrap/>
            <w:hideMark/>
          </w:tcPr>
          <w:p w14:paraId="61A172E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1ED9CED6" w14:textId="77777777" w:rsidTr="0088325F">
        <w:trPr>
          <w:trHeight w:val="288"/>
        </w:trPr>
        <w:tc>
          <w:tcPr>
            <w:tcW w:w="4673" w:type="dxa"/>
            <w:shd w:val="clear" w:color="auto" w:fill="auto"/>
            <w:noWrap/>
            <w:hideMark/>
          </w:tcPr>
          <w:p w14:paraId="517969A3"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Bosmina meridionalis</w:t>
            </w:r>
          </w:p>
        </w:tc>
        <w:tc>
          <w:tcPr>
            <w:tcW w:w="1418" w:type="dxa"/>
          </w:tcPr>
          <w:p w14:paraId="39D665E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Cladoceran</w:t>
            </w:r>
          </w:p>
        </w:tc>
        <w:tc>
          <w:tcPr>
            <w:tcW w:w="3160" w:type="dxa"/>
            <w:shd w:val="clear" w:color="auto" w:fill="auto"/>
            <w:noWrap/>
            <w:hideMark/>
          </w:tcPr>
          <w:p w14:paraId="7110715C"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6B7BB926" w14:textId="77777777" w:rsidTr="0088325F">
        <w:trPr>
          <w:trHeight w:val="288"/>
        </w:trPr>
        <w:tc>
          <w:tcPr>
            <w:tcW w:w="4673" w:type="dxa"/>
            <w:shd w:val="clear" w:color="auto" w:fill="auto"/>
            <w:noWrap/>
            <w:hideMark/>
          </w:tcPr>
          <w:p w14:paraId="24E09753"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Armatalona macrocopa</w:t>
            </w:r>
          </w:p>
        </w:tc>
        <w:tc>
          <w:tcPr>
            <w:tcW w:w="1418" w:type="dxa"/>
          </w:tcPr>
          <w:p w14:paraId="571A0BB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Cladoceran</w:t>
            </w:r>
          </w:p>
        </w:tc>
        <w:tc>
          <w:tcPr>
            <w:tcW w:w="3160" w:type="dxa"/>
            <w:shd w:val="clear" w:color="auto" w:fill="auto"/>
            <w:noWrap/>
            <w:hideMark/>
          </w:tcPr>
          <w:p w14:paraId="1D414188"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735A7B09" w14:textId="77777777" w:rsidTr="0088325F">
        <w:trPr>
          <w:trHeight w:val="288"/>
        </w:trPr>
        <w:tc>
          <w:tcPr>
            <w:tcW w:w="4673" w:type="dxa"/>
            <w:shd w:val="clear" w:color="auto" w:fill="auto"/>
            <w:noWrap/>
            <w:hideMark/>
          </w:tcPr>
          <w:p w14:paraId="047AD03C"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Chydorus </w:t>
            </w:r>
            <w:r w:rsidRPr="004E0E6F">
              <w:rPr>
                <w:rFonts w:cs="Calibri"/>
                <w:color w:val="auto"/>
                <w:kern w:val="0"/>
                <w:sz w:val="19"/>
                <w:szCs w:val="19"/>
                <w:lang w:eastAsia="en-AU"/>
              </w:rPr>
              <w:t xml:space="preserve">cf. </w:t>
            </w:r>
            <w:r w:rsidRPr="004E0E6F">
              <w:rPr>
                <w:rFonts w:cs="Calibri"/>
                <w:i/>
                <w:iCs/>
                <w:color w:val="auto"/>
                <w:kern w:val="0"/>
                <w:sz w:val="19"/>
                <w:szCs w:val="19"/>
                <w:lang w:eastAsia="en-AU"/>
              </w:rPr>
              <w:t>eurynotus</w:t>
            </w:r>
          </w:p>
        </w:tc>
        <w:tc>
          <w:tcPr>
            <w:tcW w:w="1418" w:type="dxa"/>
          </w:tcPr>
          <w:p w14:paraId="769330C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Cladoceran</w:t>
            </w:r>
          </w:p>
        </w:tc>
        <w:tc>
          <w:tcPr>
            <w:tcW w:w="3160" w:type="dxa"/>
            <w:shd w:val="clear" w:color="auto" w:fill="auto"/>
            <w:noWrap/>
            <w:hideMark/>
          </w:tcPr>
          <w:p w14:paraId="07C3888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3A97887E" w14:textId="77777777" w:rsidTr="0088325F">
        <w:trPr>
          <w:trHeight w:val="288"/>
        </w:trPr>
        <w:tc>
          <w:tcPr>
            <w:tcW w:w="4673" w:type="dxa"/>
            <w:shd w:val="clear" w:color="auto" w:fill="auto"/>
            <w:noWrap/>
            <w:hideMark/>
          </w:tcPr>
          <w:p w14:paraId="712F0519"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Leberis diaphanus</w:t>
            </w:r>
          </w:p>
        </w:tc>
        <w:tc>
          <w:tcPr>
            <w:tcW w:w="1418" w:type="dxa"/>
          </w:tcPr>
          <w:p w14:paraId="33E3819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Cladoceran</w:t>
            </w:r>
          </w:p>
        </w:tc>
        <w:tc>
          <w:tcPr>
            <w:tcW w:w="3160" w:type="dxa"/>
            <w:shd w:val="clear" w:color="auto" w:fill="auto"/>
            <w:noWrap/>
            <w:hideMark/>
          </w:tcPr>
          <w:p w14:paraId="39EFAB9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50B79402" w14:textId="77777777" w:rsidTr="0088325F">
        <w:trPr>
          <w:trHeight w:val="288"/>
        </w:trPr>
        <w:tc>
          <w:tcPr>
            <w:tcW w:w="4673" w:type="dxa"/>
            <w:shd w:val="clear" w:color="auto" w:fill="auto"/>
            <w:noWrap/>
            <w:hideMark/>
          </w:tcPr>
          <w:p w14:paraId="625C172C"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Picripleuroxus quasidenticulatus</w:t>
            </w:r>
          </w:p>
        </w:tc>
        <w:tc>
          <w:tcPr>
            <w:tcW w:w="1418" w:type="dxa"/>
          </w:tcPr>
          <w:p w14:paraId="01F1E52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Cladoceran</w:t>
            </w:r>
          </w:p>
        </w:tc>
        <w:tc>
          <w:tcPr>
            <w:tcW w:w="3160" w:type="dxa"/>
            <w:shd w:val="clear" w:color="auto" w:fill="auto"/>
            <w:noWrap/>
            <w:hideMark/>
          </w:tcPr>
          <w:p w14:paraId="37F1C24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1656994D" w14:textId="77777777" w:rsidTr="0088325F">
        <w:trPr>
          <w:trHeight w:val="288"/>
        </w:trPr>
        <w:tc>
          <w:tcPr>
            <w:tcW w:w="4673" w:type="dxa"/>
            <w:shd w:val="clear" w:color="auto" w:fill="auto"/>
            <w:noWrap/>
            <w:hideMark/>
          </w:tcPr>
          <w:p w14:paraId="2DB5FCA0"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Pseudochydorus globosus</w:t>
            </w:r>
          </w:p>
        </w:tc>
        <w:tc>
          <w:tcPr>
            <w:tcW w:w="1418" w:type="dxa"/>
          </w:tcPr>
          <w:p w14:paraId="39A94F2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Cladoceran</w:t>
            </w:r>
          </w:p>
        </w:tc>
        <w:tc>
          <w:tcPr>
            <w:tcW w:w="3160" w:type="dxa"/>
            <w:shd w:val="clear" w:color="auto" w:fill="auto"/>
            <w:noWrap/>
            <w:hideMark/>
          </w:tcPr>
          <w:p w14:paraId="2F4F755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6880F4C4" w14:textId="77777777" w:rsidTr="0088325F">
        <w:trPr>
          <w:trHeight w:val="288"/>
        </w:trPr>
        <w:tc>
          <w:tcPr>
            <w:tcW w:w="4673" w:type="dxa"/>
            <w:shd w:val="clear" w:color="auto" w:fill="auto"/>
            <w:noWrap/>
            <w:hideMark/>
          </w:tcPr>
          <w:p w14:paraId="1343E602"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lastRenderedPageBreak/>
              <w:t>Pseudomonospilus diporus</w:t>
            </w:r>
          </w:p>
        </w:tc>
        <w:tc>
          <w:tcPr>
            <w:tcW w:w="1418" w:type="dxa"/>
          </w:tcPr>
          <w:p w14:paraId="2EDB95B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Cladoceran</w:t>
            </w:r>
          </w:p>
        </w:tc>
        <w:tc>
          <w:tcPr>
            <w:tcW w:w="3160" w:type="dxa"/>
            <w:shd w:val="clear" w:color="auto" w:fill="auto"/>
            <w:noWrap/>
            <w:hideMark/>
          </w:tcPr>
          <w:p w14:paraId="390AA5A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07ED3AC6" w14:textId="77777777" w:rsidTr="0088325F">
        <w:trPr>
          <w:trHeight w:val="288"/>
        </w:trPr>
        <w:tc>
          <w:tcPr>
            <w:tcW w:w="4673" w:type="dxa"/>
            <w:shd w:val="clear" w:color="auto" w:fill="auto"/>
            <w:noWrap/>
            <w:hideMark/>
          </w:tcPr>
          <w:p w14:paraId="363AF6E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indet. chydorid</w:t>
            </w:r>
          </w:p>
        </w:tc>
        <w:tc>
          <w:tcPr>
            <w:tcW w:w="1418" w:type="dxa"/>
          </w:tcPr>
          <w:p w14:paraId="0F1E740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Cladoceran</w:t>
            </w:r>
          </w:p>
        </w:tc>
        <w:tc>
          <w:tcPr>
            <w:tcW w:w="3160" w:type="dxa"/>
            <w:shd w:val="clear" w:color="auto" w:fill="auto"/>
            <w:noWrap/>
            <w:hideMark/>
          </w:tcPr>
          <w:p w14:paraId="1E56EDC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679ABEC7" w14:textId="77777777" w:rsidTr="0088325F">
        <w:trPr>
          <w:trHeight w:val="288"/>
        </w:trPr>
        <w:tc>
          <w:tcPr>
            <w:tcW w:w="4673" w:type="dxa"/>
            <w:shd w:val="clear" w:color="auto" w:fill="auto"/>
            <w:noWrap/>
            <w:hideMark/>
          </w:tcPr>
          <w:p w14:paraId="32F46FFC"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t>Ceriodaphnia</w:t>
            </w:r>
            <w:r w:rsidRPr="004E0E6F">
              <w:rPr>
                <w:rFonts w:cs="Calibri"/>
                <w:color w:val="auto"/>
                <w:kern w:val="0"/>
                <w:sz w:val="19"/>
                <w:szCs w:val="19"/>
                <w:lang w:eastAsia="en-AU"/>
              </w:rPr>
              <w:t xml:space="preserve"> </w:t>
            </w:r>
            <w:r w:rsidRPr="004E0E6F">
              <w:rPr>
                <w:rFonts w:cs="Calibri"/>
                <w:i/>
                <w:iCs/>
                <w:color w:val="auto"/>
                <w:kern w:val="0"/>
                <w:sz w:val="19"/>
                <w:szCs w:val="19"/>
                <w:lang w:eastAsia="en-AU"/>
              </w:rPr>
              <w:t>cornuta</w:t>
            </w:r>
          </w:p>
        </w:tc>
        <w:tc>
          <w:tcPr>
            <w:tcW w:w="1418" w:type="dxa"/>
          </w:tcPr>
          <w:p w14:paraId="6678D6E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Cladoceran</w:t>
            </w:r>
          </w:p>
        </w:tc>
        <w:tc>
          <w:tcPr>
            <w:tcW w:w="3160" w:type="dxa"/>
            <w:shd w:val="clear" w:color="auto" w:fill="auto"/>
            <w:noWrap/>
            <w:hideMark/>
          </w:tcPr>
          <w:p w14:paraId="44D9839C"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40D2BD66" w14:textId="77777777" w:rsidTr="0088325F">
        <w:trPr>
          <w:trHeight w:val="288"/>
        </w:trPr>
        <w:tc>
          <w:tcPr>
            <w:tcW w:w="4673" w:type="dxa"/>
            <w:shd w:val="clear" w:color="auto" w:fill="auto"/>
            <w:noWrap/>
            <w:hideMark/>
          </w:tcPr>
          <w:p w14:paraId="3695C098"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t>Ceriodaphnia</w:t>
            </w:r>
            <w:r w:rsidRPr="004E0E6F">
              <w:rPr>
                <w:rFonts w:cs="Calibri"/>
                <w:color w:val="auto"/>
                <w:kern w:val="0"/>
                <w:sz w:val="19"/>
                <w:szCs w:val="19"/>
                <w:lang w:eastAsia="en-AU"/>
              </w:rPr>
              <w:t xml:space="preserve"> sp. [non-</w:t>
            </w:r>
            <w:r w:rsidRPr="004E0E6F">
              <w:rPr>
                <w:rFonts w:cs="Calibri"/>
                <w:i/>
                <w:iCs/>
                <w:color w:val="auto"/>
                <w:kern w:val="0"/>
                <w:sz w:val="19"/>
                <w:szCs w:val="19"/>
                <w:lang w:eastAsia="en-AU"/>
              </w:rPr>
              <w:t>cornuta</w:t>
            </w:r>
            <w:r w:rsidRPr="004E0E6F">
              <w:rPr>
                <w:rFonts w:cs="Calibri"/>
                <w:color w:val="auto"/>
                <w:kern w:val="0"/>
                <w:sz w:val="19"/>
                <w:szCs w:val="19"/>
                <w:lang w:eastAsia="en-AU"/>
              </w:rPr>
              <w:t>]</w:t>
            </w:r>
          </w:p>
        </w:tc>
        <w:tc>
          <w:tcPr>
            <w:tcW w:w="1418" w:type="dxa"/>
          </w:tcPr>
          <w:p w14:paraId="2A0A5B1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Cladoceran</w:t>
            </w:r>
          </w:p>
        </w:tc>
        <w:tc>
          <w:tcPr>
            <w:tcW w:w="3160" w:type="dxa"/>
            <w:shd w:val="clear" w:color="auto" w:fill="auto"/>
            <w:noWrap/>
            <w:hideMark/>
          </w:tcPr>
          <w:p w14:paraId="6A54587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2004863A" w14:textId="77777777" w:rsidTr="0088325F">
        <w:trPr>
          <w:trHeight w:val="288"/>
        </w:trPr>
        <w:tc>
          <w:tcPr>
            <w:tcW w:w="4673" w:type="dxa"/>
            <w:shd w:val="clear" w:color="auto" w:fill="auto"/>
            <w:noWrap/>
            <w:hideMark/>
          </w:tcPr>
          <w:p w14:paraId="6FB8C8AB"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Daphnia carinata </w:t>
            </w:r>
            <w:r w:rsidRPr="004E0E6F">
              <w:rPr>
                <w:rFonts w:cs="Calibri"/>
                <w:color w:val="auto"/>
                <w:kern w:val="0"/>
                <w:sz w:val="19"/>
                <w:szCs w:val="19"/>
                <w:lang w:eastAsia="en-AU"/>
              </w:rPr>
              <w:t>s.l.</w:t>
            </w:r>
          </w:p>
        </w:tc>
        <w:tc>
          <w:tcPr>
            <w:tcW w:w="1418" w:type="dxa"/>
          </w:tcPr>
          <w:p w14:paraId="1EF7476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Cladoceran</w:t>
            </w:r>
          </w:p>
        </w:tc>
        <w:tc>
          <w:tcPr>
            <w:tcW w:w="3160" w:type="dxa"/>
            <w:shd w:val="clear" w:color="auto" w:fill="auto"/>
            <w:noWrap/>
            <w:hideMark/>
          </w:tcPr>
          <w:p w14:paraId="0F7BEB7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5748C967" w14:textId="77777777" w:rsidTr="0088325F">
        <w:trPr>
          <w:trHeight w:val="288"/>
        </w:trPr>
        <w:tc>
          <w:tcPr>
            <w:tcW w:w="4673" w:type="dxa"/>
            <w:shd w:val="clear" w:color="auto" w:fill="auto"/>
            <w:noWrap/>
            <w:hideMark/>
          </w:tcPr>
          <w:p w14:paraId="689E24AD" w14:textId="77777777" w:rsidR="0088325F" w:rsidRPr="004E0E6F" w:rsidRDefault="0088325F" w:rsidP="0020088D">
            <w:pPr>
              <w:spacing w:before="0" w:after="0" w:line="240" w:lineRule="auto"/>
              <w:jc w:val="left"/>
              <w:rPr>
                <w:rFonts w:cs="Calibri"/>
                <w:b/>
                <w:bCs/>
                <w:i/>
                <w:iCs/>
                <w:color w:val="auto"/>
                <w:kern w:val="0"/>
                <w:sz w:val="19"/>
                <w:szCs w:val="19"/>
                <w:lang w:eastAsia="en-AU"/>
              </w:rPr>
            </w:pPr>
            <w:r w:rsidRPr="004E0E6F">
              <w:rPr>
                <w:rFonts w:cs="Calibri"/>
                <w:i/>
                <w:iCs/>
                <w:color w:val="auto"/>
                <w:kern w:val="0"/>
                <w:sz w:val="19"/>
                <w:szCs w:val="19"/>
                <w:lang w:eastAsia="en-AU"/>
              </w:rPr>
              <w:t>Daphnia galeata</w:t>
            </w:r>
            <w:r w:rsidRPr="004E0E6F">
              <w:rPr>
                <w:rFonts w:cs="Calibri"/>
                <w:color w:val="auto"/>
                <w:kern w:val="0"/>
                <w:sz w:val="19"/>
                <w:szCs w:val="19"/>
                <w:lang w:eastAsia="en-AU"/>
              </w:rPr>
              <w:t xml:space="preserve"> </w:t>
            </w:r>
            <w:r w:rsidRPr="004E0E6F">
              <w:rPr>
                <w:rFonts w:cs="Calibri"/>
                <w:b/>
                <w:bCs/>
                <w:color w:val="auto"/>
                <w:kern w:val="0"/>
                <w:sz w:val="19"/>
                <w:szCs w:val="19"/>
                <w:lang w:eastAsia="en-AU"/>
              </w:rPr>
              <w:t>NR for Aust.</w:t>
            </w:r>
          </w:p>
        </w:tc>
        <w:tc>
          <w:tcPr>
            <w:tcW w:w="1418" w:type="dxa"/>
          </w:tcPr>
          <w:p w14:paraId="15F1F73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Cladoceran</w:t>
            </w:r>
          </w:p>
        </w:tc>
        <w:tc>
          <w:tcPr>
            <w:tcW w:w="3160" w:type="dxa"/>
            <w:shd w:val="clear" w:color="auto" w:fill="auto"/>
            <w:noWrap/>
            <w:hideMark/>
          </w:tcPr>
          <w:p w14:paraId="7EA6925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640AFEAF" w14:textId="77777777" w:rsidTr="0088325F">
        <w:trPr>
          <w:trHeight w:val="288"/>
        </w:trPr>
        <w:tc>
          <w:tcPr>
            <w:tcW w:w="4673" w:type="dxa"/>
            <w:shd w:val="clear" w:color="auto" w:fill="auto"/>
            <w:noWrap/>
            <w:hideMark/>
          </w:tcPr>
          <w:p w14:paraId="1E635E72"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Daphnia lumholtzi</w:t>
            </w:r>
          </w:p>
        </w:tc>
        <w:tc>
          <w:tcPr>
            <w:tcW w:w="1418" w:type="dxa"/>
          </w:tcPr>
          <w:p w14:paraId="652AEFB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Cladoceran</w:t>
            </w:r>
          </w:p>
        </w:tc>
        <w:tc>
          <w:tcPr>
            <w:tcW w:w="3160" w:type="dxa"/>
            <w:shd w:val="clear" w:color="auto" w:fill="auto"/>
            <w:noWrap/>
            <w:hideMark/>
          </w:tcPr>
          <w:p w14:paraId="3B3B111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0575DE4A" w14:textId="77777777" w:rsidTr="0088325F">
        <w:trPr>
          <w:trHeight w:val="288"/>
        </w:trPr>
        <w:tc>
          <w:tcPr>
            <w:tcW w:w="4673" w:type="dxa"/>
            <w:shd w:val="clear" w:color="auto" w:fill="auto"/>
            <w:noWrap/>
            <w:hideMark/>
          </w:tcPr>
          <w:p w14:paraId="14D97849"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Daphnia </w:t>
            </w:r>
            <w:r w:rsidRPr="004E0E6F">
              <w:rPr>
                <w:rFonts w:cs="Calibri"/>
                <w:color w:val="auto"/>
                <w:kern w:val="0"/>
                <w:sz w:val="19"/>
                <w:szCs w:val="19"/>
                <w:lang w:eastAsia="en-AU"/>
              </w:rPr>
              <w:t>sp. [non-lumh. late embryos]</w:t>
            </w:r>
          </w:p>
        </w:tc>
        <w:tc>
          <w:tcPr>
            <w:tcW w:w="1418" w:type="dxa"/>
          </w:tcPr>
          <w:p w14:paraId="75E853E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Cladoceran</w:t>
            </w:r>
          </w:p>
        </w:tc>
        <w:tc>
          <w:tcPr>
            <w:tcW w:w="3160" w:type="dxa"/>
            <w:shd w:val="clear" w:color="auto" w:fill="auto"/>
            <w:noWrap/>
            <w:hideMark/>
          </w:tcPr>
          <w:p w14:paraId="6CE76E0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2883AD11" w14:textId="77777777" w:rsidTr="0088325F">
        <w:trPr>
          <w:trHeight w:val="288"/>
        </w:trPr>
        <w:tc>
          <w:tcPr>
            <w:tcW w:w="4673" w:type="dxa"/>
            <w:shd w:val="clear" w:color="auto" w:fill="auto"/>
            <w:noWrap/>
            <w:hideMark/>
          </w:tcPr>
          <w:p w14:paraId="15DD7036"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Simocephalus </w:t>
            </w:r>
            <w:r w:rsidRPr="004E0E6F">
              <w:rPr>
                <w:rFonts w:cs="Calibri"/>
                <w:color w:val="auto"/>
                <w:kern w:val="0"/>
                <w:sz w:val="19"/>
                <w:szCs w:val="19"/>
                <w:lang w:eastAsia="en-AU"/>
              </w:rPr>
              <w:t>sp.</w:t>
            </w:r>
          </w:p>
        </w:tc>
        <w:tc>
          <w:tcPr>
            <w:tcW w:w="1418" w:type="dxa"/>
          </w:tcPr>
          <w:p w14:paraId="6B268B5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Cladoceran</w:t>
            </w:r>
          </w:p>
        </w:tc>
        <w:tc>
          <w:tcPr>
            <w:tcW w:w="3160" w:type="dxa"/>
            <w:shd w:val="clear" w:color="auto" w:fill="auto"/>
            <w:noWrap/>
            <w:hideMark/>
          </w:tcPr>
          <w:p w14:paraId="40BCDD5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55484679" w14:textId="77777777" w:rsidTr="0088325F">
        <w:trPr>
          <w:trHeight w:val="288"/>
        </w:trPr>
        <w:tc>
          <w:tcPr>
            <w:tcW w:w="4673" w:type="dxa"/>
            <w:shd w:val="clear" w:color="auto" w:fill="auto"/>
            <w:noWrap/>
            <w:hideMark/>
          </w:tcPr>
          <w:p w14:paraId="5E933EF0"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Ilyocryptus </w:t>
            </w:r>
            <w:r w:rsidRPr="004E0E6F">
              <w:rPr>
                <w:rFonts w:cs="Calibri"/>
                <w:color w:val="auto"/>
                <w:kern w:val="0"/>
                <w:sz w:val="19"/>
                <w:szCs w:val="19"/>
                <w:lang w:eastAsia="en-AU"/>
              </w:rPr>
              <w:t>sp. [juv]</w:t>
            </w:r>
          </w:p>
        </w:tc>
        <w:tc>
          <w:tcPr>
            <w:tcW w:w="1418" w:type="dxa"/>
          </w:tcPr>
          <w:p w14:paraId="51E26E4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Cladoceran</w:t>
            </w:r>
          </w:p>
        </w:tc>
        <w:tc>
          <w:tcPr>
            <w:tcW w:w="3160" w:type="dxa"/>
            <w:shd w:val="clear" w:color="auto" w:fill="auto"/>
            <w:noWrap/>
            <w:hideMark/>
          </w:tcPr>
          <w:p w14:paraId="76AC911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6AB33803" w14:textId="77777777" w:rsidTr="0088325F">
        <w:trPr>
          <w:trHeight w:val="288"/>
        </w:trPr>
        <w:tc>
          <w:tcPr>
            <w:tcW w:w="4673" w:type="dxa"/>
            <w:shd w:val="clear" w:color="auto" w:fill="auto"/>
            <w:noWrap/>
            <w:hideMark/>
          </w:tcPr>
          <w:p w14:paraId="50C485AB"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Macrothrix </w:t>
            </w:r>
            <w:r w:rsidRPr="004E0E6F">
              <w:rPr>
                <w:rFonts w:cs="Calibri"/>
                <w:color w:val="auto"/>
                <w:kern w:val="0"/>
                <w:sz w:val="19"/>
                <w:szCs w:val="19"/>
                <w:lang w:eastAsia="en-AU"/>
              </w:rPr>
              <w:t>sp.</w:t>
            </w:r>
          </w:p>
        </w:tc>
        <w:tc>
          <w:tcPr>
            <w:tcW w:w="1418" w:type="dxa"/>
          </w:tcPr>
          <w:p w14:paraId="1E48D8A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Cladoceran</w:t>
            </w:r>
          </w:p>
        </w:tc>
        <w:tc>
          <w:tcPr>
            <w:tcW w:w="3160" w:type="dxa"/>
            <w:shd w:val="clear" w:color="auto" w:fill="auto"/>
            <w:noWrap/>
            <w:hideMark/>
          </w:tcPr>
          <w:p w14:paraId="6BAD195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3B7FD647" w14:textId="77777777" w:rsidTr="0088325F">
        <w:trPr>
          <w:trHeight w:val="288"/>
        </w:trPr>
        <w:tc>
          <w:tcPr>
            <w:tcW w:w="4673" w:type="dxa"/>
            <w:shd w:val="clear" w:color="auto" w:fill="auto"/>
            <w:noWrap/>
            <w:hideMark/>
          </w:tcPr>
          <w:p w14:paraId="7878B782"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Moina </w:t>
            </w:r>
            <w:r w:rsidRPr="004E0E6F">
              <w:rPr>
                <w:rFonts w:cs="Calibri"/>
                <w:color w:val="auto"/>
                <w:kern w:val="0"/>
                <w:sz w:val="19"/>
                <w:szCs w:val="19"/>
                <w:lang w:eastAsia="en-AU"/>
              </w:rPr>
              <w:t xml:space="preserve">cf. </w:t>
            </w:r>
            <w:r w:rsidRPr="004E0E6F">
              <w:rPr>
                <w:rFonts w:cs="Calibri"/>
                <w:i/>
                <w:iCs/>
                <w:color w:val="auto"/>
                <w:kern w:val="0"/>
                <w:sz w:val="19"/>
                <w:szCs w:val="19"/>
                <w:lang w:eastAsia="en-AU"/>
              </w:rPr>
              <w:t>australiensis</w:t>
            </w:r>
          </w:p>
        </w:tc>
        <w:tc>
          <w:tcPr>
            <w:tcW w:w="1418" w:type="dxa"/>
          </w:tcPr>
          <w:p w14:paraId="4A24F00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Cladoceran</w:t>
            </w:r>
          </w:p>
        </w:tc>
        <w:tc>
          <w:tcPr>
            <w:tcW w:w="3160" w:type="dxa"/>
            <w:shd w:val="clear" w:color="auto" w:fill="auto"/>
            <w:noWrap/>
            <w:hideMark/>
          </w:tcPr>
          <w:p w14:paraId="061A56C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53B731AC" w14:textId="77777777" w:rsidTr="0088325F">
        <w:trPr>
          <w:trHeight w:val="288"/>
        </w:trPr>
        <w:tc>
          <w:tcPr>
            <w:tcW w:w="4673" w:type="dxa"/>
            <w:shd w:val="clear" w:color="auto" w:fill="auto"/>
            <w:noWrap/>
            <w:hideMark/>
          </w:tcPr>
          <w:p w14:paraId="324C2E4C"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Moina micrura</w:t>
            </w:r>
          </w:p>
        </w:tc>
        <w:tc>
          <w:tcPr>
            <w:tcW w:w="1418" w:type="dxa"/>
          </w:tcPr>
          <w:p w14:paraId="2F98DE8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Cladoceran</w:t>
            </w:r>
          </w:p>
        </w:tc>
        <w:tc>
          <w:tcPr>
            <w:tcW w:w="3160" w:type="dxa"/>
            <w:shd w:val="clear" w:color="auto" w:fill="auto"/>
            <w:noWrap/>
            <w:hideMark/>
          </w:tcPr>
          <w:p w14:paraId="169E588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12B1D363" w14:textId="77777777" w:rsidTr="0088325F">
        <w:trPr>
          <w:trHeight w:val="288"/>
        </w:trPr>
        <w:tc>
          <w:tcPr>
            <w:tcW w:w="4673" w:type="dxa"/>
            <w:shd w:val="clear" w:color="auto" w:fill="auto"/>
            <w:noWrap/>
            <w:hideMark/>
          </w:tcPr>
          <w:p w14:paraId="35F96C46"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Moina </w:t>
            </w:r>
            <w:r w:rsidRPr="004E0E6F">
              <w:rPr>
                <w:rFonts w:cs="Calibri"/>
                <w:color w:val="auto"/>
                <w:kern w:val="0"/>
                <w:sz w:val="19"/>
                <w:szCs w:val="19"/>
                <w:lang w:eastAsia="en-AU"/>
              </w:rPr>
              <w:t>cf. tenuicornis</w:t>
            </w:r>
          </w:p>
        </w:tc>
        <w:tc>
          <w:tcPr>
            <w:tcW w:w="1418" w:type="dxa"/>
          </w:tcPr>
          <w:p w14:paraId="3CBB9CA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Cladoceran</w:t>
            </w:r>
          </w:p>
        </w:tc>
        <w:tc>
          <w:tcPr>
            <w:tcW w:w="3160" w:type="dxa"/>
            <w:shd w:val="clear" w:color="auto" w:fill="auto"/>
            <w:noWrap/>
            <w:hideMark/>
          </w:tcPr>
          <w:p w14:paraId="0474DF9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19C74D5E" w14:textId="77777777" w:rsidTr="0088325F">
        <w:trPr>
          <w:trHeight w:val="288"/>
        </w:trPr>
        <w:tc>
          <w:tcPr>
            <w:tcW w:w="4673" w:type="dxa"/>
            <w:shd w:val="clear" w:color="auto" w:fill="auto"/>
            <w:noWrap/>
            <w:hideMark/>
          </w:tcPr>
          <w:p w14:paraId="4B072D4B"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Neothrix </w:t>
            </w:r>
            <w:r w:rsidRPr="004E0E6F">
              <w:rPr>
                <w:rFonts w:cs="Calibri"/>
                <w:color w:val="auto"/>
                <w:kern w:val="0"/>
                <w:sz w:val="19"/>
                <w:szCs w:val="19"/>
                <w:lang w:eastAsia="en-AU"/>
              </w:rPr>
              <w:t>sp.</w:t>
            </w:r>
          </w:p>
        </w:tc>
        <w:tc>
          <w:tcPr>
            <w:tcW w:w="1418" w:type="dxa"/>
          </w:tcPr>
          <w:p w14:paraId="6D61762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Cladoceran</w:t>
            </w:r>
          </w:p>
        </w:tc>
        <w:tc>
          <w:tcPr>
            <w:tcW w:w="3160" w:type="dxa"/>
            <w:shd w:val="clear" w:color="auto" w:fill="auto"/>
            <w:noWrap/>
            <w:hideMark/>
          </w:tcPr>
          <w:p w14:paraId="4EFEA33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41087E46" w14:textId="77777777" w:rsidTr="0088325F">
        <w:trPr>
          <w:trHeight w:val="288"/>
        </w:trPr>
        <w:tc>
          <w:tcPr>
            <w:tcW w:w="4673" w:type="dxa"/>
            <w:shd w:val="clear" w:color="auto" w:fill="auto"/>
            <w:noWrap/>
            <w:hideMark/>
          </w:tcPr>
          <w:p w14:paraId="0DEFDC54"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Diaphanosoma excisum</w:t>
            </w:r>
          </w:p>
        </w:tc>
        <w:tc>
          <w:tcPr>
            <w:tcW w:w="1418" w:type="dxa"/>
          </w:tcPr>
          <w:p w14:paraId="45E4397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Cladoceran</w:t>
            </w:r>
          </w:p>
        </w:tc>
        <w:tc>
          <w:tcPr>
            <w:tcW w:w="3160" w:type="dxa"/>
            <w:shd w:val="clear" w:color="auto" w:fill="auto"/>
            <w:noWrap/>
            <w:hideMark/>
          </w:tcPr>
          <w:p w14:paraId="5F7C5CF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7DAE1506" w14:textId="77777777" w:rsidTr="0088325F">
        <w:trPr>
          <w:trHeight w:val="288"/>
        </w:trPr>
        <w:tc>
          <w:tcPr>
            <w:tcW w:w="4673" w:type="dxa"/>
            <w:shd w:val="clear" w:color="auto" w:fill="auto"/>
            <w:noWrap/>
            <w:hideMark/>
          </w:tcPr>
          <w:p w14:paraId="7DE122E3"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Boeckella triarticulata</w:t>
            </w:r>
          </w:p>
        </w:tc>
        <w:tc>
          <w:tcPr>
            <w:tcW w:w="1418" w:type="dxa"/>
          </w:tcPr>
          <w:p w14:paraId="4104480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Copepod</w:t>
            </w:r>
          </w:p>
        </w:tc>
        <w:tc>
          <w:tcPr>
            <w:tcW w:w="3160" w:type="dxa"/>
            <w:shd w:val="clear" w:color="auto" w:fill="auto"/>
            <w:noWrap/>
            <w:hideMark/>
          </w:tcPr>
          <w:p w14:paraId="5C4C7EEC"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09343519" w14:textId="77777777" w:rsidTr="0088325F">
        <w:trPr>
          <w:trHeight w:val="288"/>
        </w:trPr>
        <w:tc>
          <w:tcPr>
            <w:tcW w:w="4673" w:type="dxa"/>
            <w:shd w:val="clear" w:color="auto" w:fill="auto"/>
            <w:noWrap/>
            <w:hideMark/>
          </w:tcPr>
          <w:p w14:paraId="1A697999"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Calamoecia ampulla</w:t>
            </w:r>
          </w:p>
        </w:tc>
        <w:tc>
          <w:tcPr>
            <w:tcW w:w="1418" w:type="dxa"/>
          </w:tcPr>
          <w:p w14:paraId="5B6AA42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Copepod</w:t>
            </w:r>
          </w:p>
        </w:tc>
        <w:tc>
          <w:tcPr>
            <w:tcW w:w="3160" w:type="dxa"/>
            <w:shd w:val="clear" w:color="auto" w:fill="auto"/>
            <w:noWrap/>
            <w:hideMark/>
          </w:tcPr>
          <w:p w14:paraId="2527F6C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002FFCC1" w14:textId="77777777" w:rsidTr="0088325F">
        <w:trPr>
          <w:trHeight w:val="288"/>
        </w:trPr>
        <w:tc>
          <w:tcPr>
            <w:tcW w:w="4673" w:type="dxa"/>
            <w:shd w:val="clear" w:color="auto" w:fill="auto"/>
            <w:noWrap/>
            <w:hideMark/>
          </w:tcPr>
          <w:p w14:paraId="32E5C804"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Calamoecia </w:t>
            </w:r>
            <w:r w:rsidRPr="004E0E6F">
              <w:rPr>
                <w:rFonts w:cs="Calibri"/>
                <w:color w:val="auto"/>
                <w:kern w:val="0"/>
                <w:sz w:val="19"/>
                <w:szCs w:val="19"/>
                <w:lang w:eastAsia="en-AU"/>
              </w:rPr>
              <w:t>sp.</w:t>
            </w:r>
          </w:p>
        </w:tc>
        <w:tc>
          <w:tcPr>
            <w:tcW w:w="1418" w:type="dxa"/>
          </w:tcPr>
          <w:p w14:paraId="3437035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Copepod</w:t>
            </w:r>
          </w:p>
        </w:tc>
        <w:tc>
          <w:tcPr>
            <w:tcW w:w="3160" w:type="dxa"/>
            <w:shd w:val="clear" w:color="auto" w:fill="auto"/>
            <w:noWrap/>
            <w:hideMark/>
          </w:tcPr>
          <w:p w14:paraId="3D87074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25905851" w14:textId="77777777" w:rsidTr="0088325F">
        <w:trPr>
          <w:trHeight w:val="288"/>
        </w:trPr>
        <w:tc>
          <w:tcPr>
            <w:tcW w:w="4673" w:type="dxa"/>
            <w:shd w:val="clear" w:color="auto" w:fill="auto"/>
            <w:noWrap/>
            <w:hideMark/>
          </w:tcPr>
          <w:p w14:paraId="4C001B2E"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Gladioferens </w:t>
            </w:r>
            <w:r w:rsidRPr="004E0E6F">
              <w:rPr>
                <w:rFonts w:cs="Calibri"/>
                <w:color w:val="auto"/>
                <w:kern w:val="0"/>
                <w:sz w:val="19"/>
                <w:szCs w:val="19"/>
                <w:lang w:eastAsia="en-AU"/>
              </w:rPr>
              <w:t>sp. [female]</w:t>
            </w:r>
          </w:p>
        </w:tc>
        <w:tc>
          <w:tcPr>
            <w:tcW w:w="1418" w:type="dxa"/>
          </w:tcPr>
          <w:p w14:paraId="3B1F8DD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Copepod</w:t>
            </w:r>
          </w:p>
        </w:tc>
        <w:tc>
          <w:tcPr>
            <w:tcW w:w="3160" w:type="dxa"/>
            <w:shd w:val="clear" w:color="auto" w:fill="auto"/>
            <w:noWrap/>
            <w:hideMark/>
          </w:tcPr>
          <w:p w14:paraId="4491B9C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343099AC" w14:textId="77777777" w:rsidTr="0088325F">
        <w:trPr>
          <w:trHeight w:val="288"/>
        </w:trPr>
        <w:tc>
          <w:tcPr>
            <w:tcW w:w="4673" w:type="dxa"/>
            <w:shd w:val="clear" w:color="auto" w:fill="auto"/>
            <w:noWrap/>
            <w:hideMark/>
          </w:tcPr>
          <w:p w14:paraId="2D98D32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calanoid copepodite</w:t>
            </w:r>
          </w:p>
        </w:tc>
        <w:tc>
          <w:tcPr>
            <w:tcW w:w="1418" w:type="dxa"/>
          </w:tcPr>
          <w:p w14:paraId="5AEA1E38"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Copepod</w:t>
            </w:r>
          </w:p>
        </w:tc>
        <w:tc>
          <w:tcPr>
            <w:tcW w:w="3160" w:type="dxa"/>
            <w:shd w:val="clear" w:color="auto" w:fill="auto"/>
            <w:noWrap/>
            <w:hideMark/>
          </w:tcPr>
          <w:p w14:paraId="62961F0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684FEFF8" w14:textId="77777777" w:rsidTr="0088325F">
        <w:trPr>
          <w:trHeight w:val="288"/>
        </w:trPr>
        <w:tc>
          <w:tcPr>
            <w:tcW w:w="4673" w:type="dxa"/>
            <w:shd w:val="clear" w:color="auto" w:fill="auto"/>
            <w:noWrap/>
            <w:hideMark/>
          </w:tcPr>
          <w:p w14:paraId="47841E5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calanoid nauplii</w:t>
            </w:r>
          </w:p>
        </w:tc>
        <w:tc>
          <w:tcPr>
            <w:tcW w:w="1418" w:type="dxa"/>
          </w:tcPr>
          <w:p w14:paraId="328C0A87"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Copepod</w:t>
            </w:r>
          </w:p>
        </w:tc>
        <w:tc>
          <w:tcPr>
            <w:tcW w:w="3160" w:type="dxa"/>
            <w:shd w:val="clear" w:color="auto" w:fill="auto"/>
            <w:noWrap/>
            <w:hideMark/>
          </w:tcPr>
          <w:p w14:paraId="417CB59C"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Pelagic</w:t>
            </w:r>
          </w:p>
        </w:tc>
      </w:tr>
      <w:tr w:rsidR="0088325F" w:rsidRPr="000330D8" w14:paraId="74F0CAD2" w14:textId="77777777" w:rsidTr="0088325F">
        <w:trPr>
          <w:trHeight w:val="288"/>
        </w:trPr>
        <w:tc>
          <w:tcPr>
            <w:tcW w:w="4673" w:type="dxa"/>
            <w:shd w:val="clear" w:color="auto" w:fill="auto"/>
            <w:noWrap/>
            <w:hideMark/>
          </w:tcPr>
          <w:p w14:paraId="5DB5F62D"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Acanthocyclops </w:t>
            </w:r>
            <w:r w:rsidRPr="004E0E6F">
              <w:rPr>
                <w:rFonts w:cs="Calibri"/>
                <w:color w:val="auto"/>
                <w:kern w:val="0"/>
                <w:sz w:val="19"/>
                <w:szCs w:val="19"/>
                <w:lang w:eastAsia="en-AU"/>
              </w:rPr>
              <w:t xml:space="preserve">cf. </w:t>
            </w:r>
            <w:r w:rsidRPr="004E0E6F">
              <w:rPr>
                <w:rFonts w:cs="Calibri"/>
                <w:i/>
                <w:iCs/>
                <w:color w:val="auto"/>
                <w:kern w:val="0"/>
                <w:sz w:val="19"/>
                <w:szCs w:val="19"/>
                <w:lang w:eastAsia="en-AU"/>
              </w:rPr>
              <w:t>vernalis</w:t>
            </w:r>
            <w:r w:rsidRPr="004E0E6F">
              <w:rPr>
                <w:rFonts w:cs="Calibri"/>
                <w:color w:val="auto"/>
                <w:kern w:val="0"/>
                <w:sz w:val="19"/>
                <w:szCs w:val="19"/>
                <w:lang w:eastAsia="en-AU"/>
              </w:rPr>
              <w:t xml:space="preserve"> </w:t>
            </w:r>
            <w:r w:rsidRPr="004E0E6F">
              <w:rPr>
                <w:rFonts w:cs="Calibri"/>
                <w:b/>
                <w:bCs/>
                <w:color w:val="auto"/>
                <w:kern w:val="0"/>
                <w:sz w:val="19"/>
                <w:szCs w:val="19"/>
                <w:lang w:eastAsia="en-AU"/>
              </w:rPr>
              <w:t>NR for SA</w:t>
            </w:r>
          </w:p>
        </w:tc>
        <w:tc>
          <w:tcPr>
            <w:tcW w:w="1418" w:type="dxa"/>
          </w:tcPr>
          <w:p w14:paraId="28B20A9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Copepod</w:t>
            </w:r>
          </w:p>
        </w:tc>
        <w:tc>
          <w:tcPr>
            <w:tcW w:w="3160" w:type="dxa"/>
            <w:shd w:val="clear" w:color="auto" w:fill="auto"/>
            <w:noWrap/>
            <w:hideMark/>
          </w:tcPr>
          <w:p w14:paraId="514C3DE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2A373CF2" w14:textId="77777777" w:rsidTr="0088325F">
        <w:trPr>
          <w:trHeight w:val="288"/>
        </w:trPr>
        <w:tc>
          <w:tcPr>
            <w:tcW w:w="4673" w:type="dxa"/>
            <w:shd w:val="clear" w:color="auto" w:fill="auto"/>
            <w:noWrap/>
            <w:hideMark/>
          </w:tcPr>
          <w:p w14:paraId="54A1C1B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i/>
                <w:iCs/>
                <w:color w:val="auto"/>
                <w:kern w:val="0"/>
                <w:sz w:val="19"/>
                <w:szCs w:val="19"/>
                <w:lang w:eastAsia="en-AU"/>
              </w:rPr>
              <w:t>Australocyclops</w:t>
            </w:r>
            <w:r w:rsidRPr="004E0E6F">
              <w:rPr>
                <w:rFonts w:cs="Calibri"/>
                <w:color w:val="auto"/>
                <w:kern w:val="0"/>
                <w:sz w:val="19"/>
                <w:szCs w:val="19"/>
                <w:lang w:eastAsia="en-AU"/>
              </w:rPr>
              <w:t xml:space="preserve"> </w:t>
            </w:r>
            <w:r w:rsidRPr="004E0E6F">
              <w:rPr>
                <w:rFonts w:cs="Calibri"/>
                <w:i/>
                <w:iCs/>
                <w:color w:val="auto"/>
                <w:kern w:val="0"/>
                <w:sz w:val="19"/>
                <w:szCs w:val="19"/>
                <w:lang w:eastAsia="en-AU"/>
              </w:rPr>
              <w:t>australis</w:t>
            </w:r>
          </w:p>
        </w:tc>
        <w:tc>
          <w:tcPr>
            <w:tcW w:w="1418" w:type="dxa"/>
          </w:tcPr>
          <w:p w14:paraId="5C90704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Copepod</w:t>
            </w:r>
          </w:p>
        </w:tc>
        <w:tc>
          <w:tcPr>
            <w:tcW w:w="3160" w:type="dxa"/>
            <w:shd w:val="clear" w:color="auto" w:fill="auto"/>
            <w:noWrap/>
            <w:hideMark/>
          </w:tcPr>
          <w:p w14:paraId="2C2F35F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1D5F6659" w14:textId="77777777" w:rsidTr="0088325F">
        <w:trPr>
          <w:trHeight w:val="288"/>
        </w:trPr>
        <w:tc>
          <w:tcPr>
            <w:tcW w:w="4673" w:type="dxa"/>
            <w:shd w:val="clear" w:color="auto" w:fill="auto"/>
            <w:noWrap/>
            <w:hideMark/>
          </w:tcPr>
          <w:p w14:paraId="2429EA6E"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Mesocyclops notius </w:t>
            </w:r>
            <w:r w:rsidRPr="004E0E6F">
              <w:rPr>
                <w:rFonts w:cs="Calibri"/>
                <w:b/>
                <w:bCs/>
                <w:color w:val="auto"/>
                <w:kern w:val="0"/>
                <w:sz w:val="19"/>
                <w:szCs w:val="19"/>
                <w:lang w:eastAsia="en-AU"/>
              </w:rPr>
              <w:t>NR for SA</w:t>
            </w:r>
          </w:p>
        </w:tc>
        <w:tc>
          <w:tcPr>
            <w:tcW w:w="1418" w:type="dxa"/>
          </w:tcPr>
          <w:p w14:paraId="7713419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Copepod</w:t>
            </w:r>
          </w:p>
        </w:tc>
        <w:tc>
          <w:tcPr>
            <w:tcW w:w="3160" w:type="dxa"/>
            <w:shd w:val="clear" w:color="auto" w:fill="auto"/>
            <w:noWrap/>
            <w:hideMark/>
          </w:tcPr>
          <w:p w14:paraId="38C94B6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3AD48C28" w14:textId="77777777" w:rsidTr="0088325F">
        <w:trPr>
          <w:trHeight w:val="288"/>
        </w:trPr>
        <w:tc>
          <w:tcPr>
            <w:tcW w:w="4673" w:type="dxa"/>
            <w:shd w:val="clear" w:color="auto" w:fill="auto"/>
            <w:noWrap/>
            <w:hideMark/>
          </w:tcPr>
          <w:p w14:paraId="6FE61E53"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Microcyclops varicans</w:t>
            </w:r>
          </w:p>
        </w:tc>
        <w:tc>
          <w:tcPr>
            <w:tcW w:w="1418" w:type="dxa"/>
          </w:tcPr>
          <w:p w14:paraId="6A26469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Copepod</w:t>
            </w:r>
          </w:p>
        </w:tc>
        <w:tc>
          <w:tcPr>
            <w:tcW w:w="3160" w:type="dxa"/>
            <w:shd w:val="clear" w:color="auto" w:fill="auto"/>
            <w:noWrap/>
            <w:hideMark/>
          </w:tcPr>
          <w:p w14:paraId="59700DF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6263099A" w14:textId="77777777" w:rsidTr="0088325F">
        <w:trPr>
          <w:trHeight w:val="288"/>
        </w:trPr>
        <w:tc>
          <w:tcPr>
            <w:tcW w:w="4673" w:type="dxa"/>
            <w:shd w:val="clear" w:color="auto" w:fill="auto"/>
            <w:noWrap/>
            <w:hideMark/>
          </w:tcPr>
          <w:p w14:paraId="0711A2B1"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Thermocyclops </w:t>
            </w:r>
            <w:r w:rsidRPr="004E0E6F">
              <w:rPr>
                <w:rFonts w:cs="Calibri"/>
                <w:color w:val="auto"/>
                <w:kern w:val="0"/>
                <w:sz w:val="19"/>
                <w:szCs w:val="19"/>
                <w:lang w:eastAsia="en-AU"/>
              </w:rPr>
              <w:t>sp.</w:t>
            </w:r>
          </w:p>
        </w:tc>
        <w:tc>
          <w:tcPr>
            <w:tcW w:w="1418" w:type="dxa"/>
          </w:tcPr>
          <w:p w14:paraId="4A9B10B4"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Copepod</w:t>
            </w:r>
          </w:p>
        </w:tc>
        <w:tc>
          <w:tcPr>
            <w:tcW w:w="3160" w:type="dxa"/>
            <w:shd w:val="clear" w:color="auto" w:fill="auto"/>
            <w:noWrap/>
            <w:hideMark/>
          </w:tcPr>
          <w:p w14:paraId="39DCB045"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1919E059" w14:textId="77777777" w:rsidTr="0088325F">
        <w:trPr>
          <w:trHeight w:val="288"/>
        </w:trPr>
        <w:tc>
          <w:tcPr>
            <w:tcW w:w="4673" w:type="dxa"/>
            <w:shd w:val="clear" w:color="auto" w:fill="auto"/>
            <w:noWrap/>
            <w:hideMark/>
          </w:tcPr>
          <w:p w14:paraId="0C743E2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indet subadult cyclopoid</w:t>
            </w:r>
          </w:p>
        </w:tc>
        <w:tc>
          <w:tcPr>
            <w:tcW w:w="1418" w:type="dxa"/>
          </w:tcPr>
          <w:p w14:paraId="62820708"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Copepod</w:t>
            </w:r>
          </w:p>
        </w:tc>
        <w:tc>
          <w:tcPr>
            <w:tcW w:w="3160" w:type="dxa"/>
            <w:shd w:val="clear" w:color="auto" w:fill="auto"/>
            <w:noWrap/>
            <w:hideMark/>
          </w:tcPr>
          <w:p w14:paraId="3154B11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61F30B34" w14:textId="77777777" w:rsidTr="0088325F">
        <w:trPr>
          <w:trHeight w:val="288"/>
        </w:trPr>
        <w:tc>
          <w:tcPr>
            <w:tcW w:w="4673" w:type="dxa"/>
            <w:shd w:val="clear" w:color="auto" w:fill="auto"/>
            <w:noWrap/>
            <w:hideMark/>
          </w:tcPr>
          <w:p w14:paraId="10C083E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cyclopoid copepodite</w:t>
            </w:r>
          </w:p>
        </w:tc>
        <w:tc>
          <w:tcPr>
            <w:tcW w:w="1418" w:type="dxa"/>
          </w:tcPr>
          <w:p w14:paraId="44904ED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Copepod</w:t>
            </w:r>
          </w:p>
        </w:tc>
        <w:tc>
          <w:tcPr>
            <w:tcW w:w="3160" w:type="dxa"/>
            <w:shd w:val="clear" w:color="auto" w:fill="auto"/>
            <w:noWrap/>
            <w:hideMark/>
          </w:tcPr>
          <w:p w14:paraId="6F2E655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322ECDA1" w14:textId="77777777" w:rsidTr="0088325F">
        <w:trPr>
          <w:trHeight w:val="288"/>
        </w:trPr>
        <w:tc>
          <w:tcPr>
            <w:tcW w:w="4673" w:type="dxa"/>
            <w:shd w:val="clear" w:color="auto" w:fill="auto"/>
            <w:noWrap/>
            <w:hideMark/>
          </w:tcPr>
          <w:p w14:paraId="4401BE1B"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cyclopoid nauplii</w:t>
            </w:r>
          </w:p>
        </w:tc>
        <w:tc>
          <w:tcPr>
            <w:tcW w:w="1418" w:type="dxa"/>
          </w:tcPr>
          <w:p w14:paraId="11E6E11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Copepod</w:t>
            </w:r>
          </w:p>
        </w:tc>
        <w:tc>
          <w:tcPr>
            <w:tcW w:w="3160" w:type="dxa"/>
            <w:shd w:val="clear" w:color="auto" w:fill="auto"/>
            <w:noWrap/>
            <w:hideMark/>
          </w:tcPr>
          <w:p w14:paraId="6155C336"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75A715AD" w14:textId="77777777" w:rsidTr="0088325F">
        <w:trPr>
          <w:trHeight w:val="288"/>
        </w:trPr>
        <w:tc>
          <w:tcPr>
            <w:tcW w:w="4673" w:type="dxa"/>
            <w:shd w:val="clear" w:color="auto" w:fill="auto"/>
            <w:noWrap/>
            <w:hideMark/>
          </w:tcPr>
          <w:p w14:paraId="4893594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indet. cyclopoid nauplius</w:t>
            </w:r>
          </w:p>
        </w:tc>
        <w:tc>
          <w:tcPr>
            <w:tcW w:w="1418" w:type="dxa"/>
          </w:tcPr>
          <w:p w14:paraId="57D3DC3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Copepod</w:t>
            </w:r>
          </w:p>
        </w:tc>
        <w:tc>
          <w:tcPr>
            <w:tcW w:w="3160" w:type="dxa"/>
            <w:shd w:val="clear" w:color="auto" w:fill="auto"/>
            <w:noWrap/>
            <w:hideMark/>
          </w:tcPr>
          <w:p w14:paraId="75B32BE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5196E7F2" w14:textId="77777777" w:rsidTr="0088325F">
        <w:trPr>
          <w:trHeight w:val="288"/>
        </w:trPr>
        <w:tc>
          <w:tcPr>
            <w:tcW w:w="4673" w:type="dxa"/>
            <w:shd w:val="clear" w:color="auto" w:fill="auto"/>
            <w:noWrap/>
            <w:hideMark/>
          </w:tcPr>
          <w:p w14:paraId="25F77DDE"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indet. harpac.</w:t>
            </w:r>
          </w:p>
        </w:tc>
        <w:tc>
          <w:tcPr>
            <w:tcW w:w="1418" w:type="dxa"/>
          </w:tcPr>
          <w:p w14:paraId="22A47668"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Copepod</w:t>
            </w:r>
          </w:p>
        </w:tc>
        <w:tc>
          <w:tcPr>
            <w:tcW w:w="3160" w:type="dxa"/>
            <w:shd w:val="clear" w:color="auto" w:fill="auto"/>
            <w:noWrap/>
            <w:hideMark/>
          </w:tcPr>
          <w:p w14:paraId="1A5F359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1D6FB03D" w14:textId="77777777" w:rsidTr="0088325F">
        <w:trPr>
          <w:trHeight w:val="288"/>
        </w:trPr>
        <w:tc>
          <w:tcPr>
            <w:tcW w:w="4673" w:type="dxa"/>
            <w:shd w:val="clear" w:color="auto" w:fill="auto"/>
            <w:noWrap/>
            <w:hideMark/>
          </w:tcPr>
          <w:p w14:paraId="254D1AD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harpac. copepodite</w:t>
            </w:r>
          </w:p>
        </w:tc>
        <w:tc>
          <w:tcPr>
            <w:tcW w:w="1418" w:type="dxa"/>
          </w:tcPr>
          <w:p w14:paraId="1A0A669F"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Copepod</w:t>
            </w:r>
          </w:p>
        </w:tc>
        <w:tc>
          <w:tcPr>
            <w:tcW w:w="3160" w:type="dxa"/>
            <w:shd w:val="clear" w:color="auto" w:fill="auto"/>
            <w:noWrap/>
            <w:hideMark/>
          </w:tcPr>
          <w:p w14:paraId="1C0F9910"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22373EB5" w14:textId="77777777" w:rsidTr="0088325F">
        <w:trPr>
          <w:trHeight w:val="288"/>
        </w:trPr>
        <w:tc>
          <w:tcPr>
            <w:tcW w:w="4673" w:type="dxa"/>
            <w:shd w:val="clear" w:color="auto" w:fill="auto"/>
            <w:noWrap/>
            <w:hideMark/>
          </w:tcPr>
          <w:p w14:paraId="60C8DB31"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indet. copepod nauplius</w:t>
            </w:r>
          </w:p>
        </w:tc>
        <w:tc>
          <w:tcPr>
            <w:tcW w:w="1418" w:type="dxa"/>
          </w:tcPr>
          <w:p w14:paraId="148DC823"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Copepod</w:t>
            </w:r>
          </w:p>
        </w:tc>
        <w:tc>
          <w:tcPr>
            <w:tcW w:w="3160" w:type="dxa"/>
            <w:shd w:val="clear" w:color="auto" w:fill="auto"/>
            <w:noWrap/>
            <w:hideMark/>
          </w:tcPr>
          <w:p w14:paraId="1E439852"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337F27B5" w14:textId="77777777" w:rsidTr="0088325F">
        <w:trPr>
          <w:trHeight w:val="288"/>
        </w:trPr>
        <w:tc>
          <w:tcPr>
            <w:tcW w:w="4673" w:type="dxa"/>
            <w:shd w:val="clear" w:color="auto" w:fill="auto"/>
            <w:noWrap/>
            <w:hideMark/>
          </w:tcPr>
          <w:p w14:paraId="3C6D7315" w14:textId="77777777" w:rsidR="0088325F" w:rsidRPr="004E0E6F" w:rsidRDefault="0088325F" w:rsidP="0020088D">
            <w:pPr>
              <w:spacing w:before="0" w:after="0" w:line="240" w:lineRule="auto"/>
              <w:jc w:val="left"/>
              <w:rPr>
                <w:rFonts w:cs="Calibri"/>
                <w:i/>
                <w:iCs/>
                <w:color w:val="auto"/>
                <w:kern w:val="0"/>
                <w:sz w:val="19"/>
                <w:szCs w:val="19"/>
                <w:lang w:eastAsia="en-AU"/>
              </w:rPr>
            </w:pPr>
            <w:r w:rsidRPr="004E0E6F">
              <w:rPr>
                <w:rFonts w:cs="Calibri"/>
                <w:i/>
                <w:iCs/>
                <w:color w:val="auto"/>
                <w:kern w:val="0"/>
                <w:sz w:val="19"/>
                <w:szCs w:val="19"/>
                <w:lang w:eastAsia="en-AU"/>
              </w:rPr>
              <w:t xml:space="preserve">Limnocythere </w:t>
            </w:r>
            <w:r w:rsidRPr="004E0E6F">
              <w:rPr>
                <w:rFonts w:cs="Calibri"/>
                <w:color w:val="auto"/>
                <w:kern w:val="0"/>
                <w:sz w:val="19"/>
                <w:szCs w:val="19"/>
                <w:lang w:eastAsia="en-AU"/>
              </w:rPr>
              <w:t>sp.</w:t>
            </w:r>
          </w:p>
        </w:tc>
        <w:tc>
          <w:tcPr>
            <w:tcW w:w="1418" w:type="dxa"/>
          </w:tcPr>
          <w:p w14:paraId="4DE4B17D"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Ostracod</w:t>
            </w:r>
          </w:p>
        </w:tc>
        <w:tc>
          <w:tcPr>
            <w:tcW w:w="3160" w:type="dxa"/>
            <w:shd w:val="clear" w:color="auto" w:fill="auto"/>
            <w:noWrap/>
            <w:hideMark/>
          </w:tcPr>
          <w:p w14:paraId="5979DF7A"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r w:rsidR="0088325F" w:rsidRPr="000330D8" w14:paraId="4611BEB7" w14:textId="77777777" w:rsidTr="0088325F">
        <w:trPr>
          <w:trHeight w:val="288"/>
        </w:trPr>
        <w:tc>
          <w:tcPr>
            <w:tcW w:w="4673" w:type="dxa"/>
            <w:shd w:val="clear" w:color="auto" w:fill="auto"/>
            <w:noWrap/>
            <w:hideMark/>
          </w:tcPr>
          <w:p w14:paraId="3023232C"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indet. ostracod [juv.]</w:t>
            </w:r>
          </w:p>
        </w:tc>
        <w:tc>
          <w:tcPr>
            <w:tcW w:w="1418" w:type="dxa"/>
          </w:tcPr>
          <w:p w14:paraId="4F090F59"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Ostracod</w:t>
            </w:r>
          </w:p>
        </w:tc>
        <w:tc>
          <w:tcPr>
            <w:tcW w:w="3160" w:type="dxa"/>
            <w:shd w:val="clear" w:color="auto" w:fill="auto"/>
            <w:noWrap/>
            <w:hideMark/>
          </w:tcPr>
          <w:p w14:paraId="299EA44C" w14:textId="77777777" w:rsidR="0088325F" w:rsidRPr="004E0E6F" w:rsidRDefault="0088325F" w:rsidP="0020088D">
            <w:pPr>
              <w:spacing w:before="0" w:after="0" w:line="240" w:lineRule="auto"/>
              <w:jc w:val="left"/>
              <w:rPr>
                <w:rFonts w:cs="Calibri"/>
                <w:color w:val="auto"/>
                <w:kern w:val="0"/>
                <w:sz w:val="19"/>
                <w:szCs w:val="19"/>
                <w:lang w:eastAsia="en-AU"/>
              </w:rPr>
            </w:pPr>
            <w:r w:rsidRPr="004E0E6F">
              <w:rPr>
                <w:rFonts w:cs="Calibri"/>
                <w:color w:val="auto"/>
                <w:kern w:val="0"/>
                <w:sz w:val="19"/>
                <w:szCs w:val="19"/>
                <w:lang w:eastAsia="en-AU"/>
              </w:rPr>
              <w:t>Littoral</w:t>
            </w:r>
          </w:p>
        </w:tc>
      </w:tr>
    </w:tbl>
    <w:p w14:paraId="04CCAA39" w14:textId="77777777" w:rsidR="005647FE" w:rsidRDefault="005647FE" w:rsidP="005647FE"/>
    <w:p w14:paraId="223AF6ED" w14:textId="52FAB8CE" w:rsidR="005647FE" w:rsidRDefault="005647FE" w:rsidP="00D632F9">
      <w:pPr>
        <w:sectPr w:rsidR="005647FE" w:rsidSect="005647FE">
          <w:pgSz w:w="11906" w:h="16838"/>
          <w:pgMar w:top="1440" w:right="1440" w:bottom="1440" w:left="1440" w:header="709" w:footer="709" w:gutter="0"/>
          <w:cols w:space="708"/>
          <w:docGrid w:linePitch="360"/>
        </w:sectPr>
      </w:pPr>
    </w:p>
    <w:p w14:paraId="4FAA2964" w14:textId="77777777" w:rsidR="001922D0" w:rsidRPr="00EA0232" w:rsidRDefault="001922D0" w:rsidP="00707C9D">
      <w:pPr>
        <w:pStyle w:val="Heading1"/>
        <w:numPr>
          <w:ilvl w:val="0"/>
          <w:numId w:val="0"/>
        </w:numPr>
        <w:ind w:left="851" w:hanging="851"/>
      </w:pPr>
      <w:bookmarkStart w:id="354" w:name="_Toc3558350"/>
      <w:bookmarkStart w:id="355" w:name="_Toc54612614"/>
      <w:r w:rsidRPr="00EA0232">
        <w:lastRenderedPageBreak/>
        <w:t>Acronyms</w:t>
      </w:r>
      <w:bookmarkEnd w:id="354"/>
      <w:bookmarkEnd w:id="355"/>
    </w:p>
    <w:tbl>
      <w:tblPr>
        <w:tblW w:w="0" w:type="auto"/>
        <w:tblInd w:w="91" w:type="dxa"/>
        <w:tblLayout w:type="fixed"/>
        <w:tblLook w:val="04A0" w:firstRow="1" w:lastRow="0" w:firstColumn="1" w:lastColumn="0" w:noHBand="0" w:noVBand="1"/>
      </w:tblPr>
      <w:tblGrid>
        <w:gridCol w:w="1327"/>
        <w:gridCol w:w="7602"/>
      </w:tblGrid>
      <w:tr w:rsidR="001922D0" w:rsidRPr="004E0E6F" w14:paraId="672281D1" w14:textId="77777777" w:rsidTr="00D632F9">
        <w:trPr>
          <w:trHeight w:val="300"/>
        </w:trPr>
        <w:tc>
          <w:tcPr>
            <w:tcW w:w="1327" w:type="dxa"/>
            <w:tcBorders>
              <w:top w:val="nil"/>
              <w:left w:val="nil"/>
              <w:bottom w:val="nil"/>
              <w:right w:val="nil"/>
            </w:tcBorders>
            <w:shd w:val="clear" w:color="auto" w:fill="auto"/>
            <w:noWrap/>
          </w:tcPr>
          <w:p w14:paraId="4E02B4DF" w14:textId="77777777" w:rsidR="001922D0" w:rsidRPr="004E0E6F" w:rsidRDefault="001922D0" w:rsidP="00D632F9">
            <w:pPr>
              <w:spacing w:after="0" w:line="240" w:lineRule="auto"/>
              <w:rPr>
                <w:rFonts w:cs="Calibri"/>
                <w:b/>
                <w:bCs/>
                <w:color w:val="E46D0A"/>
                <w:sz w:val="19"/>
                <w:szCs w:val="19"/>
              </w:rPr>
            </w:pPr>
            <w:r w:rsidRPr="004E0E6F">
              <w:rPr>
                <w:rFonts w:cs="Calibri"/>
                <w:b/>
                <w:bCs/>
                <w:color w:val="E46D0A"/>
                <w:sz w:val="19"/>
                <w:szCs w:val="19"/>
              </w:rPr>
              <w:t>AHD</w:t>
            </w:r>
          </w:p>
        </w:tc>
        <w:tc>
          <w:tcPr>
            <w:tcW w:w="7602" w:type="dxa"/>
            <w:tcBorders>
              <w:top w:val="nil"/>
              <w:left w:val="nil"/>
              <w:bottom w:val="nil"/>
              <w:right w:val="nil"/>
            </w:tcBorders>
            <w:shd w:val="clear" w:color="auto" w:fill="auto"/>
            <w:noWrap/>
          </w:tcPr>
          <w:p w14:paraId="58E1BD28" w14:textId="77777777" w:rsidR="001922D0" w:rsidRPr="004E0E6F" w:rsidRDefault="001922D0" w:rsidP="00D632F9">
            <w:pPr>
              <w:spacing w:after="0" w:line="240" w:lineRule="auto"/>
              <w:rPr>
                <w:rFonts w:cs="Calibri"/>
                <w:color w:val="222222"/>
                <w:sz w:val="19"/>
                <w:szCs w:val="19"/>
              </w:rPr>
            </w:pPr>
            <w:r w:rsidRPr="004E0E6F">
              <w:rPr>
                <w:rFonts w:cs="Calibri"/>
                <w:color w:val="222222"/>
                <w:sz w:val="19"/>
                <w:szCs w:val="19"/>
              </w:rPr>
              <w:t>Australian Height Datum</w:t>
            </w:r>
          </w:p>
        </w:tc>
      </w:tr>
      <w:tr w:rsidR="001922D0" w:rsidRPr="004E0E6F" w14:paraId="7802DBAB" w14:textId="77777777" w:rsidTr="00D632F9">
        <w:trPr>
          <w:trHeight w:val="300"/>
        </w:trPr>
        <w:tc>
          <w:tcPr>
            <w:tcW w:w="1327" w:type="dxa"/>
            <w:tcBorders>
              <w:top w:val="nil"/>
              <w:left w:val="nil"/>
              <w:bottom w:val="nil"/>
              <w:right w:val="nil"/>
            </w:tcBorders>
            <w:shd w:val="clear" w:color="auto" w:fill="auto"/>
            <w:noWrap/>
            <w:hideMark/>
          </w:tcPr>
          <w:p w14:paraId="31DB2A69" w14:textId="77777777" w:rsidR="001922D0" w:rsidRPr="004E0E6F" w:rsidRDefault="001922D0" w:rsidP="00D632F9">
            <w:pPr>
              <w:spacing w:after="0" w:line="240" w:lineRule="auto"/>
              <w:rPr>
                <w:rFonts w:cs="Calibri"/>
                <w:b/>
                <w:bCs/>
                <w:color w:val="E46D0A"/>
                <w:sz w:val="19"/>
                <w:szCs w:val="19"/>
              </w:rPr>
            </w:pPr>
            <w:r w:rsidRPr="004E0E6F">
              <w:rPr>
                <w:rFonts w:cs="Calibri"/>
                <w:b/>
                <w:bCs/>
                <w:color w:val="E46D0A"/>
                <w:sz w:val="19"/>
                <w:szCs w:val="19"/>
              </w:rPr>
              <w:t>CEW</w:t>
            </w:r>
          </w:p>
        </w:tc>
        <w:tc>
          <w:tcPr>
            <w:tcW w:w="7602" w:type="dxa"/>
            <w:tcBorders>
              <w:top w:val="nil"/>
              <w:left w:val="nil"/>
              <w:bottom w:val="nil"/>
              <w:right w:val="nil"/>
            </w:tcBorders>
            <w:shd w:val="clear" w:color="auto" w:fill="auto"/>
            <w:noWrap/>
            <w:hideMark/>
          </w:tcPr>
          <w:p w14:paraId="3FF6BECF" w14:textId="77777777" w:rsidR="001922D0" w:rsidRPr="004E0E6F" w:rsidRDefault="001922D0" w:rsidP="00D632F9">
            <w:pPr>
              <w:spacing w:after="0" w:line="240" w:lineRule="auto"/>
              <w:rPr>
                <w:rFonts w:cs="Calibri"/>
                <w:sz w:val="19"/>
                <w:szCs w:val="19"/>
              </w:rPr>
            </w:pPr>
            <w:r w:rsidRPr="004E0E6F">
              <w:rPr>
                <w:rFonts w:cs="Calibri"/>
                <w:sz w:val="19"/>
                <w:szCs w:val="19"/>
              </w:rPr>
              <w:t>Commonwealth environmental water</w:t>
            </w:r>
          </w:p>
        </w:tc>
      </w:tr>
      <w:tr w:rsidR="001922D0" w:rsidRPr="004E0E6F" w14:paraId="14293B53" w14:textId="77777777" w:rsidTr="00D632F9">
        <w:trPr>
          <w:trHeight w:val="300"/>
        </w:trPr>
        <w:tc>
          <w:tcPr>
            <w:tcW w:w="1327" w:type="dxa"/>
            <w:tcBorders>
              <w:top w:val="nil"/>
              <w:left w:val="nil"/>
              <w:bottom w:val="nil"/>
              <w:right w:val="nil"/>
            </w:tcBorders>
            <w:shd w:val="clear" w:color="auto" w:fill="auto"/>
            <w:noWrap/>
          </w:tcPr>
          <w:p w14:paraId="20B23279" w14:textId="77777777" w:rsidR="001922D0" w:rsidRPr="004E0E6F" w:rsidRDefault="001922D0" w:rsidP="00D632F9">
            <w:pPr>
              <w:spacing w:after="0" w:line="240" w:lineRule="auto"/>
              <w:rPr>
                <w:rFonts w:cs="Calibri"/>
                <w:b/>
                <w:bCs/>
                <w:color w:val="E46D0A"/>
                <w:sz w:val="19"/>
                <w:szCs w:val="19"/>
              </w:rPr>
            </w:pPr>
            <w:r w:rsidRPr="004E0E6F">
              <w:rPr>
                <w:rFonts w:cs="Calibri"/>
                <w:b/>
                <w:bCs/>
                <w:color w:val="E46D0A"/>
                <w:sz w:val="19"/>
                <w:szCs w:val="19"/>
              </w:rPr>
              <w:t>CEWO</w:t>
            </w:r>
          </w:p>
        </w:tc>
        <w:tc>
          <w:tcPr>
            <w:tcW w:w="7602" w:type="dxa"/>
            <w:tcBorders>
              <w:top w:val="nil"/>
              <w:left w:val="nil"/>
              <w:bottom w:val="nil"/>
              <w:right w:val="nil"/>
            </w:tcBorders>
            <w:shd w:val="clear" w:color="auto" w:fill="auto"/>
            <w:noWrap/>
          </w:tcPr>
          <w:p w14:paraId="6F470F77" w14:textId="77777777" w:rsidR="001922D0" w:rsidRPr="004E0E6F" w:rsidRDefault="001922D0" w:rsidP="00D632F9">
            <w:pPr>
              <w:spacing w:after="0" w:line="240" w:lineRule="auto"/>
              <w:rPr>
                <w:rFonts w:cs="Calibri"/>
                <w:sz w:val="19"/>
                <w:szCs w:val="19"/>
              </w:rPr>
            </w:pPr>
            <w:r w:rsidRPr="004E0E6F">
              <w:rPr>
                <w:rFonts w:cs="Calibri"/>
                <w:sz w:val="19"/>
                <w:szCs w:val="19"/>
              </w:rPr>
              <w:t>Commonwealth Environmental Water Office</w:t>
            </w:r>
          </w:p>
        </w:tc>
      </w:tr>
      <w:tr w:rsidR="00FE3EAD" w:rsidRPr="004E0E6F" w14:paraId="468082E2" w14:textId="77777777" w:rsidTr="00D632F9">
        <w:trPr>
          <w:trHeight w:val="300"/>
        </w:trPr>
        <w:tc>
          <w:tcPr>
            <w:tcW w:w="1327" w:type="dxa"/>
            <w:tcBorders>
              <w:top w:val="nil"/>
              <w:left w:val="nil"/>
              <w:bottom w:val="nil"/>
              <w:right w:val="nil"/>
            </w:tcBorders>
            <w:shd w:val="clear" w:color="auto" w:fill="auto"/>
            <w:noWrap/>
          </w:tcPr>
          <w:p w14:paraId="600BA351" w14:textId="40EB27C4" w:rsidR="00FE3EAD" w:rsidRPr="004E0E6F" w:rsidRDefault="00FE3EAD" w:rsidP="00D632F9">
            <w:pPr>
              <w:spacing w:after="0" w:line="240" w:lineRule="auto"/>
              <w:rPr>
                <w:rFonts w:cs="Calibri"/>
                <w:b/>
                <w:bCs/>
                <w:color w:val="E46D0A"/>
                <w:sz w:val="19"/>
                <w:szCs w:val="19"/>
              </w:rPr>
            </w:pPr>
            <w:r>
              <w:rPr>
                <w:rFonts w:cs="Calibri"/>
                <w:b/>
                <w:bCs/>
                <w:color w:val="E46D0A"/>
                <w:sz w:val="19"/>
                <w:szCs w:val="19"/>
              </w:rPr>
              <w:t>CLLMM</w:t>
            </w:r>
          </w:p>
        </w:tc>
        <w:tc>
          <w:tcPr>
            <w:tcW w:w="7602" w:type="dxa"/>
            <w:tcBorders>
              <w:top w:val="nil"/>
              <w:left w:val="nil"/>
              <w:bottom w:val="nil"/>
              <w:right w:val="nil"/>
            </w:tcBorders>
            <w:shd w:val="clear" w:color="auto" w:fill="auto"/>
            <w:noWrap/>
          </w:tcPr>
          <w:p w14:paraId="3985364A" w14:textId="0600D038" w:rsidR="00FE3EAD" w:rsidRPr="004E0E6F" w:rsidRDefault="00240C43" w:rsidP="00D632F9">
            <w:pPr>
              <w:spacing w:after="0" w:line="240" w:lineRule="auto"/>
              <w:rPr>
                <w:rFonts w:cs="Calibri"/>
                <w:sz w:val="19"/>
                <w:szCs w:val="19"/>
              </w:rPr>
            </w:pPr>
            <w:r>
              <w:rPr>
                <w:rFonts w:cs="Calibri"/>
                <w:sz w:val="19"/>
                <w:szCs w:val="19"/>
              </w:rPr>
              <w:t>Coorong, Lower Lakes and Murray Mouth</w:t>
            </w:r>
          </w:p>
        </w:tc>
      </w:tr>
      <w:tr w:rsidR="001922D0" w:rsidRPr="004E0E6F" w14:paraId="21E48A49" w14:textId="77777777" w:rsidTr="00D632F9">
        <w:trPr>
          <w:trHeight w:val="300"/>
        </w:trPr>
        <w:tc>
          <w:tcPr>
            <w:tcW w:w="1327" w:type="dxa"/>
            <w:tcBorders>
              <w:top w:val="nil"/>
              <w:left w:val="nil"/>
              <w:bottom w:val="nil"/>
              <w:right w:val="nil"/>
            </w:tcBorders>
            <w:shd w:val="clear" w:color="auto" w:fill="auto"/>
            <w:noWrap/>
          </w:tcPr>
          <w:p w14:paraId="0CD592A2" w14:textId="77777777" w:rsidR="001922D0" w:rsidRPr="004E0E6F" w:rsidRDefault="001922D0" w:rsidP="00D632F9">
            <w:pPr>
              <w:spacing w:after="0" w:line="240" w:lineRule="auto"/>
              <w:rPr>
                <w:rFonts w:cs="Calibri"/>
                <w:b/>
                <w:bCs/>
                <w:color w:val="E46D0A"/>
                <w:sz w:val="19"/>
                <w:szCs w:val="19"/>
              </w:rPr>
            </w:pPr>
            <w:r w:rsidRPr="004E0E6F">
              <w:rPr>
                <w:rFonts w:cs="Calibri"/>
                <w:b/>
                <w:bCs/>
                <w:color w:val="E46D0A"/>
                <w:sz w:val="19"/>
                <w:szCs w:val="19"/>
              </w:rPr>
              <w:t>DEW</w:t>
            </w:r>
          </w:p>
        </w:tc>
        <w:tc>
          <w:tcPr>
            <w:tcW w:w="7602" w:type="dxa"/>
            <w:tcBorders>
              <w:top w:val="nil"/>
              <w:left w:val="nil"/>
              <w:bottom w:val="nil"/>
              <w:right w:val="nil"/>
            </w:tcBorders>
            <w:shd w:val="clear" w:color="auto" w:fill="auto"/>
            <w:noWrap/>
          </w:tcPr>
          <w:p w14:paraId="7866FC28" w14:textId="77777777" w:rsidR="001922D0" w:rsidRPr="004E0E6F" w:rsidRDefault="001922D0" w:rsidP="00D632F9">
            <w:pPr>
              <w:spacing w:after="0" w:line="240" w:lineRule="auto"/>
              <w:rPr>
                <w:rFonts w:cs="Calibri"/>
                <w:sz w:val="19"/>
                <w:szCs w:val="19"/>
              </w:rPr>
            </w:pPr>
            <w:r w:rsidRPr="004E0E6F">
              <w:rPr>
                <w:rFonts w:cs="Calibri"/>
                <w:sz w:val="19"/>
                <w:szCs w:val="19"/>
              </w:rPr>
              <w:t>Department for Environment and Water</w:t>
            </w:r>
          </w:p>
        </w:tc>
      </w:tr>
      <w:tr w:rsidR="001922D0" w:rsidRPr="004E0E6F" w14:paraId="0F7759F3" w14:textId="77777777" w:rsidTr="00D632F9">
        <w:trPr>
          <w:trHeight w:val="300"/>
        </w:trPr>
        <w:tc>
          <w:tcPr>
            <w:tcW w:w="1327" w:type="dxa"/>
            <w:tcBorders>
              <w:top w:val="nil"/>
              <w:left w:val="nil"/>
              <w:bottom w:val="nil"/>
              <w:right w:val="nil"/>
            </w:tcBorders>
            <w:shd w:val="clear" w:color="auto" w:fill="auto"/>
            <w:noWrap/>
          </w:tcPr>
          <w:p w14:paraId="5799E0D2" w14:textId="77777777" w:rsidR="001922D0" w:rsidRPr="004E0E6F" w:rsidRDefault="001922D0" w:rsidP="00D632F9">
            <w:pPr>
              <w:spacing w:after="0" w:line="240" w:lineRule="auto"/>
              <w:rPr>
                <w:rFonts w:cs="Calibri"/>
                <w:b/>
                <w:bCs/>
                <w:color w:val="E46D0A"/>
                <w:sz w:val="19"/>
                <w:szCs w:val="19"/>
              </w:rPr>
            </w:pPr>
            <w:r w:rsidRPr="004E0E6F">
              <w:rPr>
                <w:rFonts w:cs="Calibri"/>
                <w:b/>
                <w:bCs/>
                <w:color w:val="E46D0A"/>
                <w:sz w:val="19"/>
                <w:szCs w:val="19"/>
              </w:rPr>
              <w:t>DOC</w:t>
            </w:r>
          </w:p>
        </w:tc>
        <w:tc>
          <w:tcPr>
            <w:tcW w:w="7602" w:type="dxa"/>
            <w:tcBorders>
              <w:top w:val="nil"/>
              <w:left w:val="nil"/>
              <w:bottom w:val="nil"/>
              <w:right w:val="nil"/>
            </w:tcBorders>
            <w:shd w:val="clear" w:color="auto" w:fill="auto"/>
            <w:noWrap/>
          </w:tcPr>
          <w:p w14:paraId="4552AB03" w14:textId="77777777" w:rsidR="001922D0" w:rsidRPr="004E0E6F" w:rsidRDefault="001922D0" w:rsidP="00D632F9">
            <w:pPr>
              <w:spacing w:after="0" w:line="240" w:lineRule="auto"/>
              <w:rPr>
                <w:rFonts w:cs="Calibri"/>
                <w:sz w:val="19"/>
                <w:szCs w:val="19"/>
              </w:rPr>
            </w:pPr>
            <w:r w:rsidRPr="004E0E6F">
              <w:rPr>
                <w:rFonts w:cs="Calibri"/>
                <w:sz w:val="19"/>
                <w:szCs w:val="19"/>
              </w:rPr>
              <w:t>Dissolved organic carbon</w:t>
            </w:r>
          </w:p>
        </w:tc>
      </w:tr>
      <w:tr w:rsidR="001922D0" w:rsidRPr="004E0E6F" w14:paraId="757316A8" w14:textId="77777777" w:rsidTr="00D632F9">
        <w:trPr>
          <w:trHeight w:val="300"/>
        </w:trPr>
        <w:tc>
          <w:tcPr>
            <w:tcW w:w="1327" w:type="dxa"/>
            <w:tcBorders>
              <w:top w:val="nil"/>
              <w:left w:val="nil"/>
              <w:bottom w:val="nil"/>
              <w:right w:val="nil"/>
            </w:tcBorders>
            <w:shd w:val="clear" w:color="auto" w:fill="auto"/>
            <w:noWrap/>
          </w:tcPr>
          <w:p w14:paraId="70C27A2B" w14:textId="77777777" w:rsidR="001922D0" w:rsidRPr="004E0E6F" w:rsidRDefault="001922D0" w:rsidP="00D632F9">
            <w:pPr>
              <w:spacing w:after="0" w:line="240" w:lineRule="auto"/>
              <w:rPr>
                <w:rFonts w:cs="Calibri"/>
                <w:b/>
                <w:bCs/>
                <w:color w:val="E46D0A"/>
                <w:sz w:val="19"/>
                <w:szCs w:val="19"/>
              </w:rPr>
            </w:pPr>
            <w:r w:rsidRPr="004E0E6F">
              <w:rPr>
                <w:rFonts w:cs="Calibri"/>
                <w:b/>
                <w:bCs/>
                <w:color w:val="E46D0A"/>
                <w:sz w:val="19"/>
                <w:szCs w:val="19"/>
              </w:rPr>
              <w:t>ENP</w:t>
            </w:r>
          </w:p>
        </w:tc>
        <w:tc>
          <w:tcPr>
            <w:tcW w:w="7602" w:type="dxa"/>
            <w:tcBorders>
              <w:top w:val="nil"/>
              <w:left w:val="nil"/>
              <w:bottom w:val="nil"/>
              <w:right w:val="nil"/>
            </w:tcBorders>
            <w:shd w:val="clear" w:color="auto" w:fill="auto"/>
            <w:noWrap/>
          </w:tcPr>
          <w:p w14:paraId="6FD5BAFB" w14:textId="77777777" w:rsidR="001922D0" w:rsidRPr="004E0E6F" w:rsidRDefault="001922D0" w:rsidP="00D632F9">
            <w:pPr>
              <w:spacing w:after="0" w:line="240" w:lineRule="auto"/>
              <w:rPr>
                <w:rFonts w:cs="Calibri"/>
                <w:sz w:val="19"/>
                <w:szCs w:val="19"/>
              </w:rPr>
            </w:pPr>
            <w:r w:rsidRPr="004E0E6F">
              <w:rPr>
                <w:rFonts w:cs="Calibri"/>
                <w:sz w:val="19"/>
                <w:szCs w:val="19"/>
              </w:rPr>
              <w:t>Ecosystem net production</w:t>
            </w:r>
          </w:p>
        </w:tc>
      </w:tr>
      <w:tr w:rsidR="001922D0" w:rsidRPr="004E0E6F" w14:paraId="7EF56761" w14:textId="77777777" w:rsidTr="00D632F9">
        <w:trPr>
          <w:trHeight w:val="300"/>
        </w:trPr>
        <w:tc>
          <w:tcPr>
            <w:tcW w:w="1327" w:type="dxa"/>
            <w:tcBorders>
              <w:top w:val="nil"/>
              <w:left w:val="nil"/>
              <w:bottom w:val="nil"/>
              <w:right w:val="nil"/>
            </w:tcBorders>
            <w:shd w:val="clear" w:color="auto" w:fill="auto"/>
            <w:noWrap/>
          </w:tcPr>
          <w:p w14:paraId="5B392563" w14:textId="77777777" w:rsidR="001922D0" w:rsidRPr="004E0E6F" w:rsidRDefault="001922D0" w:rsidP="00D632F9">
            <w:pPr>
              <w:spacing w:after="0" w:line="240" w:lineRule="auto"/>
              <w:rPr>
                <w:rFonts w:cs="Calibri"/>
                <w:b/>
                <w:bCs/>
                <w:color w:val="E46D0A"/>
                <w:sz w:val="19"/>
                <w:szCs w:val="19"/>
              </w:rPr>
            </w:pPr>
            <w:r w:rsidRPr="004E0E6F">
              <w:rPr>
                <w:rFonts w:cs="Calibri"/>
                <w:b/>
                <w:bCs/>
                <w:color w:val="E46D0A"/>
                <w:sz w:val="19"/>
                <w:szCs w:val="19"/>
              </w:rPr>
              <w:t>ER</w:t>
            </w:r>
          </w:p>
        </w:tc>
        <w:tc>
          <w:tcPr>
            <w:tcW w:w="7602" w:type="dxa"/>
            <w:tcBorders>
              <w:top w:val="nil"/>
              <w:left w:val="nil"/>
              <w:bottom w:val="nil"/>
              <w:right w:val="nil"/>
            </w:tcBorders>
            <w:shd w:val="clear" w:color="auto" w:fill="auto"/>
            <w:noWrap/>
          </w:tcPr>
          <w:p w14:paraId="3A5C38A2" w14:textId="77777777" w:rsidR="001922D0" w:rsidRPr="004E0E6F" w:rsidRDefault="001922D0" w:rsidP="00D632F9">
            <w:pPr>
              <w:spacing w:after="0" w:line="240" w:lineRule="auto"/>
              <w:rPr>
                <w:rFonts w:cs="Calibri"/>
                <w:sz w:val="19"/>
                <w:szCs w:val="19"/>
              </w:rPr>
            </w:pPr>
            <w:r w:rsidRPr="004E0E6F">
              <w:rPr>
                <w:rFonts w:cs="Calibri"/>
                <w:sz w:val="19"/>
                <w:szCs w:val="19"/>
              </w:rPr>
              <w:t>Ecosystem respiration</w:t>
            </w:r>
          </w:p>
        </w:tc>
      </w:tr>
      <w:tr w:rsidR="001922D0" w:rsidRPr="004E0E6F" w14:paraId="634C6016" w14:textId="77777777" w:rsidTr="00D632F9">
        <w:trPr>
          <w:trHeight w:val="300"/>
        </w:trPr>
        <w:tc>
          <w:tcPr>
            <w:tcW w:w="1327" w:type="dxa"/>
            <w:tcBorders>
              <w:top w:val="nil"/>
              <w:left w:val="nil"/>
              <w:bottom w:val="nil"/>
              <w:right w:val="nil"/>
            </w:tcBorders>
            <w:shd w:val="clear" w:color="auto" w:fill="auto"/>
            <w:noWrap/>
          </w:tcPr>
          <w:p w14:paraId="278BEDD9" w14:textId="77777777" w:rsidR="001922D0" w:rsidRPr="004E0E6F" w:rsidRDefault="001922D0" w:rsidP="00D632F9">
            <w:pPr>
              <w:spacing w:after="0" w:line="240" w:lineRule="auto"/>
              <w:rPr>
                <w:rFonts w:cs="Calibri"/>
                <w:b/>
                <w:bCs/>
                <w:color w:val="E46D0A"/>
                <w:sz w:val="19"/>
                <w:szCs w:val="19"/>
              </w:rPr>
            </w:pPr>
            <w:r w:rsidRPr="004E0E6F">
              <w:rPr>
                <w:rFonts w:cs="Calibri"/>
                <w:b/>
                <w:bCs/>
                <w:color w:val="E46D0A"/>
                <w:sz w:val="19"/>
                <w:szCs w:val="19"/>
              </w:rPr>
              <w:t>GPP</w:t>
            </w:r>
          </w:p>
        </w:tc>
        <w:tc>
          <w:tcPr>
            <w:tcW w:w="7602" w:type="dxa"/>
            <w:tcBorders>
              <w:top w:val="nil"/>
              <w:left w:val="nil"/>
              <w:bottom w:val="nil"/>
              <w:right w:val="nil"/>
            </w:tcBorders>
            <w:shd w:val="clear" w:color="auto" w:fill="auto"/>
            <w:noWrap/>
          </w:tcPr>
          <w:p w14:paraId="3E30702E" w14:textId="77777777" w:rsidR="001922D0" w:rsidRPr="004E0E6F" w:rsidRDefault="001922D0" w:rsidP="00D632F9">
            <w:pPr>
              <w:spacing w:after="0" w:line="240" w:lineRule="auto"/>
              <w:rPr>
                <w:rFonts w:cs="Calibri"/>
                <w:sz w:val="19"/>
                <w:szCs w:val="19"/>
              </w:rPr>
            </w:pPr>
            <w:r w:rsidRPr="004E0E6F">
              <w:rPr>
                <w:rFonts w:cs="Calibri"/>
                <w:sz w:val="19"/>
                <w:szCs w:val="19"/>
              </w:rPr>
              <w:t>Gross primary production</w:t>
            </w:r>
          </w:p>
        </w:tc>
      </w:tr>
      <w:tr w:rsidR="001922D0" w:rsidRPr="004E0E6F" w14:paraId="3AB81539" w14:textId="77777777" w:rsidTr="00D632F9">
        <w:trPr>
          <w:trHeight w:val="300"/>
        </w:trPr>
        <w:tc>
          <w:tcPr>
            <w:tcW w:w="1327" w:type="dxa"/>
            <w:tcBorders>
              <w:top w:val="nil"/>
              <w:left w:val="nil"/>
              <w:bottom w:val="nil"/>
              <w:right w:val="nil"/>
            </w:tcBorders>
            <w:shd w:val="clear" w:color="auto" w:fill="auto"/>
            <w:noWrap/>
          </w:tcPr>
          <w:p w14:paraId="040F21DC" w14:textId="77777777" w:rsidR="001922D0" w:rsidRPr="004E0E6F" w:rsidRDefault="001922D0" w:rsidP="00D632F9">
            <w:pPr>
              <w:spacing w:after="0" w:line="240" w:lineRule="auto"/>
              <w:rPr>
                <w:rFonts w:cs="Calibri"/>
                <w:b/>
                <w:bCs/>
                <w:color w:val="E46D0A"/>
                <w:sz w:val="19"/>
                <w:szCs w:val="19"/>
              </w:rPr>
            </w:pPr>
            <w:r w:rsidRPr="004E0E6F">
              <w:rPr>
                <w:rFonts w:cs="Calibri"/>
                <w:b/>
                <w:bCs/>
                <w:color w:val="E46D0A"/>
                <w:sz w:val="19"/>
                <w:szCs w:val="19"/>
              </w:rPr>
              <w:t>LMR</w:t>
            </w:r>
          </w:p>
        </w:tc>
        <w:tc>
          <w:tcPr>
            <w:tcW w:w="7602" w:type="dxa"/>
            <w:tcBorders>
              <w:top w:val="nil"/>
              <w:left w:val="nil"/>
              <w:bottom w:val="nil"/>
              <w:right w:val="nil"/>
            </w:tcBorders>
            <w:shd w:val="clear" w:color="auto" w:fill="auto"/>
            <w:noWrap/>
          </w:tcPr>
          <w:p w14:paraId="53929DAF" w14:textId="77777777" w:rsidR="001922D0" w:rsidRPr="004E0E6F" w:rsidRDefault="001922D0" w:rsidP="00D632F9">
            <w:pPr>
              <w:spacing w:after="0" w:line="240" w:lineRule="auto"/>
              <w:rPr>
                <w:rFonts w:cs="Calibri"/>
                <w:sz w:val="19"/>
                <w:szCs w:val="19"/>
              </w:rPr>
            </w:pPr>
            <w:r w:rsidRPr="004E0E6F">
              <w:rPr>
                <w:rFonts w:cs="Calibri"/>
                <w:sz w:val="19"/>
                <w:szCs w:val="19"/>
              </w:rPr>
              <w:t>Lower Murray River (South Australian section of the Murray River).</w:t>
            </w:r>
          </w:p>
        </w:tc>
      </w:tr>
      <w:tr w:rsidR="001922D0" w:rsidRPr="004E0E6F" w14:paraId="78B88634" w14:textId="77777777" w:rsidTr="00D632F9">
        <w:trPr>
          <w:trHeight w:val="300"/>
        </w:trPr>
        <w:tc>
          <w:tcPr>
            <w:tcW w:w="1327" w:type="dxa"/>
            <w:tcBorders>
              <w:top w:val="nil"/>
              <w:left w:val="nil"/>
              <w:bottom w:val="nil"/>
              <w:right w:val="nil"/>
            </w:tcBorders>
            <w:shd w:val="clear" w:color="auto" w:fill="auto"/>
            <w:noWrap/>
          </w:tcPr>
          <w:p w14:paraId="4312EC98" w14:textId="77777777" w:rsidR="001922D0" w:rsidRPr="004E0E6F" w:rsidRDefault="001922D0" w:rsidP="00D632F9">
            <w:pPr>
              <w:spacing w:after="0" w:line="240" w:lineRule="auto"/>
              <w:rPr>
                <w:rFonts w:cs="Calibri"/>
                <w:b/>
                <w:bCs/>
                <w:color w:val="E46D0A"/>
                <w:sz w:val="19"/>
                <w:szCs w:val="19"/>
              </w:rPr>
            </w:pPr>
            <w:r w:rsidRPr="004E0E6F">
              <w:rPr>
                <w:rFonts w:cs="Calibri"/>
                <w:b/>
                <w:bCs/>
                <w:color w:val="E46D0A"/>
                <w:sz w:val="19"/>
                <w:szCs w:val="19"/>
              </w:rPr>
              <w:t>LTIM</w:t>
            </w:r>
          </w:p>
        </w:tc>
        <w:tc>
          <w:tcPr>
            <w:tcW w:w="7602" w:type="dxa"/>
            <w:tcBorders>
              <w:top w:val="nil"/>
              <w:left w:val="nil"/>
              <w:bottom w:val="nil"/>
              <w:right w:val="nil"/>
            </w:tcBorders>
            <w:shd w:val="clear" w:color="auto" w:fill="auto"/>
            <w:noWrap/>
          </w:tcPr>
          <w:p w14:paraId="480B6899" w14:textId="77777777" w:rsidR="001922D0" w:rsidRPr="004E0E6F" w:rsidRDefault="001922D0" w:rsidP="00D632F9">
            <w:pPr>
              <w:spacing w:after="0" w:line="240" w:lineRule="auto"/>
              <w:rPr>
                <w:rFonts w:cs="Calibri"/>
                <w:sz w:val="19"/>
                <w:szCs w:val="19"/>
              </w:rPr>
            </w:pPr>
            <w:r w:rsidRPr="004E0E6F">
              <w:rPr>
                <w:rFonts w:cs="Calibri"/>
                <w:sz w:val="19"/>
                <w:szCs w:val="19"/>
              </w:rPr>
              <w:t>Long-Term Intervention Monitoring</w:t>
            </w:r>
          </w:p>
        </w:tc>
      </w:tr>
      <w:tr w:rsidR="001922D0" w:rsidRPr="004E0E6F" w14:paraId="1230BFA5" w14:textId="77777777" w:rsidTr="00D632F9">
        <w:trPr>
          <w:trHeight w:val="300"/>
        </w:trPr>
        <w:tc>
          <w:tcPr>
            <w:tcW w:w="1327" w:type="dxa"/>
            <w:tcBorders>
              <w:top w:val="nil"/>
              <w:left w:val="nil"/>
              <w:bottom w:val="nil"/>
              <w:right w:val="nil"/>
            </w:tcBorders>
            <w:shd w:val="clear" w:color="auto" w:fill="auto"/>
            <w:noWrap/>
          </w:tcPr>
          <w:p w14:paraId="5A0163D0" w14:textId="77777777" w:rsidR="001922D0" w:rsidRPr="004E0E6F" w:rsidRDefault="001922D0" w:rsidP="00D632F9">
            <w:pPr>
              <w:spacing w:after="0" w:line="240" w:lineRule="auto"/>
              <w:rPr>
                <w:rFonts w:cs="Calibri"/>
                <w:b/>
                <w:bCs/>
                <w:color w:val="E46D0A"/>
                <w:sz w:val="19"/>
                <w:szCs w:val="19"/>
              </w:rPr>
            </w:pPr>
            <w:r w:rsidRPr="004E0E6F">
              <w:rPr>
                <w:rFonts w:cs="Calibri"/>
                <w:b/>
                <w:bCs/>
                <w:color w:val="E46D0A"/>
                <w:sz w:val="19"/>
                <w:szCs w:val="19"/>
              </w:rPr>
              <w:t>M&amp;E</w:t>
            </w:r>
          </w:p>
        </w:tc>
        <w:tc>
          <w:tcPr>
            <w:tcW w:w="7602" w:type="dxa"/>
            <w:tcBorders>
              <w:top w:val="nil"/>
              <w:left w:val="nil"/>
              <w:bottom w:val="nil"/>
              <w:right w:val="nil"/>
            </w:tcBorders>
            <w:shd w:val="clear" w:color="auto" w:fill="auto"/>
            <w:noWrap/>
          </w:tcPr>
          <w:p w14:paraId="025F0433" w14:textId="77777777" w:rsidR="001922D0" w:rsidRPr="004E0E6F" w:rsidRDefault="001922D0" w:rsidP="00D632F9">
            <w:pPr>
              <w:spacing w:after="0" w:line="240" w:lineRule="auto"/>
              <w:rPr>
                <w:rFonts w:cs="Calibri"/>
                <w:sz w:val="19"/>
                <w:szCs w:val="19"/>
              </w:rPr>
            </w:pPr>
            <w:r w:rsidRPr="004E0E6F">
              <w:rPr>
                <w:rFonts w:cs="Calibri"/>
                <w:sz w:val="19"/>
                <w:szCs w:val="19"/>
              </w:rPr>
              <w:t>Monitoring and Evaluation</w:t>
            </w:r>
          </w:p>
        </w:tc>
      </w:tr>
      <w:tr w:rsidR="001922D0" w:rsidRPr="004E0E6F" w14:paraId="6497C688" w14:textId="77777777" w:rsidTr="00D632F9">
        <w:trPr>
          <w:trHeight w:val="300"/>
        </w:trPr>
        <w:tc>
          <w:tcPr>
            <w:tcW w:w="1327" w:type="dxa"/>
            <w:tcBorders>
              <w:top w:val="nil"/>
              <w:left w:val="nil"/>
              <w:bottom w:val="nil"/>
              <w:right w:val="nil"/>
            </w:tcBorders>
            <w:shd w:val="clear" w:color="auto" w:fill="auto"/>
            <w:noWrap/>
            <w:hideMark/>
          </w:tcPr>
          <w:p w14:paraId="7334C960" w14:textId="77777777" w:rsidR="001922D0" w:rsidRPr="004E0E6F" w:rsidRDefault="001922D0" w:rsidP="00D632F9">
            <w:pPr>
              <w:spacing w:after="0" w:line="240" w:lineRule="auto"/>
              <w:rPr>
                <w:rFonts w:cs="Calibri"/>
                <w:b/>
                <w:bCs/>
                <w:color w:val="E46D0A"/>
                <w:sz w:val="19"/>
                <w:szCs w:val="19"/>
              </w:rPr>
            </w:pPr>
            <w:r w:rsidRPr="004E0E6F">
              <w:rPr>
                <w:rFonts w:cs="Calibri"/>
                <w:b/>
                <w:bCs/>
                <w:color w:val="E46D0A"/>
                <w:sz w:val="19"/>
                <w:szCs w:val="19"/>
              </w:rPr>
              <w:t>MDB</w:t>
            </w:r>
          </w:p>
        </w:tc>
        <w:tc>
          <w:tcPr>
            <w:tcW w:w="7602" w:type="dxa"/>
            <w:tcBorders>
              <w:top w:val="nil"/>
              <w:left w:val="nil"/>
              <w:bottom w:val="nil"/>
              <w:right w:val="nil"/>
            </w:tcBorders>
            <w:shd w:val="clear" w:color="auto" w:fill="auto"/>
            <w:noWrap/>
            <w:hideMark/>
          </w:tcPr>
          <w:p w14:paraId="4B1E4DB4" w14:textId="77777777" w:rsidR="001922D0" w:rsidRPr="004E0E6F" w:rsidRDefault="001922D0" w:rsidP="00D632F9">
            <w:pPr>
              <w:spacing w:after="0" w:line="240" w:lineRule="auto"/>
              <w:rPr>
                <w:rFonts w:cs="Calibri"/>
                <w:sz w:val="19"/>
                <w:szCs w:val="19"/>
              </w:rPr>
            </w:pPr>
            <w:r w:rsidRPr="004E0E6F">
              <w:rPr>
                <w:rFonts w:cs="Calibri"/>
                <w:sz w:val="19"/>
                <w:szCs w:val="19"/>
              </w:rPr>
              <w:t>Murray–Darling Basin</w:t>
            </w:r>
          </w:p>
        </w:tc>
      </w:tr>
      <w:tr w:rsidR="001922D0" w:rsidRPr="004E0E6F" w14:paraId="02AB8159" w14:textId="77777777" w:rsidTr="00D632F9">
        <w:trPr>
          <w:trHeight w:val="300"/>
        </w:trPr>
        <w:tc>
          <w:tcPr>
            <w:tcW w:w="1327" w:type="dxa"/>
            <w:tcBorders>
              <w:top w:val="nil"/>
              <w:left w:val="nil"/>
              <w:bottom w:val="nil"/>
              <w:right w:val="nil"/>
            </w:tcBorders>
            <w:shd w:val="clear" w:color="auto" w:fill="auto"/>
            <w:noWrap/>
          </w:tcPr>
          <w:p w14:paraId="2DA84EF0" w14:textId="77777777" w:rsidR="001922D0" w:rsidRPr="004E0E6F" w:rsidRDefault="001922D0" w:rsidP="00D632F9">
            <w:pPr>
              <w:spacing w:after="0" w:line="240" w:lineRule="auto"/>
              <w:rPr>
                <w:rFonts w:cs="Calibri"/>
                <w:b/>
                <w:bCs/>
                <w:color w:val="E46D0A"/>
                <w:sz w:val="19"/>
                <w:szCs w:val="19"/>
              </w:rPr>
            </w:pPr>
            <w:r w:rsidRPr="004E0E6F">
              <w:rPr>
                <w:rFonts w:cs="Calibri"/>
                <w:b/>
                <w:bCs/>
                <w:color w:val="E46D0A"/>
                <w:sz w:val="19"/>
                <w:szCs w:val="19"/>
              </w:rPr>
              <w:t>MDBA</w:t>
            </w:r>
          </w:p>
        </w:tc>
        <w:tc>
          <w:tcPr>
            <w:tcW w:w="7602" w:type="dxa"/>
            <w:tcBorders>
              <w:top w:val="nil"/>
              <w:left w:val="nil"/>
              <w:bottom w:val="nil"/>
              <w:right w:val="nil"/>
            </w:tcBorders>
            <w:shd w:val="clear" w:color="auto" w:fill="auto"/>
            <w:noWrap/>
          </w:tcPr>
          <w:p w14:paraId="2CE90682" w14:textId="77777777" w:rsidR="001922D0" w:rsidRPr="004E0E6F" w:rsidRDefault="001922D0" w:rsidP="00D632F9">
            <w:pPr>
              <w:spacing w:after="0" w:line="240" w:lineRule="auto"/>
              <w:rPr>
                <w:rFonts w:cs="Calibri"/>
                <w:sz w:val="19"/>
                <w:szCs w:val="19"/>
              </w:rPr>
            </w:pPr>
            <w:r w:rsidRPr="004E0E6F">
              <w:rPr>
                <w:rFonts w:cs="Calibri"/>
                <w:sz w:val="19"/>
                <w:szCs w:val="19"/>
              </w:rPr>
              <w:t>Murray–Darling Basin Authority</w:t>
            </w:r>
          </w:p>
        </w:tc>
      </w:tr>
      <w:tr w:rsidR="001922D0" w:rsidRPr="004E0E6F" w14:paraId="6913F543" w14:textId="77777777" w:rsidTr="00D632F9">
        <w:trPr>
          <w:trHeight w:val="300"/>
        </w:trPr>
        <w:tc>
          <w:tcPr>
            <w:tcW w:w="1327" w:type="dxa"/>
            <w:tcBorders>
              <w:top w:val="nil"/>
              <w:left w:val="nil"/>
              <w:bottom w:val="nil"/>
              <w:right w:val="nil"/>
            </w:tcBorders>
            <w:shd w:val="clear" w:color="auto" w:fill="auto"/>
            <w:noWrap/>
          </w:tcPr>
          <w:p w14:paraId="088DD7D3" w14:textId="77777777" w:rsidR="001922D0" w:rsidRPr="004E0E6F" w:rsidRDefault="001922D0" w:rsidP="00D632F9">
            <w:pPr>
              <w:spacing w:after="0" w:line="240" w:lineRule="auto"/>
              <w:rPr>
                <w:rFonts w:cs="Calibri"/>
                <w:b/>
                <w:bCs/>
                <w:color w:val="E46D0A"/>
                <w:sz w:val="19"/>
                <w:szCs w:val="19"/>
              </w:rPr>
            </w:pPr>
            <w:r w:rsidRPr="004E0E6F">
              <w:rPr>
                <w:rFonts w:cs="Calibri"/>
                <w:b/>
                <w:bCs/>
                <w:color w:val="E46D0A"/>
                <w:sz w:val="19"/>
                <w:szCs w:val="19"/>
              </w:rPr>
              <w:t>NPL</w:t>
            </w:r>
          </w:p>
        </w:tc>
        <w:tc>
          <w:tcPr>
            <w:tcW w:w="7602" w:type="dxa"/>
            <w:tcBorders>
              <w:top w:val="nil"/>
              <w:left w:val="nil"/>
              <w:bottom w:val="nil"/>
              <w:right w:val="nil"/>
            </w:tcBorders>
            <w:shd w:val="clear" w:color="auto" w:fill="auto"/>
            <w:noWrap/>
          </w:tcPr>
          <w:p w14:paraId="449D7EBD" w14:textId="77777777" w:rsidR="001922D0" w:rsidRPr="004E0E6F" w:rsidRDefault="001922D0" w:rsidP="00D632F9">
            <w:pPr>
              <w:spacing w:after="0" w:line="240" w:lineRule="auto"/>
              <w:rPr>
                <w:rFonts w:cs="Calibri"/>
                <w:sz w:val="19"/>
                <w:szCs w:val="19"/>
              </w:rPr>
            </w:pPr>
            <w:r w:rsidRPr="004E0E6F">
              <w:rPr>
                <w:rFonts w:cs="Calibri"/>
                <w:sz w:val="19"/>
                <w:szCs w:val="19"/>
              </w:rPr>
              <w:t>Normal pool level</w:t>
            </w:r>
          </w:p>
        </w:tc>
      </w:tr>
      <w:tr w:rsidR="001922D0" w:rsidRPr="004E0E6F" w14:paraId="58C89DDE" w14:textId="77777777" w:rsidTr="00D632F9">
        <w:trPr>
          <w:trHeight w:val="300"/>
        </w:trPr>
        <w:tc>
          <w:tcPr>
            <w:tcW w:w="1327" w:type="dxa"/>
            <w:tcBorders>
              <w:top w:val="nil"/>
              <w:left w:val="nil"/>
              <w:bottom w:val="nil"/>
              <w:right w:val="nil"/>
            </w:tcBorders>
            <w:shd w:val="clear" w:color="auto" w:fill="auto"/>
            <w:noWrap/>
          </w:tcPr>
          <w:p w14:paraId="3DB4E960" w14:textId="0BE0D7C6" w:rsidR="001922D0" w:rsidRPr="004E0E6F" w:rsidRDefault="001922D0" w:rsidP="008A70C9">
            <w:pPr>
              <w:spacing w:after="0" w:line="240" w:lineRule="auto"/>
              <w:rPr>
                <w:rFonts w:cs="Calibri"/>
                <w:b/>
                <w:bCs/>
                <w:color w:val="E46D0A"/>
                <w:sz w:val="19"/>
                <w:szCs w:val="19"/>
              </w:rPr>
            </w:pPr>
            <w:r w:rsidRPr="004E0E6F">
              <w:rPr>
                <w:rFonts w:cs="Calibri"/>
                <w:b/>
                <w:bCs/>
                <w:color w:val="E46D0A"/>
                <w:sz w:val="19"/>
                <w:szCs w:val="19"/>
              </w:rPr>
              <w:t xml:space="preserve">NSW </w:t>
            </w:r>
            <w:r w:rsidR="008A70C9">
              <w:rPr>
                <w:rFonts w:cs="Calibri"/>
                <w:b/>
                <w:bCs/>
                <w:color w:val="E46D0A"/>
                <w:sz w:val="19"/>
                <w:szCs w:val="19"/>
              </w:rPr>
              <w:t>DPIE</w:t>
            </w:r>
          </w:p>
        </w:tc>
        <w:tc>
          <w:tcPr>
            <w:tcW w:w="7602" w:type="dxa"/>
            <w:tcBorders>
              <w:top w:val="nil"/>
              <w:left w:val="nil"/>
              <w:bottom w:val="nil"/>
              <w:right w:val="nil"/>
            </w:tcBorders>
            <w:shd w:val="clear" w:color="auto" w:fill="auto"/>
            <w:noWrap/>
          </w:tcPr>
          <w:p w14:paraId="6069E024" w14:textId="59588239" w:rsidR="001922D0" w:rsidRPr="004E0E6F" w:rsidRDefault="008A70C9" w:rsidP="00D632F9">
            <w:pPr>
              <w:spacing w:after="0" w:line="240" w:lineRule="auto"/>
              <w:rPr>
                <w:rFonts w:cs="Calibri"/>
                <w:sz w:val="19"/>
                <w:szCs w:val="19"/>
              </w:rPr>
            </w:pPr>
            <w:r w:rsidRPr="008A70C9">
              <w:rPr>
                <w:rFonts w:cs="Calibri"/>
                <w:sz w:val="19"/>
                <w:szCs w:val="19"/>
              </w:rPr>
              <w:t>New South Wales Department of Planning, Industry and Environment</w:t>
            </w:r>
          </w:p>
        </w:tc>
      </w:tr>
      <w:tr w:rsidR="001922D0" w:rsidRPr="004E0E6F" w14:paraId="1FC48B5B" w14:textId="77777777" w:rsidTr="00D632F9">
        <w:trPr>
          <w:trHeight w:val="300"/>
        </w:trPr>
        <w:tc>
          <w:tcPr>
            <w:tcW w:w="1327" w:type="dxa"/>
            <w:tcBorders>
              <w:top w:val="nil"/>
              <w:left w:val="nil"/>
              <w:bottom w:val="nil"/>
              <w:right w:val="nil"/>
            </w:tcBorders>
            <w:shd w:val="clear" w:color="auto" w:fill="auto"/>
            <w:noWrap/>
            <w:hideMark/>
          </w:tcPr>
          <w:p w14:paraId="235D30DB" w14:textId="77777777" w:rsidR="001922D0" w:rsidRPr="004E0E6F" w:rsidRDefault="001922D0" w:rsidP="00D632F9">
            <w:pPr>
              <w:spacing w:after="0" w:line="240" w:lineRule="auto"/>
              <w:rPr>
                <w:rFonts w:cs="Calibri"/>
                <w:b/>
                <w:bCs/>
                <w:color w:val="E46D0A"/>
                <w:sz w:val="19"/>
                <w:szCs w:val="19"/>
              </w:rPr>
            </w:pPr>
            <w:r w:rsidRPr="004E0E6F">
              <w:rPr>
                <w:rFonts w:cs="Calibri"/>
                <w:b/>
                <w:bCs/>
                <w:color w:val="E46D0A"/>
                <w:sz w:val="19"/>
                <w:szCs w:val="19"/>
              </w:rPr>
              <w:t>PSU</w:t>
            </w:r>
          </w:p>
        </w:tc>
        <w:tc>
          <w:tcPr>
            <w:tcW w:w="7602" w:type="dxa"/>
            <w:tcBorders>
              <w:top w:val="nil"/>
              <w:left w:val="nil"/>
              <w:bottom w:val="nil"/>
              <w:right w:val="nil"/>
            </w:tcBorders>
            <w:shd w:val="clear" w:color="auto" w:fill="auto"/>
            <w:noWrap/>
            <w:hideMark/>
          </w:tcPr>
          <w:p w14:paraId="492807EB" w14:textId="77777777" w:rsidR="001922D0" w:rsidRPr="004E0E6F" w:rsidRDefault="001922D0" w:rsidP="00D632F9">
            <w:pPr>
              <w:spacing w:after="0" w:line="240" w:lineRule="auto"/>
              <w:rPr>
                <w:rFonts w:cs="Calibri"/>
                <w:sz w:val="19"/>
                <w:szCs w:val="19"/>
              </w:rPr>
            </w:pPr>
            <w:r w:rsidRPr="004E0E6F">
              <w:rPr>
                <w:rFonts w:cs="Calibri"/>
                <w:sz w:val="19"/>
                <w:szCs w:val="19"/>
              </w:rPr>
              <w:t>Practical salinity units</w:t>
            </w:r>
          </w:p>
        </w:tc>
      </w:tr>
      <w:tr w:rsidR="001922D0" w:rsidRPr="004E0E6F" w14:paraId="717DFB08" w14:textId="77777777" w:rsidTr="00D632F9">
        <w:trPr>
          <w:trHeight w:val="300"/>
        </w:trPr>
        <w:tc>
          <w:tcPr>
            <w:tcW w:w="1327" w:type="dxa"/>
            <w:tcBorders>
              <w:top w:val="nil"/>
              <w:left w:val="nil"/>
              <w:bottom w:val="nil"/>
              <w:right w:val="nil"/>
            </w:tcBorders>
            <w:shd w:val="clear" w:color="auto" w:fill="auto"/>
            <w:noWrap/>
          </w:tcPr>
          <w:p w14:paraId="5222D263" w14:textId="77777777" w:rsidR="001922D0" w:rsidRPr="004E0E6F" w:rsidRDefault="001922D0" w:rsidP="00D632F9">
            <w:pPr>
              <w:spacing w:after="0" w:line="240" w:lineRule="auto"/>
              <w:rPr>
                <w:rFonts w:cs="Calibri"/>
                <w:b/>
                <w:bCs/>
                <w:color w:val="E46D0A"/>
                <w:sz w:val="19"/>
                <w:szCs w:val="19"/>
              </w:rPr>
            </w:pPr>
            <w:r w:rsidRPr="004E0E6F">
              <w:rPr>
                <w:rFonts w:cs="Calibri"/>
                <w:b/>
                <w:bCs/>
                <w:color w:val="E46D0A"/>
                <w:sz w:val="19"/>
                <w:szCs w:val="19"/>
              </w:rPr>
              <w:t>RMIF</w:t>
            </w:r>
          </w:p>
        </w:tc>
        <w:tc>
          <w:tcPr>
            <w:tcW w:w="7602" w:type="dxa"/>
            <w:tcBorders>
              <w:top w:val="nil"/>
              <w:left w:val="nil"/>
              <w:bottom w:val="nil"/>
              <w:right w:val="nil"/>
            </w:tcBorders>
            <w:shd w:val="clear" w:color="auto" w:fill="auto"/>
            <w:noWrap/>
          </w:tcPr>
          <w:p w14:paraId="1CEDFFE0" w14:textId="77777777" w:rsidR="001922D0" w:rsidRPr="004E0E6F" w:rsidRDefault="001922D0" w:rsidP="00D632F9">
            <w:pPr>
              <w:spacing w:after="0" w:line="240" w:lineRule="auto"/>
              <w:rPr>
                <w:rFonts w:cs="Calibri"/>
                <w:sz w:val="19"/>
                <w:szCs w:val="19"/>
              </w:rPr>
            </w:pPr>
            <w:r w:rsidRPr="004E0E6F">
              <w:rPr>
                <w:rFonts w:cs="Calibri"/>
                <w:sz w:val="19"/>
                <w:szCs w:val="19"/>
              </w:rPr>
              <w:t>River Murray Increased Flows</w:t>
            </w:r>
          </w:p>
        </w:tc>
      </w:tr>
      <w:tr w:rsidR="001922D0" w:rsidRPr="004E0E6F" w14:paraId="07C90683" w14:textId="77777777" w:rsidTr="00D632F9">
        <w:trPr>
          <w:trHeight w:val="300"/>
        </w:trPr>
        <w:tc>
          <w:tcPr>
            <w:tcW w:w="1327" w:type="dxa"/>
            <w:tcBorders>
              <w:top w:val="nil"/>
              <w:left w:val="nil"/>
              <w:bottom w:val="nil"/>
              <w:right w:val="nil"/>
            </w:tcBorders>
            <w:shd w:val="clear" w:color="auto" w:fill="auto"/>
            <w:noWrap/>
            <w:hideMark/>
          </w:tcPr>
          <w:p w14:paraId="091446C3" w14:textId="77777777" w:rsidR="001922D0" w:rsidRPr="004E0E6F" w:rsidRDefault="001922D0" w:rsidP="00D632F9">
            <w:pPr>
              <w:spacing w:after="0" w:line="240" w:lineRule="auto"/>
              <w:rPr>
                <w:rFonts w:cs="Calibri"/>
                <w:b/>
                <w:bCs/>
                <w:color w:val="E46D0A"/>
                <w:sz w:val="19"/>
                <w:szCs w:val="19"/>
              </w:rPr>
            </w:pPr>
            <w:r w:rsidRPr="004E0E6F">
              <w:rPr>
                <w:rFonts w:cs="Calibri"/>
                <w:b/>
                <w:bCs/>
                <w:color w:val="E46D0A"/>
                <w:sz w:val="19"/>
                <w:szCs w:val="19"/>
              </w:rPr>
              <w:t>TL</w:t>
            </w:r>
          </w:p>
        </w:tc>
        <w:tc>
          <w:tcPr>
            <w:tcW w:w="7602" w:type="dxa"/>
            <w:tcBorders>
              <w:top w:val="nil"/>
              <w:left w:val="nil"/>
              <w:bottom w:val="nil"/>
              <w:right w:val="nil"/>
            </w:tcBorders>
            <w:shd w:val="clear" w:color="auto" w:fill="auto"/>
            <w:noWrap/>
            <w:hideMark/>
          </w:tcPr>
          <w:p w14:paraId="69EB6D32" w14:textId="77777777" w:rsidR="001922D0" w:rsidRPr="004E0E6F" w:rsidRDefault="001922D0" w:rsidP="00D632F9">
            <w:pPr>
              <w:spacing w:after="0" w:line="240" w:lineRule="auto"/>
              <w:rPr>
                <w:rFonts w:cs="Calibri"/>
                <w:sz w:val="19"/>
                <w:szCs w:val="19"/>
              </w:rPr>
            </w:pPr>
            <w:r w:rsidRPr="004E0E6F">
              <w:rPr>
                <w:rFonts w:cs="Calibri"/>
                <w:sz w:val="19"/>
                <w:szCs w:val="19"/>
              </w:rPr>
              <w:t>Total length</w:t>
            </w:r>
          </w:p>
        </w:tc>
      </w:tr>
      <w:tr w:rsidR="001922D0" w:rsidRPr="004E0E6F" w14:paraId="5BC3A2D0" w14:textId="77777777" w:rsidTr="00D632F9">
        <w:trPr>
          <w:trHeight w:val="300"/>
        </w:trPr>
        <w:tc>
          <w:tcPr>
            <w:tcW w:w="1327" w:type="dxa"/>
            <w:tcBorders>
              <w:top w:val="nil"/>
              <w:left w:val="nil"/>
              <w:bottom w:val="nil"/>
              <w:right w:val="nil"/>
            </w:tcBorders>
            <w:shd w:val="clear" w:color="auto" w:fill="auto"/>
            <w:noWrap/>
          </w:tcPr>
          <w:p w14:paraId="460B7FEB" w14:textId="77777777" w:rsidR="001922D0" w:rsidRPr="004E0E6F" w:rsidRDefault="001922D0" w:rsidP="00D632F9">
            <w:pPr>
              <w:spacing w:after="0" w:line="240" w:lineRule="auto"/>
              <w:rPr>
                <w:rFonts w:cs="Calibri"/>
                <w:b/>
                <w:bCs/>
                <w:color w:val="E46D0A"/>
                <w:sz w:val="19"/>
                <w:szCs w:val="19"/>
              </w:rPr>
            </w:pPr>
            <w:r w:rsidRPr="004E0E6F">
              <w:rPr>
                <w:rFonts w:cs="Calibri"/>
                <w:b/>
                <w:bCs/>
                <w:color w:val="E46D0A"/>
                <w:sz w:val="19"/>
                <w:szCs w:val="19"/>
              </w:rPr>
              <w:t>TLM</w:t>
            </w:r>
          </w:p>
        </w:tc>
        <w:tc>
          <w:tcPr>
            <w:tcW w:w="7602" w:type="dxa"/>
            <w:tcBorders>
              <w:top w:val="nil"/>
              <w:left w:val="nil"/>
              <w:bottom w:val="nil"/>
              <w:right w:val="nil"/>
            </w:tcBorders>
            <w:shd w:val="clear" w:color="auto" w:fill="auto"/>
            <w:noWrap/>
          </w:tcPr>
          <w:p w14:paraId="42373A48" w14:textId="77777777" w:rsidR="001922D0" w:rsidRPr="004E0E6F" w:rsidRDefault="001922D0" w:rsidP="00D632F9">
            <w:pPr>
              <w:spacing w:after="0" w:line="240" w:lineRule="auto"/>
              <w:rPr>
                <w:rFonts w:cs="Calibri"/>
                <w:sz w:val="19"/>
                <w:szCs w:val="19"/>
              </w:rPr>
            </w:pPr>
            <w:r w:rsidRPr="004E0E6F">
              <w:rPr>
                <w:rFonts w:cs="Calibri"/>
                <w:sz w:val="19"/>
                <w:szCs w:val="19"/>
              </w:rPr>
              <w:t>The Living Murray</w:t>
            </w:r>
          </w:p>
        </w:tc>
      </w:tr>
      <w:tr w:rsidR="001922D0" w:rsidRPr="004E0E6F" w14:paraId="300BCDC0" w14:textId="77777777" w:rsidTr="00D632F9">
        <w:trPr>
          <w:trHeight w:val="300"/>
        </w:trPr>
        <w:tc>
          <w:tcPr>
            <w:tcW w:w="1327" w:type="dxa"/>
            <w:tcBorders>
              <w:top w:val="nil"/>
              <w:left w:val="nil"/>
              <w:bottom w:val="nil"/>
              <w:right w:val="nil"/>
            </w:tcBorders>
            <w:shd w:val="clear" w:color="auto" w:fill="auto"/>
            <w:noWrap/>
          </w:tcPr>
          <w:p w14:paraId="7B49EA6A" w14:textId="77777777" w:rsidR="001922D0" w:rsidRPr="004E0E6F" w:rsidRDefault="001922D0" w:rsidP="00D632F9">
            <w:pPr>
              <w:spacing w:after="0" w:line="240" w:lineRule="auto"/>
              <w:rPr>
                <w:rFonts w:cs="Calibri"/>
                <w:b/>
                <w:bCs/>
                <w:color w:val="E46D0A"/>
                <w:sz w:val="19"/>
                <w:szCs w:val="19"/>
              </w:rPr>
            </w:pPr>
            <w:r w:rsidRPr="004E0E6F">
              <w:rPr>
                <w:rFonts w:cs="Calibri"/>
                <w:b/>
                <w:bCs/>
                <w:color w:val="E46D0A"/>
                <w:sz w:val="19"/>
                <w:szCs w:val="19"/>
              </w:rPr>
              <w:t>VEWH</w:t>
            </w:r>
          </w:p>
        </w:tc>
        <w:tc>
          <w:tcPr>
            <w:tcW w:w="7602" w:type="dxa"/>
            <w:tcBorders>
              <w:top w:val="nil"/>
              <w:left w:val="nil"/>
              <w:bottom w:val="nil"/>
              <w:right w:val="nil"/>
            </w:tcBorders>
            <w:shd w:val="clear" w:color="auto" w:fill="auto"/>
            <w:noWrap/>
          </w:tcPr>
          <w:p w14:paraId="5DB2D114" w14:textId="77777777" w:rsidR="001922D0" w:rsidRPr="004E0E6F" w:rsidRDefault="001922D0" w:rsidP="00D632F9">
            <w:pPr>
              <w:spacing w:after="0" w:line="240" w:lineRule="auto"/>
              <w:rPr>
                <w:rFonts w:cs="Calibri"/>
                <w:sz w:val="19"/>
                <w:szCs w:val="19"/>
              </w:rPr>
            </w:pPr>
            <w:r w:rsidRPr="004E0E6F">
              <w:rPr>
                <w:rFonts w:cs="Calibri"/>
                <w:sz w:val="19"/>
                <w:szCs w:val="19"/>
              </w:rPr>
              <w:t>Victorian Environmental Water Holder</w:t>
            </w:r>
          </w:p>
        </w:tc>
      </w:tr>
      <w:tr w:rsidR="001922D0" w:rsidRPr="004E0E6F" w14:paraId="55D626CF" w14:textId="77777777" w:rsidTr="00D632F9">
        <w:trPr>
          <w:trHeight w:val="300"/>
        </w:trPr>
        <w:tc>
          <w:tcPr>
            <w:tcW w:w="1327" w:type="dxa"/>
            <w:tcBorders>
              <w:top w:val="nil"/>
              <w:left w:val="nil"/>
              <w:bottom w:val="nil"/>
              <w:right w:val="nil"/>
            </w:tcBorders>
            <w:shd w:val="clear" w:color="auto" w:fill="auto"/>
            <w:noWrap/>
          </w:tcPr>
          <w:p w14:paraId="4FE0FE4A" w14:textId="77777777" w:rsidR="001922D0" w:rsidRPr="004E0E6F" w:rsidRDefault="001922D0" w:rsidP="00D632F9">
            <w:pPr>
              <w:spacing w:after="0" w:line="240" w:lineRule="auto"/>
              <w:rPr>
                <w:rFonts w:cs="Calibri"/>
                <w:b/>
                <w:bCs/>
                <w:color w:val="E46D0A"/>
                <w:sz w:val="19"/>
                <w:szCs w:val="19"/>
              </w:rPr>
            </w:pPr>
            <w:r w:rsidRPr="004E0E6F">
              <w:rPr>
                <w:rFonts w:cs="Calibri"/>
                <w:b/>
                <w:bCs/>
                <w:color w:val="E46D0A"/>
                <w:sz w:val="19"/>
                <w:szCs w:val="19"/>
              </w:rPr>
              <w:t>YOY</w:t>
            </w:r>
          </w:p>
        </w:tc>
        <w:tc>
          <w:tcPr>
            <w:tcW w:w="7602" w:type="dxa"/>
            <w:tcBorders>
              <w:top w:val="nil"/>
              <w:left w:val="nil"/>
              <w:bottom w:val="nil"/>
              <w:right w:val="nil"/>
            </w:tcBorders>
            <w:shd w:val="clear" w:color="auto" w:fill="auto"/>
            <w:noWrap/>
          </w:tcPr>
          <w:p w14:paraId="058837ED" w14:textId="77777777" w:rsidR="001922D0" w:rsidRPr="004E0E6F" w:rsidRDefault="001922D0" w:rsidP="00D632F9">
            <w:pPr>
              <w:spacing w:after="0" w:line="240" w:lineRule="auto"/>
              <w:rPr>
                <w:rFonts w:cs="Calibri"/>
                <w:sz w:val="19"/>
                <w:szCs w:val="19"/>
              </w:rPr>
            </w:pPr>
            <w:r w:rsidRPr="004E0E6F">
              <w:rPr>
                <w:rFonts w:cs="Calibri"/>
                <w:sz w:val="19"/>
                <w:szCs w:val="19"/>
              </w:rPr>
              <w:t>Young-of-year</w:t>
            </w:r>
          </w:p>
        </w:tc>
      </w:tr>
    </w:tbl>
    <w:p w14:paraId="5A5E0249" w14:textId="0C91927F" w:rsidR="001922D0" w:rsidRDefault="001922D0"/>
    <w:p w14:paraId="47ADCE9B" w14:textId="77777777" w:rsidR="001922D0" w:rsidRDefault="001922D0">
      <w:pPr>
        <w:spacing w:before="0" w:after="160" w:line="259" w:lineRule="auto"/>
        <w:jc w:val="left"/>
      </w:pPr>
      <w:r>
        <w:br w:type="page"/>
      </w:r>
    </w:p>
    <w:p w14:paraId="71DBDA2F" w14:textId="77777777" w:rsidR="001922D0" w:rsidRPr="00EA0232" w:rsidRDefault="001922D0" w:rsidP="00707C9D">
      <w:pPr>
        <w:pStyle w:val="Heading1"/>
        <w:numPr>
          <w:ilvl w:val="0"/>
          <w:numId w:val="0"/>
        </w:numPr>
        <w:ind w:left="851" w:hanging="851"/>
      </w:pPr>
      <w:bookmarkStart w:id="356" w:name="_Toc3558351"/>
      <w:bookmarkStart w:id="357" w:name="_Toc54612615"/>
      <w:r>
        <w:lastRenderedPageBreak/>
        <w:t>Glossary</w:t>
      </w:r>
      <w:bookmarkEnd w:id="356"/>
      <w:bookmarkEnd w:id="357"/>
    </w:p>
    <w:tbl>
      <w:tblPr>
        <w:tblW w:w="0" w:type="auto"/>
        <w:tblInd w:w="91" w:type="dxa"/>
        <w:tblLayout w:type="fixed"/>
        <w:tblLook w:val="04A0" w:firstRow="1" w:lastRow="0" w:firstColumn="1" w:lastColumn="0" w:noHBand="0" w:noVBand="1"/>
      </w:tblPr>
      <w:tblGrid>
        <w:gridCol w:w="1894"/>
        <w:gridCol w:w="7035"/>
      </w:tblGrid>
      <w:tr w:rsidR="001922D0" w:rsidRPr="004E0E6F" w14:paraId="653CA306" w14:textId="77777777" w:rsidTr="00D632F9">
        <w:trPr>
          <w:trHeight w:val="300"/>
        </w:trPr>
        <w:tc>
          <w:tcPr>
            <w:tcW w:w="1894" w:type="dxa"/>
            <w:tcBorders>
              <w:top w:val="nil"/>
              <w:left w:val="nil"/>
              <w:bottom w:val="nil"/>
              <w:right w:val="nil"/>
            </w:tcBorders>
            <w:shd w:val="clear" w:color="auto" w:fill="auto"/>
            <w:noWrap/>
          </w:tcPr>
          <w:p w14:paraId="1A4E4107" w14:textId="77777777" w:rsidR="001922D0" w:rsidRPr="004E0E6F" w:rsidRDefault="001922D0" w:rsidP="00D632F9">
            <w:pPr>
              <w:spacing w:before="0" w:after="40" w:line="240" w:lineRule="auto"/>
              <w:rPr>
                <w:rFonts w:cs="Calibri"/>
                <w:b/>
                <w:bCs/>
                <w:color w:val="E46D0A"/>
                <w:sz w:val="19"/>
                <w:szCs w:val="19"/>
              </w:rPr>
            </w:pPr>
            <w:r w:rsidRPr="004E0E6F">
              <w:rPr>
                <w:rFonts w:cs="Calibri"/>
                <w:b/>
                <w:bCs/>
                <w:color w:val="E46D0A"/>
                <w:sz w:val="19"/>
                <w:szCs w:val="19"/>
              </w:rPr>
              <w:t>Allochthonous</w:t>
            </w:r>
          </w:p>
        </w:tc>
        <w:tc>
          <w:tcPr>
            <w:tcW w:w="7035" w:type="dxa"/>
            <w:tcBorders>
              <w:top w:val="nil"/>
              <w:left w:val="nil"/>
              <w:bottom w:val="nil"/>
              <w:right w:val="nil"/>
            </w:tcBorders>
            <w:shd w:val="clear" w:color="auto" w:fill="auto"/>
            <w:noWrap/>
          </w:tcPr>
          <w:p w14:paraId="47215813" w14:textId="77777777" w:rsidR="001922D0" w:rsidRPr="004E0E6F" w:rsidRDefault="001922D0" w:rsidP="00D632F9">
            <w:pPr>
              <w:spacing w:before="0" w:after="40" w:line="240" w:lineRule="auto"/>
              <w:rPr>
                <w:rFonts w:cs="Calibri"/>
                <w:color w:val="auto"/>
                <w:sz w:val="19"/>
                <w:szCs w:val="19"/>
              </w:rPr>
            </w:pPr>
            <w:r w:rsidRPr="004E0E6F">
              <w:rPr>
                <w:rFonts w:cs="Calibri"/>
                <w:color w:val="auto"/>
                <w:sz w:val="19"/>
                <w:szCs w:val="19"/>
              </w:rPr>
              <w:t xml:space="preserve">Refers to foreign or outside sources. For example, organic matter of an allochthonous source is that which has been produced outside of the river channel, e.g. terrestrial or floodplain material.  </w:t>
            </w:r>
          </w:p>
        </w:tc>
      </w:tr>
      <w:tr w:rsidR="001922D0" w:rsidRPr="004E0E6F" w14:paraId="04A6BC6E" w14:textId="77777777" w:rsidTr="00D632F9">
        <w:trPr>
          <w:trHeight w:val="300"/>
        </w:trPr>
        <w:tc>
          <w:tcPr>
            <w:tcW w:w="1894" w:type="dxa"/>
            <w:tcBorders>
              <w:top w:val="nil"/>
              <w:left w:val="nil"/>
              <w:bottom w:val="nil"/>
              <w:right w:val="nil"/>
            </w:tcBorders>
            <w:shd w:val="clear" w:color="auto" w:fill="auto"/>
            <w:noWrap/>
          </w:tcPr>
          <w:p w14:paraId="6246FA04" w14:textId="77777777" w:rsidR="001922D0" w:rsidRPr="004E0E6F" w:rsidRDefault="001922D0" w:rsidP="00D632F9">
            <w:pPr>
              <w:spacing w:before="0" w:after="40" w:line="240" w:lineRule="auto"/>
              <w:rPr>
                <w:rFonts w:cs="Calibri"/>
                <w:b/>
                <w:bCs/>
                <w:color w:val="E46D0A"/>
                <w:sz w:val="19"/>
                <w:szCs w:val="19"/>
              </w:rPr>
            </w:pPr>
            <w:r w:rsidRPr="004E0E6F">
              <w:rPr>
                <w:rFonts w:cs="Calibri"/>
                <w:b/>
                <w:bCs/>
                <w:color w:val="E46D0A"/>
                <w:sz w:val="19"/>
                <w:szCs w:val="19"/>
              </w:rPr>
              <w:t>Autochthonous</w:t>
            </w:r>
          </w:p>
        </w:tc>
        <w:tc>
          <w:tcPr>
            <w:tcW w:w="7035" w:type="dxa"/>
            <w:tcBorders>
              <w:top w:val="nil"/>
              <w:left w:val="nil"/>
              <w:bottom w:val="nil"/>
              <w:right w:val="nil"/>
            </w:tcBorders>
            <w:shd w:val="clear" w:color="auto" w:fill="auto"/>
            <w:noWrap/>
          </w:tcPr>
          <w:p w14:paraId="57F24750" w14:textId="77777777" w:rsidR="001922D0" w:rsidRPr="004E0E6F" w:rsidRDefault="001922D0" w:rsidP="00D632F9">
            <w:pPr>
              <w:spacing w:before="0" w:after="40" w:line="240" w:lineRule="auto"/>
              <w:rPr>
                <w:rFonts w:cs="Calibri"/>
                <w:color w:val="auto"/>
                <w:sz w:val="19"/>
                <w:szCs w:val="19"/>
              </w:rPr>
            </w:pPr>
            <w:r w:rsidRPr="004E0E6F">
              <w:rPr>
                <w:rFonts w:cs="Calibri"/>
                <w:color w:val="auto"/>
                <w:sz w:val="19"/>
                <w:szCs w:val="19"/>
              </w:rPr>
              <w:t xml:space="preserve">Refers to local sources. For example, organic matter of an autochthonous source is that which has been produced within the river channel. </w:t>
            </w:r>
          </w:p>
        </w:tc>
      </w:tr>
      <w:tr w:rsidR="001922D0" w:rsidRPr="004E0E6F" w14:paraId="70D6C4E3" w14:textId="77777777" w:rsidTr="00D632F9">
        <w:trPr>
          <w:trHeight w:val="300"/>
        </w:trPr>
        <w:tc>
          <w:tcPr>
            <w:tcW w:w="1894" w:type="dxa"/>
            <w:tcBorders>
              <w:top w:val="nil"/>
              <w:left w:val="nil"/>
              <w:bottom w:val="nil"/>
              <w:right w:val="nil"/>
            </w:tcBorders>
            <w:shd w:val="clear" w:color="auto" w:fill="auto"/>
            <w:noWrap/>
          </w:tcPr>
          <w:p w14:paraId="0B977ED0" w14:textId="77777777" w:rsidR="001922D0" w:rsidRPr="004E0E6F" w:rsidRDefault="001922D0" w:rsidP="00D632F9">
            <w:pPr>
              <w:spacing w:before="0" w:after="40" w:line="240" w:lineRule="auto"/>
              <w:rPr>
                <w:rFonts w:cs="Calibri"/>
                <w:b/>
                <w:bCs/>
                <w:color w:val="E46D0A"/>
                <w:sz w:val="19"/>
                <w:szCs w:val="19"/>
              </w:rPr>
            </w:pPr>
            <w:r w:rsidRPr="004E0E6F">
              <w:rPr>
                <w:rFonts w:cs="Calibri"/>
                <w:b/>
                <w:bCs/>
                <w:color w:val="E46D0A"/>
                <w:sz w:val="19"/>
                <w:szCs w:val="19"/>
              </w:rPr>
              <w:t>Base flow</w:t>
            </w:r>
          </w:p>
        </w:tc>
        <w:tc>
          <w:tcPr>
            <w:tcW w:w="7035" w:type="dxa"/>
            <w:tcBorders>
              <w:top w:val="nil"/>
              <w:left w:val="nil"/>
              <w:bottom w:val="nil"/>
              <w:right w:val="nil"/>
            </w:tcBorders>
            <w:shd w:val="clear" w:color="auto" w:fill="auto"/>
            <w:noWrap/>
          </w:tcPr>
          <w:p w14:paraId="4DE8A38A" w14:textId="77777777" w:rsidR="001922D0" w:rsidRPr="004E0E6F" w:rsidRDefault="001922D0" w:rsidP="00D632F9">
            <w:pPr>
              <w:spacing w:before="0" w:after="40" w:line="240" w:lineRule="auto"/>
              <w:rPr>
                <w:rFonts w:cs="Calibri"/>
                <w:color w:val="auto"/>
                <w:sz w:val="19"/>
                <w:szCs w:val="19"/>
              </w:rPr>
            </w:pPr>
            <w:r w:rsidRPr="004E0E6F">
              <w:rPr>
                <w:rFonts w:cs="Calibri"/>
                <w:color w:val="auto"/>
                <w:sz w:val="19"/>
                <w:szCs w:val="19"/>
              </w:rPr>
              <w:t>Flows that are confined to the low flow part of the river channel.</w:t>
            </w:r>
          </w:p>
        </w:tc>
      </w:tr>
      <w:tr w:rsidR="001922D0" w:rsidRPr="004E0E6F" w14:paraId="675C1E6D" w14:textId="77777777" w:rsidTr="00D632F9">
        <w:trPr>
          <w:trHeight w:val="300"/>
        </w:trPr>
        <w:tc>
          <w:tcPr>
            <w:tcW w:w="1894" w:type="dxa"/>
            <w:tcBorders>
              <w:top w:val="nil"/>
              <w:left w:val="nil"/>
              <w:bottom w:val="nil"/>
              <w:right w:val="nil"/>
            </w:tcBorders>
            <w:shd w:val="clear" w:color="auto" w:fill="auto"/>
            <w:noWrap/>
          </w:tcPr>
          <w:p w14:paraId="7A4C3DE9" w14:textId="77777777" w:rsidR="001922D0" w:rsidRPr="004E0E6F" w:rsidRDefault="001922D0" w:rsidP="00D632F9">
            <w:pPr>
              <w:spacing w:before="0" w:after="40" w:line="240" w:lineRule="auto"/>
              <w:rPr>
                <w:rFonts w:cs="Calibri"/>
                <w:b/>
                <w:bCs/>
                <w:color w:val="E46D0A"/>
                <w:sz w:val="19"/>
                <w:szCs w:val="19"/>
              </w:rPr>
            </w:pPr>
            <w:r w:rsidRPr="004E0E6F">
              <w:rPr>
                <w:rFonts w:cs="Calibri"/>
                <w:b/>
                <w:bCs/>
                <w:color w:val="E46D0A"/>
                <w:sz w:val="19"/>
                <w:szCs w:val="19"/>
              </w:rPr>
              <w:t>Biofilm</w:t>
            </w:r>
          </w:p>
        </w:tc>
        <w:tc>
          <w:tcPr>
            <w:tcW w:w="7035" w:type="dxa"/>
            <w:tcBorders>
              <w:top w:val="nil"/>
              <w:left w:val="nil"/>
              <w:bottom w:val="nil"/>
              <w:right w:val="nil"/>
            </w:tcBorders>
            <w:shd w:val="clear" w:color="auto" w:fill="auto"/>
            <w:noWrap/>
          </w:tcPr>
          <w:p w14:paraId="59F000D0" w14:textId="77777777" w:rsidR="001922D0" w:rsidRPr="004E0E6F" w:rsidRDefault="001922D0" w:rsidP="00D632F9">
            <w:pPr>
              <w:spacing w:before="0" w:after="40" w:line="240" w:lineRule="auto"/>
              <w:rPr>
                <w:rFonts w:cs="Calibri"/>
                <w:color w:val="auto"/>
                <w:sz w:val="19"/>
                <w:szCs w:val="19"/>
              </w:rPr>
            </w:pPr>
            <w:r w:rsidRPr="004E0E6F">
              <w:rPr>
                <w:rFonts w:cs="Calibri"/>
                <w:color w:val="auto"/>
                <w:sz w:val="19"/>
                <w:szCs w:val="19"/>
              </w:rPr>
              <w:t>A collection of microorganisms (e.g. bacteria) attached as a ‘film’ on living (e.g. tree root) and non-living (e.g. wooden pylon) surfaces.</w:t>
            </w:r>
          </w:p>
        </w:tc>
      </w:tr>
      <w:tr w:rsidR="001922D0" w:rsidRPr="004E0E6F" w14:paraId="54A77256" w14:textId="77777777" w:rsidTr="00D632F9">
        <w:trPr>
          <w:trHeight w:val="300"/>
        </w:trPr>
        <w:tc>
          <w:tcPr>
            <w:tcW w:w="1894" w:type="dxa"/>
            <w:tcBorders>
              <w:top w:val="nil"/>
              <w:left w:val="nil"/>
              <w:bottom w:val="nil"/>
              <w:right w:val="nil"/>
            </w:tcBorders>
            <w:shd w:val="clear" w:color="auto" w:fill="auto"/>
            <w:noWrap/>
          </w:tcPr>
          <w:p w14:paraId="540826E5" w14:textId="77777777" w:rsidR="001922D0" w:rsidRPr="004E0E6F" w:rsidRDefault="001922D0" w:rsidP="00D632F9">
            <w:pPr>
              <w:spacing w:before="0" w:after="40" w:line="240" w:lineRule="auto"/>
              <w:jc w:val="left"/>
              <w:rPr>
                <w:rFonts w:cs="Calibri"/>
                <w:b/>
                <w:bCs/>
                <w:color w:val="E46D0A"/>
                <w:sz w:val="19"/>
                <w:szCs w:val="19"/>
              </w:rPr>
            </w:pPr>
            <w:r w:rsidRPr="004E0E6F">
              <w:rPr>
                <w:rFonts w:cs="Calibri"/>
                <w:b/>
                <w:bCs/>
                <w:color w:val="E46D0A"/>
                <w:sz w:val="19"/>
                <w:szCs w:val="19"/>
              </w:rPr>
              <w:t>Flood or flooding</w:t>
            </w:r>
          </w:p>
        </w:tc>
        <w:tc>
          <w:tcPr>
            <w:tcW w:w="7035" w:type="dxa"/>
            <w:tcBorders>
              <w:top w:val="nil"/>
              <w:left w:val="nil"/>
              <w:bottom w:val="nil"/>
              <w:right w:val="nil"/>
            </w:tcBorders>
            <w:shd w:val="clear" w:color="auto" w:fill="auto"/>
            <w:noWrap/>
          </w:tcPr>
          <w:p w14:paraId="57C8FD3A" w14:textId="77777777" w:rsidR="001922D0" w:rsidRPr="004E0E6F" w:rsidRDefault="001922D0" w:rsidP="00D632F9">
            <w:pPr>
              <w:spacing w:before="0" w:after="40" w:line="240" w:lineRule="auto"/>
              <w:rPr>
                <w:rFonts w:cs="Calibri"/>
                <w:color w:val="auto"/>
                <w:sz w:val="19"/>
                <w:szCs w:val="19"/>
              </w:rPr>
            </w:pPr>
            <w:r w:rsidRPr="004E0E6F">
              <w:rPr>
                <w:rFonts w:cs="Calibri"/>
                <w:color w:val="auto"/>
                <w:sz w:val="19"/>
                <w:szCs w:val="19"/>
              </w:rPr>
              <w:t>Refers to flows that are overbank. In South Australia, this is deemed to be above bankfull flow (45,000 ML/d).</w:t>
            </w:r>
          </w:p>
        </w:tc>
      </w:tr>
      <w:tr w:rsidR="001922D0" w:rsidRPr="004E0E6F" w14:paraId="7FC8F2E4" w14:textId="77777777" w:rsidTr="00D632F9">
        <w:trPr>
          <w:trHeight w:val="300"/>
        </w:trPr>
        <w:tc>
          <w:tcPr>
            <w:tcW w:w="1894" w:type="dxa"/>
            <w:tcBorders>
              <w:top w:val="nil"/>
              <w:left w:val="nil"/>
              <w:bottom w:val="nil"/>
              <w:right w:val="nil"/>
            </w:tcBorders>
            <w:shd w:val="clear" w:color="auto" w:fill="auto"/>
            <w:noWrap/>
          </w:tcPr>
          <w:p w14:paraId="36DA2608" w14:textId="77777777" w:rsidR="001922D0" w:rsidRPr="004E0E6F" w:rsidRDefault="001922D0" w:rsidP="00D632F9">
            <w:pPr>
              <w:spacing w:before="0" w:after="40" w:line="240" w:lineRule="auto"/>
              <w:jc w:val="left"/>
              <w:rPr>
                <w:rFonts w:cs="Calibri"/>
                <w:b/>
                <w:bCs/>
                <w:color w:val="E46D0A"/>
                <w:sz w:val="19"/>
                <w:szCs w:val="19"/>
              </w:rPr>
            </w:pPr>
            <w:r w:rsidRPr="004E0E6F">
              <w:rPr>
                <w:rFonts w:cs="Calibri"/>
                <w:b/>
                <w:bCs/>
                <w:color w:val="E46D0A"/>
                <w:sz w:val="19"/>
                <w:szCs w:val="19"/>
              </w:rPr>
              <w:t>Freshes (flow)</w:t>
            </w:r>
          </w:p>
        </w:tc>
        <w:tc>
          <w:tcPr>
            <w:tcW w:w="7035" w:type="dxa"/>
            <w:tcBorders>
              <w:top w:val="nil"/>
              <w:left w:val="nil"/>
              <w:bottom w:val="nil"/>
              <w:right w:val="nil"/>
            </w:tcBorders>
            <w:shd w:val="clear" w:color="auto" w:fill="auto"/>
            <w:noWrap/>
          </w:tcPr>
          <w:p w14:paraId="69F1E41C" w14:textId="77777777" w:rsidR="001922D0" w:rsidRPr="004E0E6F" w:rsidRDefault="001922D0" w:rsidP="00D632F9">
            <w:pPr>
              <w:spacing w:before="0" w:after="40" w:line="240" w:lineRule="auto"/>
              <w:rPr>
                <w:rFonts w:cs="Calibri"/>
                <w:color w:val="auto"/>
                <w:sz w:val="19"/>
                <w:szCs w:val="19"/>
              </w:rPr>
            </w:pPr>
            <w:r w:rsidRPr="004E0E6F">
              <w:rPr>
                <w:rFonts w:cs="Calibri"/>
                <w:color w:val="auto"/>
                <w:sz w:val="19"/>
                <w:szCs w:val="19"/>
              </w:rPr>
              <w:t>Flows greater than base flow but below bank level.</w:t>
            </w:r>
          </w:p>
        </w:tc>
      </w:tr>
      <w:tr w:rsidR="001922D0" w:rsidRPr="004E0E6F" w14:paraId="49B9A67F" w14:textId="77777777" w:rsidTr="00D632F9">
        <w:trPr>
          <w:trHeight w:val="300"/>
        </w:trPr>
        <w:tc>
          <w:tcPr>
            <w:tcW w:w="1894" w:type="dxa"/>
            <w:tcBorders>
              <w:top w:val="nil"/>
              <w:left w:val="nil"/>
              <w:bottom w:val="nil"/>
              <w:right w:val="nil"/>
            </w:tcBorders>
            <w:shd w:val="clear" w:color="auto" w:fill="auto"/>
            <w:noWrap/>
          </w:tcPr>
          <w:p w14:paraId="5B1B042C" w14:textId="77777777" w:rsidR="001922D0" w:rsidRPr="004E0E6F" w:rsidRDefault="001922D0" w:rsidP="00D632F9">
            <w:pPr>
              <w:spacing w:before="0" w:after="40" w:line="240" w:lineRule="auto"/>
              <w:rPr>
                <w:rFonts w:cs="Calibri"/>
                <w:b/>
                <w:bCs/>
                <w:color w:val="E46D0A"/>
                <w:sz w:val="19"/>
                <w:szCs w:val="19"/>
              </w:rPr>
            </w:pPr>
            <w:r w:rsidRPr="004E0E6F">
              <w:rPr>
                <w:rFonts w:cs="Calibri"/>
                <w:b/>
                <w:bCs/>
                <w:color w:val="E46D0A"/>
                <w:sz w:val="19"/>
                <w:szCs w:val="19"/>
              </w:rPr>
              <w:t>Epibenthic</w:t>
            </w:r>
          </w:p>
        </w:tc>
        <w:tc>
          <w:tcPr>
            <w:tcW w:w="7035" w:type="dxa"/>
            <w:tcBorders>
              <w:top w:val="nil"/>
              <w:left w:val="nil"/>
              <w:bottom w:val="nil"/>
              <w:right w:val="nil"/>
            </w:tcBorders>
            <w:shd w:val="clear" w:color="auto" w:fill="auto"/>
            <w:noWrap/>
          </w:tcPr>
          <w:p w14:paraId="367BE2D4" w14:textId="77777777" w:rsidR="001922D0" w:rsidRPr="004E0E6F" w:rsidRDefault="001922D0" w:rsidP="00D632F9">
            <w:pPr>
              <w:spacing w:before="0" w:after="40" w:line="240" w:lineRule="auto"/>
              <w:rPr>
                <w:rFonts w:cs="Calibri"/>
                <w:color w:val="auto"/>
                <w:sz w:val="19"/>
                <w:szCs w:val="19"/>
              </w:rPr>
            </w:pPr>
            <w:r w:rsidRPr="004E0E6F">
              <w:rPr>
                <w:rFonts w:cs="Calibri"/>
                <w:color w:val="auto"/>
                <w:sz w:val="19"/>
                <w:szCs w:val="19"/>
              </w:rPr>
              <w:t>Organisms living on the surface of sediment.</w:t>
            </w:r>
          </w:p>
        </w:tc>
      </w:tr>
      <w:tr w:rsidR="001922D0" w:rsidRPr="004E0E6F" w14:paraId="57B12E33" w14:textId="77777777" w:rsidTr="00D632F9">
        <w:trPr>
          <w:trHeight w:val="300"/>
        </w:trPr>
        <w:tc>
          <w:tcPr>
            <w:tcW w:w="1894" w:type="dxa"/>
            <w:tcBorders>
              <w:top w:val="nil"/>
              <w:left w:val="nil"/>
              <w:bottom w:val="nil"/>
              <w:right w:val="nil"/>
            </w:tcBorders>
            <w:shd w:val="clear" w:color="auto" w:fill="auto"/>
            <w:noWrap/>
          </w:tcPr>
          <w:p w14:paraId="72353AEA" w14:textId="77777777" w:rsidR="001922D0" w:rsidRPr="004E0E6F" w:rsidRDefault="001922D0" w:rsidP="00D632F9">
            <w:pPr>
              <w:spacing w:before="0" w:after="40" w:line="240" w:lineRule="auto"/>
              <w:rPr>
                <w:rFonts w:cs="Calibri"/>
                <w:b/>
                <w:bCs/>
                <w:color w:val="E46D0A"/>
                <w:sz w:val="19"/>
                <w:szCs w:val="19"/>
              </w:rPr>
            </w:pPr>
            <w:r w:rsidRPr="004E0E6F">
              <w:rPr>
                <w:rFonts w:cs="Calibri"/>
                <w:b/>
                <w:bCs/>
                <w:color w:val="E46D0A"/>
                <w:sz w:val="19"/>
                <w:szCs w:val="19"/>
              </w:rPr>
              <w:t>Epiphytic</w:t>
            </w:r>
          </w:p>
        </w:tc>
        <w:tc>
          <w:tcPr>
            <w:tcW w:w="7035" w:type="dxa"/>
            <w:tcBorders>
              <w:top w:val="nil"/>
              <w:left w:val="nil"/>
              <w:bottom w:val="nil"/>
              <w:right w:val="nil"/>
            </w:tcBorders>
            <w:shd w:val="clear" w:color="auto" w:fill="auto"/>
            <w:noWrap/>
          </w:tcPr>
          <w:p w14:paraId="7F22089B" w14:textId="77777777" w:rsidR="001922D0" w:rsidRPr="004E0E6F" w:rsidRDefault="001922D0" w:rsidP="00D632F9">
            <w:pPr>
              <w:spacing w:before="0" w:after="40" w:line="240" w:lineRule="auto"/>
              <w:rPr>
                <w:rFonts w:cs="Calibri"/>
                <w:color w:val="auto"/>
                <w:sz w:val="19"/>
                <w:szCs w:val="19"/>
              </w:rPr>
            </w:pPr>
            <w:r w:rsidRPr="004E0E6F">
              <w:rPr>
                <w:rFonts w:cs="Calibri"/>
                <w:color w:val="auto"/>
                <w:sz w:val="19"/>
                <w:szCs w:val="19"/>
              </w:rPr>
              <w:t>Organisms that are attached to plants.</w:t>
            </w:r>
          </w:p>
        </w:tc>
      </w:tr>
      <w:tr w:rsidR="001922D0" w:rsidRPr="004E0E6F" w14:paraId="765989AE" w14:textId="77777777" w:rsidTr="00D632F9">
        <w:trPr>
          <w:trHeight w:val="300"/>
        </w:trPr>
        <w:tc>
          <w:tcPr>
            <w:tcW w:w="1894" w:type="dxa"/>
            <w:tcBorders>
              <w:top w:val="nil"/>
              <w:left w:val="nil"/>
              <w:bottom w:val="nil"/>
              <w:right w:val="nil"/>
            </w:tcBorders>
            <w:shd w:val="clear" w:color="auto" w:fill="auto"/>
            <w:noWrap/>
          </w:tcPr>
          <w:p w14:paraId="43463929" w14:textId="77777777" w:rsidR="001922D0" w:rsidRPr="004E0E6F" w:rsidRDefault="001922D0" w:rsidP="00D632F9">
            <w:pPr>
              <w:spacing w:before="0" w:after="40" w:line="240" w:lineRule="auto"/>
              <w:rPr>
                <w:rFonts w:cs="Calibri"/>
                <w:b/>
                <w:bCs/>
                <w:color w:val="E46D0A"/>
                <w:sz w:val="19"/>
                <w:szCs w:val="19"/>
              </w:rPr>
            </w:pPr>
            <w:r w:rsidRPr="004E0E6F">
              <w:rPr>
                <w:rFonts w:cs="Calibri"/>
                <w:b/>
                <w:bCs/>
                <w:color w:val="E46D0A"/>
                <w:sz w:val="19"/>
                <w:szCs w:val="19"/>
              </w:rPr>
              <w:t>Heleoplankton</w:t>
            </w:r>
          </w:p>
        </w:tc>
        <w:tc>
          <w:tcPr>
            <w:tcW w:w="7035" w:type="dxa"/>
            <w:tcBorders>
              <w:top w:val="nil"/>
              <w:left w:val="nil"/>
              <w:bottom w:val="nil"/>
              <w:right w:val="nil"/>
            </w:tcBorders>
            <w:shd w:val="clear" w:color="auto" w:fill="auto"/>
            <w:noWrap/>
          </w:tcPr>
          <w:p w14:paraId="780BC38A" w14:textId="77777777" w:rsidR="001922D0" w:rsidRPr="004E0E6F" w:rsidRDefault="001922D0" w:rsidP="00D632F9">
            <w:pPr>
              <w:spacing w:before="0" w:after="40" w:line="240" w:lineRule="auto"/>
              <w:rPr>
                <w:rFonts w:cs="Calibri"/>
                <w:color w:val="auto"/>
                <w:sz w:val="19"/>
                <w:szCs w:val="19"/>
              </w:rPr>
            </w:pPr>
            <w:r w:rsidRPr="004E0E6F">
              <w:rPr>
                <w:sz w:val="19"/>
                <w:szCs w:val="19"/>
              </w:rPr>
              <w:t>Plankton derived from billabongs and other floodplain still, generally-vegetated, waters.</w:t>
            </w:r>
          </w:p>
        </w:tc>
      </w:tr>
      <w:tr w:rsidR="001922D0" w:rsidRPr="004E0E6F" w14:paraId="318D7BCE" w14:textId="77777777" w:rsidTr="00D632F9">
        <w:trPr>
          <w:trHeight w:val="300"/>
        </w:trPr>
        <w:tc>
          <w:tcPr>
            <w:tcW w:w="1894" w:type="dxa"/>
            <w:tcBorders>
              <w:top w:val="nil"/>
              <w:left w:val="nil"/>
              <w:bottom w:val="nil"/>
              <w:right w:val="nil"/>
            </w:tcBorders>
            <w:shd w:val="clear" w:color="auto" w:fill="auto"/>
            <w:noWrap/>
          </w:tcPr>
          <w:p w14:paraId="6403BE7C" w14:textId="77777777" w:rsidR="001922D0" w:rsidRPr="004E0E6F" w:rsidRDefault="001922D0" w:rsidP="00D632F9">
            <w:pPr>
              <w:spacing w:before="0" w:after="40" w:line="240" w:lineRule="auto"/>
              <w:rPr>
                <w:rFonts w:cs="Calibri"/>
                <w:b/>
                <w:bCs/>
                <w:i/>
                <w:color w:val="E46D0A"/>
                <w:sz w:val="19"/>
                <w:szCs w:val="19"/>
              </w:rPr>
            </w:pPr>
            <w:r w:rsidRPr="004E0E6F">
              <w:rPr>
                <w:rFonts w:cs="Calibri"/>
                <w:b/>
                <w:bCs/>
                <w:i/>
                <w:color w:val="E46D0A"/>
                <w:sz w:val="19"/>
                <w:szCs w:val="19"/>
              </w:rPr>
              <w:t>In situ</w:t>
            </w:r>
          </w:p>
        </w:tc>
        <w:tc>
          <w:tcPr>
            <w:tcW w:w="7035" w:type="dxa"/>
            <w:tcBorders>
              <w:top w:val="nil"/>
              <w:left w:val="nil"/>
              <w:bottom w:val="nil"/>
              <w:right w:val="nil"/>
            </w:tcBorders>
            <w:shd w:val="clear" w:color="auto" w:fill="auto"/>
            <w:noWrap/>
          </w:tcPr>
          <w:p w14:paraId="7EAF98FF" w14:textId="77777777" w:rsidR="001922D0" w:rsidRPr="004E0E6F" w:rsidRDefault="001922D0" w:rsidP="00D632F9">
            <w:pPr>
              <w:spacing w:before="0" w:after="40" w:line="240" w:lineRule="auto"/>
              <w:rPr>
                <w:sz w:val="19"/>
                <w:szCs w:val="19"/>
              </w:rPr>
            </w:pPr>
            <w:r w:rsidRPr="004E0E6F">
              <w:rPr>
                <w:sz w:val="19"/>
                <w:szCs w:val="19"/>
              </w:rPr>
              <w:t xml:space="preserve">Used to describe monitoring </w:t>
            </w:r>
            <w:r w:rsidRPr="004E0E6F">
              <w:rPr>
                <w:i/>
                <w:sz w:val="19"/>
                <w:szCs w:val="19"/>
              </w:rPr>
              <w:t>in</w:t>
            </w:r>
            <w:r w:rsidRPr="004E0E6F">
              <w:rPr>
                <w:sz w:val="19"/>
                <w:szCs w:val="19"/>
              </w:rPr>
              <w:t xml:space="preserve"> the field. </w:t>
            </w:r>
          </w:p>
        </w:tc>
      </w:tr>
      <w:tr w:rsidR="001922D0" w:rsidRPr="004E0E6F" w14:paraId="764F90E0" w14:textId="77777777" w:rsidTr="00D632F9">
        <w:trPr>
          <w:trHeight w:val="300"/>
        </w:trPr>
        <w:tc>
          <w:tcPr>
            <w:tcW w:w="1894" w:type="dxa"/>
            <w:tcBorders>
              <w:top w:val="nil"/>
              <w:left w:val="nil"/>
              <w:bottom w:val="nil"/>
              <w:right w:val="nil"/>
            </w:tcBorders>
            <w:shd w:val="clear" w:color="auto" w:fill="auto"/>
            <w:noWrap/>
          </w:tcPr>
          <w:p w14:paraId="1BD34968" w14:textId="77777777" w:rsidR="001922D0" w:rsidRPr="004E0E6F" w:rsidRDefault="001922D0" w:rsidP="00D632F9">
            <w:pPr>
              <w:spacing w:before="0" w:after="40" w:line="240" w:lineRule="auto"/>
              <w:rPr>
                <w:rFonts w:cs="Calibri"/>
                <w:b/>
                <w:bCs/>
                <w:color w:val="E46D0A"/>
                <w:sz w:val="19"/>
                <w:szCs w:val="19"/>
              </w:rPr>
            </w:pPr>
            <w:r w:rsidRPr="004E0E6F">
              <w:rPr>
                <w:rFonts w:cs="Calibri"/>
                <w:b/>
                <w:bCs/>
                <w:color w:val="E46D0A"/>
                <w:sz w:val="19"/>
                <w:szCs w:val="19"/>
              </w:rPr>
              <w:t>Lentic</w:t>
            </w:r>
          </w:p>
        </w:tc>
        <w:tc>
          <w:tcPr>
            <w:tcW w:w="7035" w:type="dxa"/>
            <w:tcBorders>
              <w:top w:val="nil"/>
              <w:left w:val="nil"/>
              <w:bottom w:val="nil"/>
              <w:right w:val="nil"/>
            </w:tcBorders>
            <w:shd w:val="clear" w:color="auto" w:fill="auto"/>
            <w:noWrap/>
          </w:tcPr>
          <w:p w14:paraId="13B3DDC5" w14:textId="77777777" w:rsidR="001922D0" w:rsidRPr="004E0E6F" w:rsidRDefault="001922D0" w:rsidP="00D632F9">
            <w:pPr>
              <w:spacing w:before="0" w:after="40" w:line="240" w:lineRule="auto"/>
              <w:rPr>
                <w:rFonts w:cs="Calibri"/>
                <w:color w:val="auto"/>
                <w:sz w:val="19"/>
                <w:szCs w:val="19"/>
              </w:rPr>
            </w:pPr>
            <w:r w:rsidRPr="004E0E6F">
              <w:rPr>
                <w:rFonts w:cs="Calibri"/>
                <w:color w:val="auto"/>
                <w:sz w:val="19"/>
                <w:szCs w:val="19"/>
              </w:rPr>
              <w:t>Refers to slower water velocities associated with ‘pool water’ habitat in highly regulated systems, typically median velocities of approximately ≤0.3 m/s.</w:t>
            </w:r>
          </w:p>
        </w:tc>
      </w:tr>
      <w:tr w:rsidR="001922D0" w:rsidRPr="004E0E6F" w14:paraId="036A65F7" w14:textId="77777777" w:rsidTr="00D632F9">
        <w:trPr>
          <w:trHeight w:val="300"/>
        </w:trPr>
        <w:tc>
          <w:tcPr>
            <w:tcW w:w="1894" w:type="dxa"/>
            <w:tcBorders>
              <w:top w:val="nil"/>
              <w:left w:val="nil"/>
              <w:bottom w:val="nil"/>
              <w:right w:val="nil"/>
            </w:tcBorders>
            <w:shd w:val="clear" w:color="auto" w:fill="auto"/>
            <w:noWrap/>
          </w:tcPr>
          <w:p w14:paraId="6575D80F" w14:textId="77777777" w:rsidR="001922D0" w:rsidRPr="004E0E6F" w:rsidRDefault="001922D0" w:rsidP="00D632F9">
            <w:pPr>
              <w:spacing w:before="0" w:after="40" w:line="240" w:lineRule="auto"/>
              <w:rPr>
                <w:rFonts w:cs="Calibri"/>
                <w:b/>
                <w:bCs/>
                <w:color w:val="E46D0A"/>
                <w:sz w:val="19"/>
                <w:szCs w:val="19"/>
              </w:rPr>
            </w:pPr>
            <w:r w:rsidRPr="004E0E6F">
              <w:rPr>
                <w:rFonts w:cs="Calibri"/>
                <w:b/>
                <w:bCs/>
                <w:color w:val="E46D0A"/>
                <w:sz w:val="19"/>
                <w:szCs w:val="19"/>
              </w:rPr>
              <w:t>Littoral</w:t>
            </w:r>
          </w:p>
        </w:tc>
        <w:tc>
          <w:tcPr>
            <w:tcW w:w="7035" w:type="dxa"/>
            <w:tcBorders>
              <w:top w:val="nil"/>
              <w:left w:val="nil"/>
              <w:bottom w:val="nil"/>
              <w:right w:val="nil"/>
            </w:tcBorders>
            <w:shd w:val="clear" w:color="auto" w:fill="auto"/>
            <w:noWrap/>
          </w:tcPr>
          <w:p w14:paraId="74EEACDC" w14:textId="77777777" w:rsidR="001922D0" w:rsidRPr="004E0E6F" w:rsidRDefault="001922D0" w:rsidP="00D632F9">
            <w:pPr>
              <w:spacing w:before="0" w:after="40" w:line="240" w:lineRule="auto"/>
              <w:rPr>
                <w:rFonts w:cs="Calibri"/>
                <w:color w:val="auto"/>
                <w:sz w:val="19"/>
                <w:szCs w:val="19"/>
              </w:rPr>
            </w:pPr>
            <w:r w:rsidRPr="004E0E6F">
              <w:rPr>
                <w:rFonts w:cs="Calibri"/>
                <w:color w:val="auto"/>
                <w:sz w:val="19"/>
                <w:szCs w:val="19"/>
              </w:rPr>
              <w:t>The margin along the bank of the river.</w:t>
            </w:r>
          </w:p>
        </w:tc>
      </w:tr>
      <w:tr w:rsidR="001922D0" w:rsidRPr="004E0E6F" w14:paraId="35901DAF" w14:textId="77777777" w:rsidTr="00D632F9">
        <w:trPr>
          <w:trHeight w:val="300"/>
        </w:trPr>
        <w:tc>
          <w:tcPr>
            <w:tcW w:w="1894" w:type="dxa"/>
            <w:tcBorders>
              <w:top w:val="nil"/>
              <w:left w:val="nil"/>
              <w:bottom w:val="nil"/>
              <w:right w:val="nil"/>
            </w:tcBorders>
            <w:shd w:val="clear" w:color="auto" w:fill="auto"/>
            <w:noWrap/>
          </w:tcPr>
          <w:p w14:paraId="23D679E4" w14:textId="77777777" w:rsidR="001922D0" w:rsidRPr="004E0E6F" w:rsidRDefault="001922D0" w:rsidP="00D632F9">
            <w:pPr>
              <w:spacing w:before="0" w:after="40" w:line="240" w:lineRule="auto"/>
              <w:rPr>
                <w:rFonts w:cs="Calibri"/>
                <w:b/>
                <w:bCs/>
                <w:color w:val="E46D0A"/>
                <w:sz w:val="19"/>
                <w:szCs w:val="19"/>
              </w:rPr>
            </w:pPr>
            <w:r w:rsidRPr="004E0E6F">
              <w:rPr>
                <w:rFonts w:cs="Calibri"/>
                <w:b/>
                <w:bCs/>
                <w:color w:val="E46D0A"/>
                <w:sz w:val="19"/>
                <w:szCs w:val="19"/>
              </w:rPr>
              <w:t>Lotic</w:t>
            </w:r>
          </w:p>
        </w:tc>
        <w:tc>
          <w:tcPr>
            <w:tcW w:w="7035" w:type="dxa"/>
            <w:tcBorders>
              <w:top w:val="nil"/>
              <w:left w:val="nil"/>
              <w:bottom w:val="nil"/>
              <w:right w:val="nil"/>
            </w:tcBorders>
            <w:shd w:val="clear" w:color="auto" w:fill="auto"/>
            <w:noWrap/>
          </w:tcPr>
          <w:p w14:paraId="760EEC67" w14:textId="26318168" w:rsidR="001922D0" w:rsidRPr="004E0E6F" w:rsidRDefault="001922D0" w:rsidP="00D632F9">
            <w:pPr>
              <w:spacing w:before="0" w:after="40" w:line="240" w:lineRule="auto"/>
              <w:rPr>
                <w:rFonts w:cs="Calibri"/>
                <w:color w:val="auto"/>
                <w:sz w:val="19"/>
                <w:szCs w:val="19"/>
              </w:rPr>
            </w:pPr>
            <w:r w:rsidRPr="004E0E6F">
              <w:rPr>
                <w:rFonts w:cs="Calibri"/>
                <w:color w:val="auto"/>
                <w:sz w:val="19"/>
                <w:szCs w:val="19"/>
              </w:rPr>
              <w:t xml:space="preserve">Refers to flowing water, typically </w:t>
            </w:r>
            <w:r w:rsidR="005C6F19">
              <w:rPr>
                <w:rFonts w:cs="Calibri"/>
                <w:color w:val="auto"/>
                <w:sz w:val="19"/>
                <w:szCs w:val="19"/>
              </w:rPr>
              <w:t xml:space="preserve">with </w:t>
            </w:r>
            <w:r w:rsidRPr="004E0E6F">
              <w:rPr>
                <w:rFonts w:cs="Calibri"/>
                <w:color w:val="auto"/>
                <w:sz w:val="19"/>
                <w:szCs w:val="19"/>
              </w:rPr>
              <w:t xml:space="preserve">median velocities of approximately </w:t>
            </w:r>
            <w:r w:rsidRPr="004E0E6F">
              <w:rPr>
                <w:sz w:val="19"/>
                <w:szCs w:val="19"/>
              </w:rPr>
              <w:t>&gt;</w:t>
            </w:r>
            <w:r w:rsidRPr="004E0E6F">
              <w:rPr>
                <w:rFonts w:cs="Calibri"/>
                <w:color w:val="auto"/>
                <w:sz w:val="19"/>
                <w:szCs w:val="19"/>
              </w:rPr>
              <w:t>0.3 m/s.</w:t>
            </w:r>
          </w:p>
        </w:tc>
      </w:tr>
      <w:tr w:rsidR="001922D0" w:rsidRPr="004E0E6F" w14:paraId="74F371E1" w14:textId="77777777" w:rsidTr="00D632F9">
        <w:trPr>
          <w:trHeight w:val="300"/>
        </w:trPr>
        <w:tc>
          <w:tcPr>
            <w:tcW w:w="1894" w:type="dxa"/>
            <w:tcBorders>
              <w:top w:val="nil"/>
              <w:left w:val="nil"/>
              <w:bottom w:val="nil"/>
              <w:right w:val="nil"/>
            </w:tcBorders>
            <w:shd w:val="clear" w:color="auto" w:fill="auto"/>
            <w:noWrap/>
          </w:tcPr>
          <w:p w14:paraId="74CF9C8F" w14:textId="77777777" w:rsidR="001922D0" w:rsidRPr="004E0E6F" w:rsidRDefault="001922D0" w:rsidP="00D632F9">
            <w:pPr>
              <w:spacing w:before="0" w:after="40" w:line="240" w:lineRule="auto"/>
              <w:rPr>
                <w:rFonts w:cs="Calibri"/>
                <w:b/>
                <w:bCs/>
                <w:color w:val="E46D0A"/>
                <w:sz w:val="19"/>
                <w:szCs w:val="19"/>
              </w:rPr>
            </w:pPr>
            <w:r w:rsidRPr="004E0E6F">
              <w:rPr>
                <w:rFonts w:cs="Calibri"/>
                <w:b/>
                <w:bCs/>
                <w:color w:val="E46D0A"/>
                <w:sz w:val="19"/>
                <w:szCs w:val="19"/>
              </w:rPr>
              <w:t>Pulse (flow)</w:t>
            </w:r>
          </w:p>
        </w:tc>
        <w:tc>
          <w:tcPr>
            <w:tcW w:w="7035" w:type="dxa"/>
            <w:tcBorders>
              <w:top w:val="nil"/>
              <w:left w:val="nil"/>
              <w:bottom w:val="nil"/>
              <w:right w:val="nil"/>
            </w:tcBorders>
            <w:shd w:val="clear" w:color="auto" w:fill="auto"/>
            <w:noWrap/>
          </w:tcPr>
          <w:p w14:paraId="5BB61FEB" w14:textId="77777777" w:rsidR="001922D0" w:rsidRPr="004E0E6F" w:rsidRDefault="001922D0" w:rsidP="00D632F9">
            <w:pPr>
              <w:spacing w:before="0" w:after="40" w:line="240" w:lineRule="auto"/>
              <w:rPr>
                <w:rFonts w:cs="Calibri"/>
                <w:color w:val="auto"/>
                <w:sz w:val="19"/>
                <w:szCs w:val="19"/>
              </w:rPr>
            </w:pPr>
            <w:r w:rsidRPr="004E0E6F">
              <w:rPr>
                <w:rFonts w:cs="Calibri"/>
                <w:color w:val="auto"/>
                <w:sz w:val="19"/>
                <w:szCs w:val="19"/>
              </w:rPr>
              <w:t>A description given to the shape of a hydrograph that is characterised by an increase in discharge, followed by a decrease in discharge, often of similar slope.</w:t>
            </w:r>
          </w:p>
        </w:tc>
      </w:tr>
      <w:tr w:rsidR="001922D0" w:rsidRPr="004E0E6F" w14:paraId="434BE0B1" w14:textId="77777777" w:rsidTr="00D632F9">
        <w:trPr>
          <w:trHeight w:val="300"/>
        </w:trPr>
        <w:tc>
          <w:tcPr>
            <w:tcW w:w="1894" w:type="dxa"/>
            <w:tcBorders>
              <w:top w:val="nil"/>
              <w:left w:val="nil"/>
              <w:bottom w:val="nil"/>
              <w:right w:val="nil"/>
            </w:tcBorders>
            <w:shd w:val="clear" w:color="auto" w:fill="auto"/>
            <w:noWrap/>
          </w:tcPr>
          <w:p w14:paraId="3A64BA14" w14:textId="77777777" w:rsidR="001922D0" w:rsidRPr="004E0E6F" w:rsidRDefault="001922D0" w:rsidP="00D632F9">
            <w:pPr>
              <w:spacing w:before="0" w:after="40" w:line="240" w:lineRule="auto"/>
              <w:rPr>
                <w:rFonts w:cs="Calibri"/>
                <w:b/>
                <w:bCs/>
                <w:color w:val="E46D0A"/>
                <w:sz w:val="19"/>
                <w:szCs w:val="19"/>
              </w:rPr>
            </w:pPr>
            <w:r w:rsidRPr="004E0E6F">
              <w:rPr>
                <w:rFonts w:cs="Calibri"/>
                <w:b/>
                <w:bCs/>
                <w:color w:val="E46D0A"/>
                <w:sz w:val="19"/>
                <w:szCs w:val="19"/>
              </w:rPr>
              <w:t>Recruitment (reproduction)</w:t>
            </w:r>
          </w:p>
        </w:tc>
        <w:tc>
          <w:tcPr>
            <w:tcW w:w="7035" w:type="dxa"/>
            <w:tcBorders>
              <w:top w:val="nil"/>
              <w:left w:val="nil"/>
              <w:bottom w:val="nil"/>
              <w:right w:val="nil"/>
            </w:tcBorders>
            <w:shd w:val="clear" w:color="auto" w:fill="auto"/>
            <w:noWrap/>
          </w:tcPr>
          <w:p w14:paraId="45435620" w14:textId="77777777" w:rsidR="001922D0" w:rsidRPr="004E0E6F" w:rsidRDefault="001922D0" w:rsidP="00D632F9">
            <w:pPr>
              <w:spacing w:before="0" w:after="40" w:line="240" w:lineRule="auto"/>
              <w:rPr>
                <w:rFonts w:cs="Calibri"/>
                <w:color w:val="auto"/>
                <w:sz w:val="19"/>
                <w:szCs w:val="19"/>
              </w:rPr>
            </w:pPr>
            <w:r w:rsidRPr="004E0E6F">
              <w:rPr>
                <w:rFonts w:cs="Calibri"/>
                <w:color w:val="auto"/>
                <w:sz w:val="19"/>
                <w:szCs w:val="19"/>
              </w:rPr>
              <w:t xml:space="preserve">Refers to individuals passing the critical stages of early life (e.g. larval) and becoming juveniles in a population, described here as age 0+ years. </w:t>
            </w:r>
          </w:p>
        </w:tc>
      </w:tr>
      <w:tr w:rsidR="001922D0" w:rsidRPr="004E0E6F" w14:paraId="056B0D6D" w14:textId="77777777" w:rsidTr="00D632F9">
        <w:trPr>
          <w:trHeight w:val="300"/>
        </w:trPr>
        <w:tc>
          <w:tcPr>
            <w:tcW w:w="1894" w:type="dxa"/>
            <w:tcBorders>
              <w:top w:val="nil"/>
              <w:left w:val="nil"/>
              <w:bottom w:val="nil"/>
              <w:right w:val="nil"/>
            </w:tcBorders>
            <w:shd w:val="clear" w:color="auto" w:fill="auto"/>
            <w:noWrap/>
          </w:tcPr>
          <w:p w14:paraId="50F7C2B0" w14:textId="77777777" w:rsidR="001922D0" w:rsidRPr="004E0E6F" w:rsidRDefault="001922D0" w:rsidP="00D632F9">
            <w:pPr>
              <w:spacing w:before="0" w:after="40" w:line="240" w:lineRule="auto"/>
              <w:rPr>
                <w:rFonts w:cs="Calibri"/>
                <w:b/>
                <w:bCs/>
                <w:color w:val="E46D0A"/>
                <w:sz w:val="19"/>
                <w:szCs w:val="19"/>
              </w:rPr>
            </w:pPr>
            <w:r w:rsidRPr="004E0E6F">
              <w:rPr>
                <w:rFonts w:cs="Calibri"/>
                <w:b/>
                <w:bCs/>
                <w:color w:val="E46D0A"/>
                <w:sz w:val="19"/>
                <w:szCs w:val="19"/>
              </w:rPr>
              <w:t>Respiration (ecosystem)</w:t>
            </w:r>
          </w:p>
        </w:tc>
        <w:tc>
          <w:tcPr>
            <w:tcW w:w="7035" w:type="dxa"/>
            <w:tcBorders>
              <w:top w:val="nil"/>
              <w:left w:val="nil"/>
              <w:bottom w:val="nil"/>
              <w:right w:val="nil"/>
            </w:tcBorders>
            <w:shd w:val="clear" w:color="auto" w:fill="auto"/>
            <w:noWrap/>
          </w:tcPr>
          <w:p w14:paraId="4BF4B25A" w14:textId="77777777" w:rsidR="001922D0" w:rsidRPr="004E0E6F" w:rsidRDefault="001922D0" w:rsidP="00D632F9">
            <w:pPr>
              <w:spacing w:before="0" w:after="40" w:line="240" w:lineRule="auto"/>
              <w:rPr>
                <w:rFonts w:cs="Calibri"/>
                <w:color w:val="auto"/>
                <w:sz w:val="19"/>
                <w:szCs w:val="19"/>
              </w:rPr>
            </w:pPr>
            <w:r w:rsidRPr="004E0E6F">
              <w:rPr>
                <w:rFonts w:cs="Calibri"/>
                <w:color w:val="auto"/>
                <w:sz w:val="19"/>
                <w:szCs w:val="19"/>
              </w:rPr>
              <w:t>Ecosystem respiration is the measure of oxygen depletion in water by respiring animals.</w:t>
            </w:r>
          </w:p>
        </w:tc>
      </w:tr>
      <w:tr w:rsidR="001922D0" w:rsidRPr="004E0E6F" w14:paraId="1DE0293B" w14:textId="77777777" w:rsidTr="00D632F9">
        <w:trPr>
          <w:trHeight w:val="300"/>
        </w:trPr>
        <w:tc>
          <w:tcPr>
            <w:tcW w:w="1894" w:type="dxa"/>
            <w:tcBorders>
              <w:top w:val="nil"/>
              <w:left w:val="nil"/>
              <w:bottom w:val="nil"/>
              <w:right w:val="nil"/>
            </w:tcBorders>
            <w:shd w:val="clear" w:color="auto" w:fill="auto"/>
            <w:noWrap/>
          </w:tcPr>
          <w:p w14:paraId="76EEC332" w14:textId="77777777" w:rsidR="001922D0" w:rsidRPr="004E0E6F" w:rsidRDefault="001922D0" w:rsidP="00D632F9">
            <w:pPr>
              <w:spacing w:before="0" w:after="40" w:line="240" w:lineRule="auto"/>
              <w:rPr>
                <w:rFonts w:cs="Calibri"/>
                <w:b/>
                <w:bCs/>
                <w:color w:val="E46D0A"/>
                <w:sz w:val="19"/>
                <w:szCs w:val="19"/>
              </w:rPr>
            </w:pPr>
            <w:r w:rsidRPr="004E0E6F">
              <w:rPr>
                <w:rFonts w:cs="Calibri"/>
                <w:b/>
                <w:bCs/>
                <w:color w:val="E46D0A"/>
                <w:sz w:val="19"/>
                <w:szCs w:val="19"/>
              </w:rPr>
              <w:t>RMIF</w:t>
            </w:r>
          </w:p>
        </w:tc>
        <w:tc>
          <w:tcPr>
            <w:tcW w:w="7035" w:type="dxa"/>
            <w:tcBorders>
              <w:top w:val="nil"/>
              <w:left w:val="nil"/>
              <w:bottom w:val="nil"/>
              <w:right w:val="nil"/>
            </w:tcBorders>
            <w:shd w:val="clear" w:color="auto" w:fill="auto"/>
            <w:noWrap/>
          </w:tcPr>
          <w:p w14:paraId="40C342A2" w14:textId="77777777" w:rsidR="001922D0" w:rsidRPr="004E0E6F" w:rsidRDefault="001922D0" w:rsidP="00D632F9">
            <w:pPr>
              <w:spacing w:before="0" w:after="40" w:line="240" w:lineRule="auto"/>
              <w:rPr>
                <w:rFonts w:cs="Calibri"/>
                <w:color w:val="auto"/>
                <w:sz w:val="19"/>
                <w:szCs w:val="19"/>
              </w:rPr>
            </w:pPr>
            <w:r w:rsidRPr="004E0E6F">
              <w:rPr>
                <w:color w:val="auto"/>
                <w:sz w:val="19"/>
                <w:szCs w:val="19"/>
              </w:rPr>
              <w:t>River Murray Increased Flows: a type of environmental water. Water entitlements recovered under the Snowy Water Initiative (established in 2002) via infrastructure upgrades and water purchase, which receive annual allocations and are used to supply environmental water to the Snowy River (Snowy River Increased Flows, SRIF) and River Murray (RMIF).</w:t>
            </w:r>
          </w:p>
        </w:tc>
      </w:tr>
      <w:tr w:rsidR="001922D0" w:rsidRPr="004E0E6F" w14:paraId="4C1FD065" w14:textId="77777777" w:rsidTr="00D632F9">
        <w:trPr>
          <w:trHeight w:val="300"/>
        </w:trPr>
        <w:tc>
          <w:tcPr>
            <w:tcW w:w="1894" w:type="dxa"/>
            <w:tcBorders>
              <w:top w:val="nil"/>
              <w:left w:val="nil"/>
              <w:bottom w:val="nil"/>
              <w:right w:val="nil"/>
            </w:tcBorders>
            <w:shd w:val="clear" w:color="auto" w:fill="auto"/>
            <w:noWrap/>
          </w:tcPr>
          <w:p w14:paraId="3B9A70E2" w14:textId="77777777" w:rsidR="001922D0" w:rsidRPr="004E0E6F" w:rsidRDefault="001922D0" w:rsidP="00D632F9">
            <w:pPr>
              <w:spacing w:before="0" w:after="40" w:line="240" w:lineRule="auto"/>
              <w:rPr>
                <w:rFonts w:cs="Calibri"/>
                <w:b/>
                <w:bCs/>
                <w:color w:val="E46D0A"/>
                <w:sz w:val="19"/>
                <w:szCs w:val="19"/>
              </w:rPr>
            </w:pPr>
            <w:r w:rsidRPr="004E0E6F">
              <w:rPr>
                <w:rFonts w:cs="Calibri"/>
                <w:b/>
                <w:bCs/>
                <w:color w:val="E46D0A"/>
                <w:sz w:val="19"/>
                <w:szCs w:val="19"/>
              </w:rPr>
              <w:t>Primary productivity</w:t>
            </w:r>
          </w:p>
        </w:tc>
        <w:tc>
          <w:tcPr>
            <w:tcW w:w="7035" w:type="dxa"/>
            <w:tcBorders>
              <w:top w:val="nil"/>
              <w:left w:val="nil"/>
              <w:bottom w:val="nil"/>
              <w:right w:val="nil"/>
            </w:tcBorders>
            <w:shd w:val="clear" w:color="auto" w:fill="auto"/>
            <w:noWrap/>
          </w:tcPr>
          <w:p w14:paraId="2EE96DA3" w14:textId="77777777" w:rsidR="001922D0" w:rsidRPr="004E0E6F" w:rsidRDefault="001922D0" w:rsidP="00D632F9">
            <w:pPr>
              <w:spacing w:before="0" w:after="40" w:line="240" w:lineRule="auto"/>
              <w:rPr>
                <w:color w:val="auto"/>
                <w:sz w:val="19"/>
                <w:szCs w:val="19"/>
              </w:rPr>
            </w:pPr>
            <w:r w:rsidRPr="004E0E6F">
              <w:rPr>
                <w:rFonts w:cs="Calibri"/>
                <w:color w:val="auto"/>
                <w:sz w:val="19"/>
                <w:szCs w:val="19"/>
              </w:rPr>
              <w:t>The rate at which energy is converted to organic substances by autotrophs (e.g. algae and plants) during photosynthesis.</w:t>
            </w:r>
          </w:p>
        </w:tc>
      </w:tr>
      <w:tr w:rsidR="005C6F19" w:rsidRPr="004E0E6F" w14:paraId="1098B7DF" w14:textId="77777777" w:rsidTr="003A5323">
        <w:trPr>
          <w:trHeight w:val="300"/>
        </w:trPr>
        <w:tc>
          <w:tcPr>
            <w:tcW w:w="1894" w:type="dxa"/>
            <w:shd w:val="clear" w:color="auto" w:fill="auto"/>
            <w:noWrap/>
          </w:tcPr>
          <w:p w14:paraId="5841FD14" w14:textId="5F6A9981" w:rsidR="005C6F19" w:rsidRPr="004E0E6F" w:rsidRDefault="005C6F19" w:rsidP="005C6F19">
            <w:pPr>
              <w:spacing w:before="0" w:after="40" w:line="240" w:lineRule="auto"/>
              <w:rPr>
                <w:rFonts w:cs="Calibri"/>
                <w:b/>
                <w:bCs/>
                <w:color w:val="E46D0A"/>
                <w:sz w:val="19"/>
                <w:szCs w:val="19"/>
              </w:rPr>
            </w:pPr>
            <w:r>
              <w:rPr>
                <w:rFonts w:cs="Calibri"/>
                <w:b/>
                <w:bCs/>
                <w:color w:val="E46D0A"/>
                <w:sz w:val="19"/>
                <w:szCs w:val="19"/>
              </w:rPr>
              <w:t>Southern connected Basin</w:t>
            </w:r>
          </w:p>
        </w:tc>
        <w:tc>
          <w:tcPr>
            <w:tcW w:w="7035" w:type="dxa"/>
            <w:noWrap/>
          </w:tcPr>
          <w:p w14:paraId="7696C1E0" w14:textId="341C88D2" w:rsidR="005C6F19" w:rsidRPr="004E0E6F" w:rsidRDefault="005C6F19" w:rsidP="005C6F19">
            <w:pPr>
              <w:spacing w:before="0" w:after="40" w:line="240" w:lineRule="auto"/>
              <w:rPr>
                <w:sz w:val="19"/>
                <w:szCs w:val="19"/>
              </w:rPr>
            </w:pPr>
            <w:r>
              <w:rPr>
                <w:rFonts w:cs="Calibri"/>
                <w:color w:val="auto"/>
                <w:sz w:val="19"/>
                <w:szCs w:val="19"/>
              </w:rPr>
              <w:t>The southern c</w:t>
            </w:r>
            <w:r w:rsidRPr="00D14223">
              <w:rPr>
                <w:rFonts w:cs="Calibri"/>
                <w:color w:val="auto"/>
                <w:sz w:val="19"/>
                <w:szCs w:val="19"/>
              </w:rPr>
              <w:t>onnected Basin is a network of the Murray River and all tributaries that flow into it between the Hume Dam and the sea. The Lower Darling (below Menindee Lakes) is considered part of the Southern Connected Basin, whilst all rivers upstream of Menindee Lakes are considered as the Northern Basin.</w:t>
            </w:r>
          </w:p>
        </w:tc>
      </w:tr>
      <w:tr w:rsidR="001922D0" w:rsidRPr="004E0E6F" w14:paraId="5C14117E" w14:textId="77777777" w:rsidTr="00D632F9">
        <w:trPr>
          <w:trHeight w:val="300"/>
        </w:trPr>
        <w:tc>
          <w:tcPr>
            <w:tcW w:w="1894" w:type="dxa"/>
            <w:tcBorders>
              <w:top w:val="nil"/>
              <w:left w:val="nil"/>
              <w:bottom w:val="nil"/>
              <w:right w:val="nil"/>
            </w:tcBorders>
            <w:shd w:val="clear" w:color="auto" w:fill="auto"/>
            <w:noWrap/>
          </w:tcPr>
          <w:p w14:paraId="7B8A85C9" w14:textId="77777777" w:rsidR="001922D0" w:rsidRPr="004E0E6F" w:rsidRDefault="001922D0" w:rsidP="00D632F9">
            <w:pPr>
              <w:spacing w:before="0" w:after="40" w:line="240" w:lineRule="auto"/>
              <w:rPr>
                <w:rFonts w:cs="Calibri"/>
                <w:b/>
                <w:bCs/>
                <w:color w:val="E46D0A"/>
                <w:sz w:val="19"/>
                <w:szCs w:val="19"/>
              </w:rPr>
            </w:pPr>
            <w:r w:rsidRPr="004E0E6F">
              <w:rPr>
                <w:rFonts w:cs="Calibri"/>
                <w:b/>
                <w:bCs/>
                <w:color w:val="E46D0A"/>
                <w:sz w:val="19"/>
                <w:szCs w:val="19"/>
              </w:rPr>
              <w:t>Unregulated flows</w:t>
            </w:r>
          </w:p>
        </w:tc>
        <w:tc>
          <w:tcPr>
            <w:tcW w:w="7035" w:type="dxa"/>
            <w:tcBorders>
              <w:top w:val="nil"/>
              <w:left w:val="nil"/>
              <w:bottom w:val="nil"/>
              <w:right w:val="nil"/>
            </w:tcBorders>
            <w:shd w:val="clear" w:color="auto" w:fill="auto"/>
            <w:noWrap/>
          </w:tcPr>
          <w:p w14:paraId="0C3B5AB9" w14:textId="372E6E00" w:rsidR="001922D0" w:rsidRPr="004E0E6F" w:rsidRDefault="001922D0" w:rsidP="00D632F9">
            <w:pPr>
              <w:spacing w:before="0" w:after="40" w:line="240" w:lineRule="auto"/>
              <w:rPr>
                <w:color w:val="auto"/>
                <w:sz w:val="19"/>
                <w:szCs w:val="19"/>
              </w:rPr>
            </w:pPr>
            <w:r w:rsidRPr="004E0E6F">
              <w:rPr>
                <w:sz w:val="19"/>
                <w:szCs w:val="19"/>
              </w:rPr>
              <w:t xml:space="preserve">Unregulated flows occur when water in the system exceeds demands and are declared to be unregulated by the appropriate authority (source: </w:t>
            </w:r>
            <w:hyperlink r:id="rId89" w:history="1">
              <w:r w:rsidRPr="004E0E6F">
                <w:rPr>
                  <w:rStyle w:val="Hyperlink"/>
                  <w:rFonts w:eastAsiaTheme="majorEastAsia"/>
                  <w:sz w:val="19"/>
                  <w:szCs w:val="19"/>
                </w:rPr>
                <w:t>http://www.bom.gov.au/water/awid/id-1026.shtml</w:t>
              </w:r>
            </w:hyperlink>
            <w:r w:rsidRPr="004E0E6F">
              <w:rPr>
                <w:sz w:val="19"/>
                <w:szCs w:val="19"/>
              </w:rPr>
              <w:t>). They can be driven by substantial rainfall from upper tributaries, spills from headwork storages and rainfall rejection events.</w:t>
            </w:r>
          </w:p>
        </w:tc>
      </w:tr>
      <w:tr w:rsidR="001922D0" w:rsidRPr="004E0E6F" w14:paraId="14506956" w14:textId="77777777" w:rsidTr="00D632F9">
        <w:trPr>
          <w:trHeight w:val="300"/>
        </w:trPr>
        <w:tc>
          <w:tcPr>
            <w:tcW w:w="1894" w:type="dxa"/>
            <w:tcBorders>
              <w:top w:val="nil"/>
              <w:left w:val="nil"/>
              <w:bottom w:val="nil"/>
              <w:right w:val="nil"/>
            </w:tcBorders>
            <w:shd w:val="clear" w:color="auto" w:fill="auto"/>
            <w:noWrap/>
          </w:tcPr>
          <w:p w14:paraId="08F00803" w14:textId="77777777" w:rsidR="001922D0" w:rsidRPr="004E0E6F" w:rsidRDefault="001922D0" w:rsidP="00D632F9">
            <w:pPr>
              <w:spacing w:before="0" w:after="40" w:line="240" w:lineRule="auto"/>
              <w:rPr>
                <w:rFonts w:cs="Calibri"/>
                <w:b/>
                <w:bCs/>
                <w:color w:val="E46D0A"/>
                <w:sz w:val="19"/>
                <w:szCs w:val="19"/>
              </w:rPr>
            </w:pPr>
            <w:r w:rsidRPr="004E0E6F">
              <w:rPr>
                <w:rFonts w:cs="Calibri"/>
                <w:b/>
                <w:bCs/>
                <w:color w:val="E46D0A"/>
                <w:sz w:val="19"/>
                <w:szCs w:val="19"/>
              </w:rPr>
              <w:t>Weir pool</w:t>
            </w:r>
          </w:p>
        </w:tc>
        <w:tc>
          <w:tcPr>
            <w:tcW w:w="7035" w:type="dxa"/>
            <w:tcBorders>
              <w:top w:val="nil"/>
              <w:left w:val="nil"/>
              <w:bottom w:val="nil"/>
              <w:right w:val="nil"/>
            </w:tcBorders>
            <w:shd w:val="clear" w:color="auto" w:fill="auto"/>
            <w:noWrap/>
          </w:tcPr>
          <w:p w14:paraId="7B700A84" w14:textId="77777777" w:rsidR="001922D0" w:rsidRPr="004E0E6F" w:rsidRDefault="001922D0" w:rsidP="00D632F9">
            <w:pPr>
              <w:spacing w:before="0" w:after="40" w:line="240" w:lineRule="auto"/>
              <w:rPr>
                <w:sz w:val="19"/>
                <w:szCs w:val="19"/>
              </w:rPr>
            </w:pPr>
            <w:r w:rsidRPr="004E0E6F">
              <w:rPr>
                <w:rFonts w:cs="Calibri"/>
                <w:color w:val="auto"/>
                <w:sz w:val="19"/>
                <w:szCs w:val="19"/>
              </w:rPr>
              <w:t>Stretch of river between two weirs.</w:t>
            </w:r>
          </w:p>
        </w:tc>
      </w:tr>
    </w:tbl>
    <w:p w14:paraId="788E77A9" w14:textId="77777777" w:rsidR="000A65FC" w:rsidRDefault="000A65FC" w:rsidP="005C6F19"/>
    <w:sectPr w:rsidR="000A65FC" w:rsidSect="005647FE">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7" w:author="George Giatas" w:date="2020-09-02T13:54:00Z" w:initials="GG(">
    <w:p w14:paraId="1B68BCC7" w14:textId="3D7457DF" w:rsidR="00783ACF" w:rsidRDefault="00783ACF">
      <w:pPr>
        <w:pStyle w:val="CommentText"/>
      </w:pPr>
      <w:r>
        <w:rPr>
          <w:rStyle w:val="CommentReference"/>
        </w:rPr>
        <w:annotationRef/>
      </w:r>
      <w:r>
        <w:t>It might not be necessary to keep this graph if the one below is being used, but could be handy for multi-year discussion for some indicators. Or we can put this as an appendix</w:t>
      </w:r>
    </w:p>
  </w:comment>
  <w:comment w:id="48" w:author="Qifeng Ye" w:date="2020-09-08T11:24:00Z" w:initials="QY">
    <w:p w14:paraId="5B5B8E91" w14:textId="5A3A9733" w:rsidR="00783ACF" w:rsidRDefault="00783ACF">
      <w:pPr>
        <w:pStyle w:val="CommentText"/>
      </w:pPr>
      <w:r>
        <w:rPr>
          <w:rStyle w:val="CommentReference"/>
        </w:rPr>
        <w:annotationRef/>
      </w:r>
      <w:r>
        <w:t>Move to appendix</w:t>
      </w:r>
    </w:p>
  </w:comment>
  <w:comment w:id="65" w:author="Qifeng Ye" w:date="2020-09-08T11:45:00Z" w:initials="QY">
    <w:p w14:paraId="256AC9B1" w14:textId="77777777" w:rsidR="00783ACF" w:rsidRPr="00092FA3" w:rsidRDefault="00783ACF" w:rsidP="002D4F5C">
      <w:pPr>
        <w:pStyle w:val="ListParagraph"/>
        <w:spacing w:before="0" w:after="160" w:line="259" w:lineRule="auto"/>
        <w:ind w:left="0"/>
        <w:jc w:val="left"/>
        <w:rPr>
          <w:b/>
          <w:bCs/>
        </w:rPr>
      </w:pPr>
      <w:r>
        <w:rPr>
          <w:rStyle w:val="CommentReference"/>
        </w:rPr>
        <w:annotationRef/>
      </w:r>
      <w:r w:rsidRPr="00092FA3">
        <w:rPr>
          <w:b/>
          <w:bCs/>
        </w:rPr>
        <w:t>All TLs:</w:t>
      </w:r>
    </w:p>
    <w:p w14:paraId="2C78B9D7" w14:textId="0D94ED93" w:rsidR="00783ACF" w:rsidRDefault="00783ACF" w:rsidP="002D4F5C">
      <w:pPr>
        <w:pStyle w:val="ListParagraph"/>
        <w:spacing w:before="0" w:after="160" w:line="259" w:lineRule="auto"/>
        <w:ind w:left="0"/>
        <w:jc w:val="left"/>
      </w:pPr>
      <w:r>
        <w:t>Note to change ‘the LMR Selected Area’ to ‘Lower Murray Selected Area’ as it now includes the LMR and CLLMM. We decide to still refer to the SA river section as the LMR.</w:t>
      </w:r>
    </w:p>
    <w:p w14:paraId="5192D593" w14:textId="09184CE3" w:rsidR="00783ACF" w:rsidRDefault="00783ACF">
      <w:pPr>
        <w:pStyle w:val="CommentText"/>
      </w:pPr>
    </w:p>
  </w:comment>
  <w:comment w:id="66" w:author="Qifeng Ye" w:date="2020-09-08T11:47:00Z" w:initials="QY">
    <w:p w14:paraId="5CA2AABC" w14:textId="28F7D1FF" w:rsidR="00783ACF" w:rsidRPr="00092FA3" w:rsidRDefault="00783ACF">
      <w:pPr>
        <w:pStyle w:val="CommentText"/>
        <w:rPr>
          <w:b/>
          <w:bCs/>
        </w:rPr>
      </w:pPr>
      <w:r>
        <w:rPr>
          <w:rStyle w:val="CommentReference"/>
        </w:rPr>
        <w:annotationRef/>
      </w:r>
      <w:r w:rsidRPr="00092FA3">
        <w:rPr>
          <w:b/>
          <w:bCs/>
        </w:rPr>
        <w:t>All TLs,</w:t>
      </w:r>
    </w:p>
    <w:p w14:paraId="463FF48F" w14:textId="524F430A" w:rsidR="00783ACF" w:rsidRDefault="00783ACF">
      <w:pPr>
        <w:pStyle w:val="CommentText"/>
      </w:pPr>
      <w:r>
        <w:t xml:space="preserve">Follow a similar approach as earlier LTIM annual report (e.g. 2017-18), we’ll focus on reporting 2019-20 findings, then compare multi-years outcomes including LTIM in discussion. Present long-term trend data when it’s necessary to make a point. </w:t>
      </w:r>
    </w:p>
  </w:comment>
  <w:comment w:id="67" w:author="Qifeng Ye" w:date="2020-09-08T12:03:00Z" w:initials="QY">
    <w:p w14:paraId="244AA2FC" w14:textId="3342A440" w:rsidR="00783ACF" w:rsidRDefault="00783ACF">
      <w:pPr>
        <w:pStyle w:val="CommentText"/>
      </w:pPr>
      <w:r>
        <w:rPr>
          <w:rStyle w:val="CommentReference"/>
        </w:rPr>
        <w:annotationRef/>
      </w:r>
      <w:r>
        <w:t>For evaluation tables, please provide the answer for 2019-20 annual evaluation, and update the long-term evaluation question answer based on cumulative results since LTIM.</w:t>
      </w:r>
    </w:p>
  </w:comment>
  <w:comment w:id="73" w:author="Matthew Gibbs" w:date="2020-10-19T16:05:00Z" w:initials="MG">
    <w:p w14:paraId="2EB6F300" w14:textId="01391846" w:rsidR="00783ACF" w:rsidRDefault="00783ACF">
      <w:pPr>
        <w:pStyle w:val="CommentText"/>
      </w:pPr>
      <w:r>
        <w:rPr>
          <w:rStyle w:val="CommentReference"/>
        </w:rPr>
        <w:annotationRef/>
      </w:r>
      <w:r>
        <w:t xml:space="preserve">Check, this section doesn’t outline the modelling approach anymore. Refer to a previous LRM LTIM report, or Basin Scale Hydrology report? </w:t>
      </w:r>
    </w:p>
  </w:comment>
  <w:comment w:id="75" w:author="Matthew Gibbs" w:date="2020-10-19T16:08:00Z" w:initials="MG">
    <w:p w14:paraId="195EC834" w14:textId="0C63A7A9" w:rsidR="00783ACF" w:rsidRDefault="00783ACF">
      <w:pPr>
        <w:pStyle w:val="CommentText"/>
      </w:pPr>
      <w:r>
        <w:rPr>
          <w:rStyle w:val="CommentReference"/>
        </w:rPr>
        <w:annotationRef/>
      </w:r>
      <w:r>
        <w:t>Ye et al. 2020, 2014-19 LTIM report</w:t>
      </w:r>
      <w:r w:rsidR="001F3D7F">
        <w:t xml:space="preserve"> if not discussed this year</w:t>
      </w:r>
      <w:r>
        <w:t>.</w:t>
      </w:r>
    </w:p>
  </w:comment>
  <w:comment w:id="77" w:author="Matthew Gibbs" w:date="2020-10-26T13:35:00Z" w:initials="MG">
    <w:p w14:paraId="5AD7B142" w14:textId="77777777" w:rsidR="001F3D7F" w:rsidRDefault="001F3D7F" w:rsidP="001F3D7F">
      <w:pPr>
        <w:pStyle w:val="CommentText"/>
      </w:pPr>
      <w:r>
        <w:rPr>
          <w:rStyle w:val="CommentReference"/>
        </w:rPr>
        <w:annotationRef/>
      </w:r>
      <w:r>
        <w:t>Can we use “CEW”, or have to spell it out?</w:t>
      </w:r>
    </w:p>
  </w:comment>
  <w:comment w:id="88" w:author="George Giatas" w:date="2020-09-04T13:15:00Z" w:initials="GG(">
    <w:p w14:paraId="2ABEF841" w14:textId="470F4A6E" w:rsidR="00783ACF" w:rsidRDefault="00783ACF">
      <w:pPr>
        <w:pStyle w:val="CommentText"/>
      </w:pPr>
      <w:r>
        <w:rPr>
          <w:rStyle w:val="CommentReference"/>
        </w:rPr>
        <w:annotationRef/>
      </w:r>
      <w:r>
        <w:t>This is a new evaluation question for this indicator. It might not be able to be captured in this table if there are multiple EWRs. May need to refer to the Appendix.</w:t>
      </w:r>
    </w:p>
  </w:comment>
  <w:comment w:id="89" w:author="Matthew Gibbs" w:date="2020-10-26T13:23:00Z" w:initials="MG">
    <w:p w14:paraId="12178817" w14:textId="0FE10747" w:rsidR="00783ACF" w:rsidRDefault="00783ACF">
      <w:pPr>
        <w:pStyle w:val="CommentText"/>
      </w:pPr>
      <w:r>
        <w:rPr>
          <w:rStyle w:val="CommentReference"/>
        </w:rPr>
        <w:annotationRef/>
      </w:r>
      <w:r>
        <w:t>Delete from here as discussed</w:t>
      </w:r>
    </w:p>
  </w:comment>
  <w:comment w:id="91" w:author="Matthew Gibbs" w:date="2020-10-26T19:10:00Z" w:initials="MG">
    <w:p w14:paraId="7E49111D" w14:textId="79B22299" w:rsidR="0031486A" w:rsidRDefault="0031486A">
      <w:pPr>
        <w:pStyle w:val="CommentText"/>
      </w:pPr>
      <w:r>
        <w:rPr>
          <w:rStyle w:val="CommentReference"/>
        </w:rPr>
        <w:annotationRef/>
      </w:r>
      <w:r>
        <w:t>MG to Check.</w:t>
      </w:r>
    </w:p>
  </w:comment>
  <w:comment w:id="93" w:author="Matthew Gibbs" w:date="2020-10-19T16:24:00Z" w:initials="MG">
    <w:p w14:paraId="1C3669DD" w14:textId="49A5B2CE" w:rsidR="00783ACF" w:rsidRDefault="00783ACF">
      <w:pPr>
        <w:pStyle w:val="CommentText"/>
      </w:pPr>
      <w:r>
        <w:rPr>
          <w:rStyle w:val="CommentReference"/>
        </w:rPr>
        <w:annotationRef/>
      </w:r>
      <w:r w:rsidR="001C65EE">
        <w:t xml:space="preserve">To be updated </w:t>
      </w:r>
      <w:r w:rsidR="00EB7348">
        <w:t xml:space="preserve">for 2019/20 </w:t>
      </w:r>
      <w:r w:rsidR="001C65EE">
        <w:t>with velocity maps.</w:t>
      </w:r>
    </w:p>
  </w:comment>
  <w:comment w:id="127" w:author="George Giatas" w:date="2020-09-04T16:40:00Z" w:initials="GG(">
    <w:p w14:paraId="67F6F7F1" w14:textId="2CBA0186" w:rsidR="00783ACF" w:rsidRDefault="00783ACF">
      <w:pPr>
        <w:pStyle w:val="CommentText"/>
      </w:pPr>
      <w:r>
        <w:rPr>
          <w:rStyle w:val="CommentReference"/>
        </w:rPr>
        <w:annotationRef/>
      </w:r>
      <w:r>
        <w:t xml:space="preserve">Update for first year of MER and long-term answer </w:t>
      </w:r>
    </w:p>
  </w:comment>
  <w:comment w:id="128" w:author="George Giatas" w:date="2020-09-04T16:35:00Z" w:initials="GG(">
    <w:p w14:paraId="03F5693F" w14:textId="1F5CAD1C" w:rsidR="00783ACF" w:rsidRDefault="00783ACF">
      <w:pPr>
        <w:pStyle w:val="CommentText"/>
      </w:pPr>
      <w:r>
        <w:rPr>
          <w:rStyle w:val="CommentReference"/>
        </w:rPr>
        <w:annotationRef/>
      </w:r>
      <w:r>
        <w:t>This is a new evaluation question</w:t>
      </w:r>
    </w:p>
  </w:comment>
  <w:comment w:id="133" w:author="Qifeng Ye" w:date="2020-09-08T12:07:00Z" w:initials="QY">
    <w:p w14:paraId="07A603AB" w14:textId="45BE102C" w:rsidR="00783ACF" w:rsidRDefault="00783ACF">
      <w:pPr>
        <w:pStyle w:val="CommentText"/>
      </w:pPr>
      <w:r>
        <w:rPr>
          <w:rStyle w:val="CommentReference"/>
        </w:rPr>
        <w:annotationRef/>
      </w:r>
      <w:r>
        <w:t>Justin, let’s discuss about how you would like Jason and I to add the writing up of Ruppia and fish habitat.</w:t>
      </w:r>
    </w:p>
  </w:comment>
  <w:comment w:id="150" w:author="George Giatas" w:date="2020-09-04T16:40:00Z" w:initials="GG(">
    <w:p w14:paraId="15D7C14C" w14:textId="0A985EB8" w:rsidR="00783ACF" w:rsidRDefault="00783ACF">
      <w:pPr>
        <w:pStyle w:val="CommentText"/>
      </w:pPr>
      <w:r>
        <w:rPr>
          <w:rStyle w:val="CommentReference"/>
        </w:rPr>
        <w:annotationRef/>
      </w:r>
      <w:r>
        <w:t xml:space="preserve">Update for first year of MER and long-term answer </w:t>
      </w:r>
    </w:p>
  </w:comment>
  <w:comment w:id="151" w:author="George Giatas" w:date="2020-09-04T16:47:00Z" w:initials="GG(">
    <w:p w14:paraId="789B771C" w14:textId="7AA3D46C" w:rsidR="00783ACF" w:rsidRDefault="00783ACF">
      <w:pPr>
        <w:pStyle w:val="CommentText"/>
      </w:pPr>
      <w:r>
        <w:rPr>
          <w:rStyle w:val="CommentReference"/>
        </w:rPr>
        <w:annotationRef/>
      </w:r>
      <w:r>
        <w:t>The following two are new evaluation questions for Coorong habitat.</w:t>
      </w:r>
    </w:p>
  </w:comment>
  <w:comment w:id="187" w:author="George Giatas" w:date="2020-09-04T16:41:00Z" w:initials="GG(">
    <w:p w14:paraId="7C0E2AC1" w14:textId="71E88AA5" w:rsidR="00783ACF" w:rsidRDefault="00783ACF">
      <w:pPr>
        <w:pStyle w:val="CommentText"/>
      </w:pPr>
      <w:r>
        <w:rPr>
          <w:rStyle w:val="CommentReference"/>
        </w:rPr>
        <w:annotationRef/>
      </w:r>
      <w:r>
        <w:t xml:space="preserve">Update for first year of MER and long-term answer </w:t>
      </w:r>
    </w:p>
  </w:comment>
  <w:comment w:id="188" w:author="George Giatas" w:date="2020-09-04T16:50:00Z" w:initials="GG(">
    <w:p w14:paraId="72997845" w14:textId="1E43740C" w:rsidR="00783ACF" w:rsidRDefault="00783ACF">
      <w:pPr>
        <w:pStyle w:val="CommentText"/>
      </w:pPr>
      <w:r>
        <w:rPr>
          <w:rStyle w:val="CommentReference"/>
        </w:rPr>
        <w:annotationRef/>
      </w:r>
      <w:r>
        <w:t xml:space="preserve">This question has changed slightly so it might be worth checking through the text to make sure </w:t>
      </w:r>
    </w:p>
  </w:comment>
  <w:comment w:id="229" w:author="Matthew Gibbs" w:date="2020-10-26T13:39:00Z" w:initials="MG">
    <w:p w14:paraId="16F8F6FF" w14:textId="38782D56" w:rsidR="00783ACF" w:rsidRDefault="00783ACF">
      <w:pPr>
        <w:pStyle w:val="CommentText"/>
      </w:pPr>
      <w:r>
        <w:rPr>
          <w:rStyle w:val="CommentReference"/>
        </w:rPr>
        <w:annotationRef/>
      </w:r>
      <w:r>
        <w:t>Chris – I haven’t included this in the Hydraulics section, but can if that helps.</w:t>
      </w:r>
    </w:p>
  </w:comment>
  <w:comment w:id="269" w:author="George Giatas" w:date="2020-09-04T12:22:00Z" w:initials="GG(">
    <w:p w14:paraId="5D2C6A2C" w14:textId="44386308" w:rsidR="00783ACF" w:rsidRDefault="00783ACF">
      <w:pPr>
        <w:pStyle w:val="CommentText"/>
      </w:pPr>
      <w:r>
        <w:rPr>
          <w:rStyle w:val="CommentReference"/>
        </w:rPr>
        <w:annotationRef/>
      </w:r>
      <w:r>
        <w:t>George will update this table later</w:t>
      </w:r>
    </w:p>
  </w:comment>
  <w:comment w:id="285" w:author="George Giatas" w:date="2020-09-03T17:40:00Z" w:initials="GG(">
    <w:p w14:paraId="233D7E09" w14:textId="2DD54F20" w:rsidR="00783ACF" w:rsidRDefault="00783ACF">
      <w:pPr>
        <w:pStyle w:val="CommentText"/>
      </w:pPr>
      <w:r>
        <w:rPr>
          <w:rStyle w:val="CommentReference"/>
        </w:rPr>
        <w:annotationRef/>
      </w:r>
      <w:r>
        <w:t>To be updated for 2019-20 once I receive the acquittal report from Anthony. If not too bulky, we can slot this into the main report.</w:t>
      </w:r>
    </w:p>
  </w:comment>
  <w:comment w:id="292" w:author="George Giatas" w:date="2020-09-07T14:03:00Z" w:initials="GG(">
    <w:p w14:paraId="4EB5E61A" w14:textId="6D0B6CBC" w:rsidR="00783ACF" w:rsidRDefault="00783ACF">
      <w:pPr>
        <w:pStyle w:val="CommentText"/>
      </w:pPr>
      <w:r>
        <w:rPr>
          <w:rStyle w:val="CommentReference"/>
        </w:rPr>
        <w:annotationRef/>
      </w:r>
      <w:r>
        <w:t>TLs to note that some of these questions have changed so the answers might also change.</w:t>
      </w:r>
    </w:p>
  </w:comment>
  <w:comment w:id="309" w:author="George Giatas" w:date="2020-09-07T14:31:00Z" w:initials="GG(">
    <w:p w14:paraId="563D7B8D" w14:textId="573057BD" w:rsidR="00783ACF" w:rsidRDefault="00783ACF">
      <w:pPr>
        <w:pStyle w:val="CommentText"/>
      </w:pPr>
      <w:r>
        <w:rPr>
          <w:rStyle w:val="CommentReference"/>
        </w:rPr>
        <w:annotationRef/>
      </w:r>
      <w:r>
        <w:t>This hadn’t been developed at the time of the MER Plan</w:t>
      </w:r>
    </w:p>
  </w:comment>
  <w:comment w:id="313" w:author="George Giatas" w:date="2020-09-07T14:31:00Z" w:initials="GG(">
    <w:p w14:paraId="0107B8B2" w14:textId="4A4E6FC7" w:rsidR="00783ACF" w:rsidRDefault="00783ACF">
      <w:pPr>
        <w:pStyle w:val="CommentText"/>
      </w:pPr>
      <w:r>
        <w:rPr>
          <w:rStyle w:val="CommentReference"/>
        </w:rPr>
        <w:annotationRef/>
      </w:r>
      <w:r>
        <w:t>See above</w:t>
      </w:r>
    </w:p>
  </w:comment>
  <w:comment w:id="352" w:author="George Giatas" w:date="2020-09-04T17:10:00Z" w:initials="GG(">
    <w:p w14:paraId="1DD2935C" w14:textId="610BAA3E" w:rsidR="00783ACF" w:rsidRDefault="00783ACF">
      <w:pPr>
        <w:pStyle w:val="CommentText"/>
      </w:pPr>
      <w:r>
        <w:rPr>
          <w:rStyle w:val="CommentReference"/>
        </w:rPr>
        <w:annotationRef/>
      </w:r>
      <w:r>
        <w:t>This will be deleted, but I have left it in there as reference for task leaders.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B68BCC7" w15:done="0"/>
  <w15:commentEx w15:paraId="5B5B8E91" w15:paraIdParent="1B68BCC7" w15:done="0"/>
  <w15:commentEx w15:paraId="5192D593" w15:done="0"/>
  <w15:commentEx w15:paraId="463FF48F" w15:done="0"/>
  <w15:commentEx w15:paraId="244AA2FC" w15:paraIdParent="463FF48F" w15:done="0"/>
  <w15:commentEx w15:paraId="2EB6F300" w15:done="0"/>
  <w15:commentEx w15:paraId="195EC834" w15:done="0"/>
  <w15:commentEx w15:paraId="5AD7B142" w15:done="0"/>
  <w15:commentEx w15:paraId="2ABEF841" w15:done="0"/>
  <w15:commentEx w15:paraId="12178817" w15:paraIdParent="2ABEF841" w15:done="0"/>
  <w15:commentEx w15:paraId="7E49111D" w15:done="0"/>
  <w15:commentEx w15:paraId="1C3669DD" w15:done="0"/>
  <w15:commentEx w15:paraId="67F6F7F1" w15:done="0"/>
  <w15:commentEx w15:paraId="03F5693F" w15:done="0"/>
  <w15:commentEx w15:paraId="07A603AB" w15:done="0"/>
  <w15:commentEx w15:paraId="15D7C14C" w15:done="0"/>
  <w15:commentEx w15:paraId="789B771C" w15:done="0"/>
  <w15:commentEx w15:paraId="7C0E2AC1" w15:done="0"/>
  <w15:commentEx w15:paraId="72997845" w15:done="0"/>
  <w15:commentEx w15:paraId="16F8F6FF" w15:done="0"/>
  <w15:commentEx w15:paraId="5D2C6A2C" w15:done="0"/>
  <w15:commentEx w15:paraId="233D7E09" w15:done="0"/>
  <w15:commentEx w15:paraId="4EB5E61A" w15:done="0"/>
  <w15:commentEx w15:paraId="563D7B8D" w15:done="0"/>
  <w15:commentEx w15:paraId="0107B8B2" w15:done="0"/>
  <w15:commentEx w15:paraId="1DD293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04955C" w16cid:durableId="223566A0"/>
  <w16cid:commentId w16cid:paraId="01ED5DED" w16cid:durableId="223566A1"/>
  <w16cid:commentId w16cid:paraId="2E044C99" w16cid:durableId="223566A2"/>
  <w16cid:commentId w16cid:paraId="08BED4C0" w16cid:durableId="223566A3"/>
  <w16cid:commentId w16cid:paraId="4463554F" w16cid:durableId="223566A4"/>
  <w16cid:commentId w16cid:paraId="498BB5F2" w16cid:durableId="223566A5"/>
  <w16cid:commentId w16cid:paraId="6CF4F040" w16cid:durableId="223566A6"/>
  <w16cid:commentId w16cid:paraId="248D8895" w16cid:durableId="223566A7"/>
  <w16cid:commentId w16cid:paraId="101F7496" w16cid:durableId="223566A8"/>
  <w16cid:commentId w16cid:paraId="12CACCD7" w16cid:durableId="22359642"/>
  <w16cid:commentId w16cid:paraId="5F0D5401" w16cid:durableId="223566A9"/>
  <w16cid:commentId w16cid:paraId="3E7B229C" w16cid:durableId="223566AA"/>
  <w16cid:commentId w16cid:paraId="05D4CF92" w16cid:durableId="223566AB"/>
  <w16cid:commentId w16cid:paraId="2B773103" w16cid:durableId="223566AC"/>
  <w16cid:commentId w16cid:paraId="50673F4A" w16cid:durableId="223566AD"/>
  <w16cid:commentId w16cid:paraId="247B9902" w16cid:durableId="223566AE"/>
  <w16cid:commentId w16cid:paraId="41A2A148" w16cid:durableId="223566AF"/>
  <w16cid:commentId w16cid:paraId="1C5AD08D" w16cid:durableId="223566B0"/>
  <w16cid:commentId w16cid:paraId="7895321E" w16cid:durableId="223566B1"/>
  <w16cid:commentId w16cid:paraId="2331607A" w16cid:durableId="223566B2"/>
  <w16cid:commentId w16cid:paraId="6C790831" w16cid:durableId="223566B3"/>
  <w16cid:commentId w16cid:paraId="1384B221" w16cid:durableId="223566B4"/>
  <w16cid:commentId w16cid:paraId="078965D0" w16cid:durableId="223566B5"/>
  <w16cid:commentId w16cid:paraId="54D54D3D" w16cid:durableId="223566B6"/>
  <w16cid:commentId w16cid:paraId="343627E1" w16cid:durableId="223566B7"/>
  <w16cid:commentId w16cid:paraId="4F0705B7" w16cid:durableId="223566B8"/>
  <w16cid:commentId w16cid:paraId="124168DE" w16cid:durableId="223566B9"/>
  <w16cid:commentId w16cid:paraId="0C8EDDCA" w16cid:durableId="223566BA"/>
  <w16cid:commentId w16cid:paraId="69FCF7DA" w16cid:durableId="223566B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1F7639" w14:textId="77777777" w:rsidR="000232E5" w:rsidRDefault="000232E5" w:rsidP="00CC1E80">
      <w:pPr>
        <w:spacing w:before="0" w:after="0" w:line="240" w:lineRule="auto"/>
      </w:pPr>
      <w:r>
        <w:separator/>
      </w:r>
    </w:p>
  </w:endnote>
  <w:endnote w:type="continuationSeparator" w:id="0">
    <w:p w14:paraId="14A48E9C" w14:textId="77777777" w:rsidR="000232E5" w:rsidRDefault="000232E5" w:rsidP="00CC1E80">
      <w:pPr>
        <w:spacing w:before="0" w:after="0" w:line="240" w:lineRule="auto"/>
      </w:pPr>
      <w:r>
        <w:continuationSeparator/>
      </w:r>
    </w:p>
  </w:endnote>
  <w:endnote w:type="continuationNotice" w:id="1">
    <w:p w14:paraId="76D8DDD8" w14:textId="77777777" w:rsidR="000232E5" w:rsidRDefault="000232E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Frutiger LT Std 45 Light">
    <w:altName w:val="Times New Roman"/>
    <w:panose1 w:val="00000000000000000000"/>
    <w:charset w:val="00"/>
    <w:family w:val="roman"/>
    <w:notTrueType/>
    <w:pitch w:val="default"/>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Arial Bold">
    <w:panose1 w:val="020B07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Bold">
    <w:altName w:val="Calibri"/>
    <w:panose1 w:val="00000000000000000000"/>
    <w:charset w:val="00"/>
    <w:family w:val="swiss"/>
    <w:notTrueType/>
    <w:pitch w:val="default"/>
    <w:sig w:usb0="00000003" w:usb1="00000000" w:usb2="00000000" w:usb3="00000000" w:csb0="00000001" w:csb1="00000000"/>
  </w:font>
  <w:font w:name="CenturyGothic">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CA1538" w14:textId="77777777" w:rsidR="00783ACF" w:rsidRDefault="00783ACF" w:rsidP="00D632F9">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26F87" w14:textId="1C52FFD3" w:rsidR="00783ACF" w:rsidRDefault="00783ACF" w:rsidP="00D632F9">
    <w:pPr>
      <w:pStyle w:val="Footer"/>
    </w:pPr>
    <w:r>
      <w:t xml:space="preserve">Ye </w:t>
    </w:r>
    <w:r w:rsidRPr="00FA5207">
      <w:rPr>
        <w:i/>
      </w:rPr>
      <w:t>et al.</w:t>
    </w:r>
    <w:r>
      <w:t xml:space="preserve"> 2020</w:t>
    </w:r>
    <w:r>
      <w:tab/>
      <w:t>CEWO MER Report</w:t>
    </w:r>
    <w:r w:rsidRPr="00A62C74">
      <w:t xml:space="preserve">. </w:t>
    </w:r>
    <w:r w:rsidRPr="00627C14">
      <w:rPr>
        <w:i/>
      </w:rPr>
      <w:t xml:space="preserve">Lower Murray </w:t>
    </w:r>
    <w:r>
      <w:rPr>
        <w:i/>
      </w:rPr>
      <w:t xml:space="preserve">Selected Area, </w:t>
    </w:r>
    <w:r w:rsidRPr="00627C14">
      <w:rPr>
        <w:i/>
      </w:rPr>
      <w:t>201</w:t>
    </w:r>
    <w:r>
      <w:rPr>
        <w:i/>
      </w:rPr>
      <w:t>9-20</w:t>
    </w:r>
    <w:r>
      <w:tab/>
    </w:r>
    <w:r>
      <w:fldChar w:fldCharType="begin"/>
    </w:r>
    <w:r>
      <w:instrText xml:space="preserve"> PAGE   \* MERGEFORMAT </w:instrText>
    </w:r>
    <w:r>
      <w:fldChar w:fldCharType="separate"/>
    </w:r>
    <w:r w:rsidR="00EB7348">
      <w:rPr>
        <w:noProof/>
      </w:rPr>
      <w:t>23</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76B311" w14:textId="7148D2A1" w:rsidR="00783ACF" w:rsidRDefault="00783ACF" w:rsidP="00310F23">
    <w:pPr>
      <w:pStyle w:val="Footer"/>
    </w:pPr>
    <w:r>
      <w:t xml:space="preserve">Ye </w:t>
    </w:r>
    <w:r w:rsidRPr="00FA5207">
      <w:rPr>
        <w:i/>
      </w:rPr>
      <w:t>et al.</w:t>
    </w:r>
    <w:r>
      <w:t xml:space="preserve"> 2020</w:t>
    </w:r>
    <w:r>
      <w:tab/>
      <w:t>CEWO MER Report</w:t>
    </w:r>
    <w:r w:rsidRPr="00A62C74">
      <w:t xml:space="preserve">. </w:t>
    </w:r>
    <w:r w:rsidRPr="00627C14">
      <w:rPr>
        <w:i/>
      </w:rPr>
      <w:t xml:space="preserve">Lower Murray </w:t>
    </w:r>
    <w:r>
      <w:rPr>
        <w:i/>
      </w:rPr>
      <w:t xml:space="preserve">Selected Area, </w:t>
    </w:r>
    <w:r w:rsidRPr="00627C14">
      <w:rPr>
        <w:i/>
      </w:rPr>
      <w:t>201</w:t>
    </w:r>
    <w:r>
      <w:rPr>
        <w:i/>
      </w:rPr>
      <w:t>9-20</w:t>
    </w:r>
    <w:sdt>
      <w:sdtPr>
        <w:id w:val="-1003581405"/>
        <w:docPartObj>
          <w:docPartGallery w:val="Page Numbers (Bottom of Page)"/>
          <w:docPartUnique/>
        </w:docPartObj>
      </w:sdtPr>
      <w:sdtContent>
        <w:r>
          <w:tab/>
        </w:r>
        <w:r>
          <w:fldChar w:fldCharType="begin"/>
        </w:r>
        <w:r>
          <w:instrText xml:space="preserve"> PAGE   \* MERGEFORMAT </w:instrText>
        </w:r>
        <w:r>
          <w:fldChar w:fldCharType="separate"/>
        </w:r>
        <w:r w:rsidR="0031486A">
          <w:rPr>
            <w:noProof/>
          </w:rPr>
          <w:t>159</w:t>
        </w:r>
        <w:r>
          <w:rPr>
            <w:noProof/>
          </w:rPr>
          <w:fldChar w:fldCharType="end"/>
        </w:r>
      </w:sdtContent>
    </w:sdt>
  </w:p>
  <w:p w14:paraId="25C060F4" w14:textId="77777777" w:rsidR="00783ACF" w:rsidRDefault="0078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CE7A3C" w14:textId="77777777" w:rsidR="000232E5" w:rsidRDefault="000232E5" w:rsidP="00CC1E80">
      <w:pPr>
        <w:spacing w:before="0" w:after="0" w:line="240" w:lineRule="auto"/>
      </w:pPr>
      <w:r>
        <w:separator/>
      </w:r>
    </w:p>
  </w:footnote>
  <w:footnote w:type="continuationSeparator" w:id="0">
    <w:p w14:paraId="77876B62" w14:textId="77777777" w:rsidR="000232E5" w:rsidRDefault="000232E5" w:rsidP="00CC1E80">
      <w:pPr>
        <w:spacing w:before="0" w:after="0" w:line="240" w:lineRule="auto"/>
      </w:pPr>
      <w:r>
        <w:continuationSeparator/>
      </w:r>
    </w:p>
  </w:footnote>
  <w:footnote w:type="continuationNotice" w:id="1">
    <w:p w14:paraId="39C83819" w14:textId="77777777" w:rsidR="000232E5" w:rsidRDefault="000232E5">
      <w:pPr>
        <w:spacing w:before="0" w:after="0" w:line="240" w:lineRule="auto"/>
      </w:pPr>
    </w:p>
  </w:footnote>
  <w:footnote w:id="2">
    <w:p w14:paraId="07922DBD" w14:textId="51F44FD0" w:rsidR="00783ACF" w:rsidRDefault="00783ACF">
      <w:pPr>
        <w:pStyle w:val="FootnoteText"/>
      </w:pPr>
      <w:r>
        <w:rPr>
          <w:rStyle w:val="FootnoteReference"/>
        </w:rPr>
        <w:footnoteRef/>
      </w:r>
      <w:r>
        <w:rPr>
          <w:sz w:val="18"/>
        </w:rPr>
        <w:t xml:space="preserve"> Hydrology (C</w:t>
      </w:r>
      <w:r w:rsidRPr="00E24BD1">
        <w:rPr>
          <w:sz w:val="18"/>
        </w:rPr>
        <w:t>hannel) does not directly address any specific CEWO evaluation question, but provides fundamental information for analysis and evaluation of monitoring outcomes against hydrological conditions and environmental water delivery for all other indicators. Results for this indicator are presented in Section</w:t>
      </w:r>
      <w:r>
        <w:rPr>
          <w:sz w:val="18"/>
        </w:rPr>
        <w:t xml:space="preserve"> </w:t>
      </w:r>
      <w:r>
        <w:rPr>
          <w:sz w:val="18"/>
        </w:rPr>
        <w:fldChar w:fldCharType="begin"/>
      </w:r>
      <w:r>
        <w:rPr>
          <w:sz w:val="18"/>
        </w:rPr>
        <w:instrText xml:space="preserve"> REF _Ref30588609 \r \h </w:instrText>
      </w:r>
      <w:r>
        <w:rPr>
          <w:sz w:val="18"/>
        </w:rPr>
      </w:r>
      <w:r>
        <w:rPr>
          <w:sz w:val="18"/>
        </w:rPr>
        <w:fldChar w:fldCharType="separate"/>
      </w:r>
      <w:r>
        <w:rPr>
          <w:sz w:val="18"/>
        </w:rPr>
        <w:t>1.4</w:t>
      </w:r>
      <w:r>
        <w:rPr>
          <w:sz w:val="18"/>
        </w:rPr>
        <w:fldChar w:fldCharType="end"/>
      </w:r>
      <w:r w:rsidRPr="00E24BD1">
        <w:rPr>
          <w:sz w:val="18"/>
        </w:rPr>
        <w:t xml:space="preserve">. </w:t>
      </w:r>
      <w:r>
        <w:t xml:space="preserve"> </w:t>
      </w:r>
    </w:p>
  </w:footnote>
  <w:footnote w:id="3">
    <w:p w14:paraId="6C8A011E" w14:textId="77777777" w:rsidR="00783ACF" w:rsidRDefault="00783ACF" w:rsidP="008B5883">
      <w:pPr>
        <w:pStyle w:val="FootnoteText"/>
      </w:pPr>
      <w:r w:rsidRPr="002A5DBE">
        <w:rPr>
          <w:rStyle w:val="FootnoteReference"/>
          <w:sz w:val="18"/>
        </w:rPr>
        <w:footnoteRef/>
      </w:r>
      <w:r w:rsidRPr="002A5DBE">
        <w:rPr>
          <w:sz w:val="18"/>
        </w:rPr>
        <w:t xml:space="preserve"> Molecules of water, nutrients, and the biological matter transported downstream often move slower than the wave front that is recorded as the change in flow discharge (Chow </w:t>
      </w:r>
      <w:r w:rsidRPr="00E24BD1">
        <w:rPr>
          <w:i/>
          <w:sz w:val="18"/>
        </w:rPr>
        <w:t>et al.</w:t>
      </w:r>
      <w:r w:rsidRPr="002A5DBE">
        <w:rPr>
          <w:sz w:val="18"/>
        </w:rPr>
        <w:t xml:space="preserve"> 1988). To account for this, the MDBA has used Bigmod salinity routines as a proxy for transport of biological matter, to estimate the proportion of the flow at the South Australian border that originated at different upstream tributaries. While acknowledging potential difference in travel time between salt and other matter, this approach is preferred over estimating travel times based on observed changes in flow along the main channel.</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024185"/>
      <w:docPartObj>
        <w:docPartGallery w:val="Watermarks"/>
        <w:docPartUnique/>
      </w:docPartObj>
    </w:sdtPr>
    <w:sdtContent>
      <w:p w14:paraId="38BA788D" w14:textId="7BC901A6" w:rsidR="00783ACF" w:rsidRDefault="00783ACF">
        <w:pPr>
          <w:pStyle w:val="Header"/>
        </w:pPr>
        <w:r>
          <w:rPr>
            <w:noProof/>
            <w:lang w:val="en-US"/>
          </w:rPr>
          <w:pict w14:anchorId="303ECD1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left:0;text-align:left;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E3601"/>
    <w:multiLevelType w:val="hybridMultilevel"/>
    <w:tmpl w:val="26A84E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4F0184B"/>
    <w:multiLevelType w:val="hybridMultilevel"/>
    <w:tmpl w:val="4F246C2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 w15:restartNumberingAfterBreak="0">
    <w:nsid w:val="16097DE7"/>
    <w:multiLevelType w:val="singleLevel"/>
    <w:tmpl w:val="9B94E4FC"/>
    <w:lvl w:ilvl="0">
      <w:start w:val="1"/>
      <w:numFmt w:val="bullet"/>
      <w:pStyle w:val="Para0bullet"/>
      <w:lvlText w:val=""/>
      <w:lvlJc w:val="left"/>
      <w:pPr>
        <w:tabs>
          <w:tab w:val="num" w:pos="397"/>
        </w:tabs>
        <w:ind w:left="397" w:hanging="397"/>
      </w:pPr>
      <w:rPr>
        <w:rFonts w:ascii="Wingdings" w:hAnsi="Wingdings" w:hint="default"/>
        <w:sz w:val="12"/>
      </w:rPr>
    </w:lvl>
  </w:abstractNum>
  <w:abstractNum w:abstractNumId="3" w15:restartNumberingAfterBreak="0">
    <w:nsid w:val="1F954392"/>
    <w:multiLevelType w:val="hybridMultilevel"/>
    <w:tmpl w:val="EC5E73DC"/>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20B91566"/>
    <w:multiLevelType w:val="hybridMultilevel"/>
    <w:tmpl w:val="A1746F1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8976F56"/>
    <w:multiLevelType w:val="hybridMultilevel"/>
    <w:tmpl w:val="1DE42E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014598"/>
    <w:multiLevelType w:val="hybridMultilevel"/>
    <w:tmpl w:val="0602E8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9D76640"/>
    <w:multiLevelType w:val="hybridMultilevel"/>
    <w:tmpl w:val="D486C9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A030106"/>
    <w:multiLevelType w:val="hybridMultilevel"/>
    <w:tmpl w:val="F33E5AA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E0E7C36"/>
    <w:multiLevelType w:val="hybridMultilevel"/>
    <w:tmpl w:val="ED78D3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EA35734"/>
    <w:multiLevelType w:val="hybridMultilevel"/>
    <w:tmpl w:val="4C4C90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EF40819"/>
    <w:multiLevelType w:val="hybridMultilevel"/>
    <w:tmpl w:val="F4AE7D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07A7B41"/>
    <w:multiLevelType w:val="hybridMultilevel"/>
    <w:tmpl w:val="96F016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095713A"/>
    <w:multiLevelType w:val="hybridMultilevel"/>
    <w:tmpl w:val="2DD22C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59D092E"/>
    <w:multiLevelType w:val="hybridMultilevel"/>
    <w:tmpl w:val="A432A1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9C1638A"/>
    <w:multiLevelType w:val="hybridMultilevel"/>
    <w:tmpl w:val="0CD81AA2"/>
    <w:lvl w:ilvl="0" w:tplc="0C090001">
      <w:start w:val="1"/>
      <w:numFmt w:val="bullet"/>
      <w:lvlText w:val=""/>
      <w:lvlJc w:val="left"/>
      <w:pPr>
        <w:ind w:left="720" w:hanging="360"/>
      </w:pPr>
      <w:rPr>
        <w:rFonts w:ascii="Symbol" w:hAnsi="Symbol" w:hint="default"/>
      </w:rPr>
    </w:lvl>
    <w:lvl w:ilvl="1" w:tplc="36585A3A">
      <w:start w:val="1"/>
      <w:numFmt w:val="bullet"/>
      <w:pStyle w:val="ListBullet2"/>
      <w:lvlText w:val="-"/>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A3118D8"/>
    <w:multiLevelType w:val="multilevel"/>
    <w:tmpl w:val="22BA912C"/>
    <w:lvl w:ilvl="0">
      <w:start w:val="1"/>
      <w:numFmt w:val="decimal"/>
      <w:pStyle w:val="ListNumber"/>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B07421C"/>
    <w:multiLevelType w:val="hybridMultilevel"/>
    <w:tmpl w:val="EB4444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C780D69"/>
    <w:multiLevelType w:val="hybridMultilevel"/>
    <w:tmpl w:val="4FBAF6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036222C"/>
    <w:multiLevelType w:val="hybridMultilevel"/>
    <w:tmpl w:val="7616BD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3E277FE"/>
    <w:multiLevelType w:val="hybridMultilevel"/>
    <w:tmpl w:val="4A761242"/>
    <w:lvl w:ilvl="0" w:tplc="04090001">
      <w:start w:val="1"/>
      <w:numFmt w:val="bullet"/>
      <w:lvlText w:val=""/>
      <w:lvlJc w:val="left"/>
      <w:pPr>
        <w:ind w:left="-698" w:hanging="360"/>
      </w:pPr>
      <w:rPr>
        <w:rFonts w:ascii="Symbol" w:hAnsi="Symbol" w:hint="default"/>
      </w:rPr>
    </w:lvl>
    <w:lvl w:ilvl="1" w:tplc="04090003" w:tentative="1">
      <w:start w:val="1"/>
      <w:numFmt w:val="bullet"/>
      <w:lvlText w:val="o"/>
      <w:lvlJc w:val="left"/>
      <w:pPr>
        <w:ind w:left="22" w:hanging="360"/>
      </w:pPr>
      <w:rPr>
        <w:rFonts w:ascii="Courier New" w:hAnsi="Courier New" w:cs="Courier New" w:hint="default"/>
      </w:rPr>
    </w:lvl>
    <w:lvl w:ilvl="2" w:tplc="04090005" w:tentative="1">
      <w:start w:val="1"/>
      <w:numFmt w:val="bullet"/>
      <w:lvlText w:val=""/>
      <w:lvlJc w:val="left"/>
      <w:pPr>
        <w:ind w:left="742" w:hanging="360"/>
      </w:pPr>
      <w:rPr>
        <w:rFonts w:ascii="Wingdings" w:hAnsi="Wingdings" w:hint="default"/>
      </w:rPr>
    </w:lvl>
    <w:lvl w:ilvl="3" w:tplc="04090001" w:tentative="1">
      <w:start w:val="1"/>
      <w:numFmt w:val="bullet"/>
      <w:lvlText w:val=""/>
      <w:lvlJc w:val="left"/>
      <w:pPr>
        <w:ind w:left="1462" w:hanging="360"/>
      </w:pPr>
      <w:rPr>
        <w:rFonts w:ascii="Symbol" w:hAnsi="Symbol" w:hint="default"/>
      </w:rPr>
    </w:lvl>
    <w:lvl w:ilvl="4" w:tplc="04090003" w:tentative="1">
      <w:start w:val="1"/>
      <w:numFmt w:val="bullet"/>
      <w:lvlText w:val="o"/>
      <w:lvlJc w:val="left"/>
      <w:pPr>
        <w:ind w:left="2182" w:hanging="360"/>
      </w:pPr>
      <w:rPr>
        <w:rFonts w:ascii="Courier New" w:hAnsi="Courier New" w:cs="Courier New" w:hint="default"/>
      </w:rPr>
    </w:lvl>
    <w:lvl w:ilvl="5" w:tplc="04090005" w:tentative="1">
      <w:start w:val="1"/>
      <w:numFmt w:val="bullet"/>
      <w:lvlText w:val=""/>
      <w:lvlJc w:val="left"/>
      <w:pPr>
        <w:ind w:left="2902" w:hanging="360"/>
      </w:pPr>
      <w:rPr>
        <w:rFonts w:ascii="Wingdings" w:hAnsi="Wingdings" w:hint="default"/>
      </w:rPr>
    </w:lvl>
    <w:lvl w:ilvl="6" w:tplc="04090001" w:tentative="1">
      <w:start w:val="1"/>
      <w:numFmt w:val="bullet"/>
      <w:lvlText w:val=""/>
      <w:lvlJc w:val="left"/>
      <w:pPr>
        <w:ind w:left="3622" w:hanging="360"/>
      </w:pPr>
      <w:rPr>
        <w:rFonts w:ascii="Symbol" w:hAnsi="Symbol" w:hint="default"/>
      </w:rPr>
    </w:lvl>
    <w:lvl w:ilvl="7" w:tplc="04090003" w:tentative="1">
      <w:start w:val="1"/>
      <w:numFmt w:val="bullet"/>
      <w:lvlText w:val="o"/>
      <w:lvlJc w:val="left"/>
      <w:pPr>
        <w:ind w:left="4342" w:hanging="360"/>
      </w:pPr>
      <w:rPr>
        <w:rFonts w:ascii="Courier New" w:hAnsi="Courier New" w:cs="Courier New" w:hint="default"/>
      </w:rPr>
    </w:lvl>
    <w:lvl w:ilvl="8" w:tplc="04090005" w:tentative="1">
      <w:start w:val="1"/>
      <w:numFmt w:val="bullet"/>
      <w:lvlText w:val=""/>
      <w:lvlJc w:val="left"/>
      <w:pPr>
        <w:ind w:left="5062" w:hanging="360"/>
      </w:pPr>
      <w:rPr>
        <w:rFonts w:ascii="Wingdings" w:hAnsi="Wingdings" w:hint="default"/>
      </w:rPr>
    </w:lvl>
  </w:abstractNum>
  <w:abstractNum w:abstractNumId="21" w15:restartNumberingAfterBreak="0">
    <w:nsid w:val="45C72BBA"/>
    <w:multiLevelType w:val="hybridMultilevel"/>
    <w:tmpl w:val="998042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8C14FAF"/>
    <w:multiLevelType w:val="hybridMultilevel"/>
    <w:tmpl w:val="7CEABB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8C5737D"/>
    <w:multiLevelType w:val="hybridMultilevel"/>
    <w:tmpl w:val="9FFE3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3B18F3"/>
    <w:multiLevelType w:val="hybridMultilevel"/>
    <w:tmpl w:val="84808098"/>
    <w:lvl w:ilvl="0" w:tplc="CF2ED40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B2E6BE6"/>
    <w:multiLevelType w:val="hybridMultilevel"/>
    <w:tmpl w:val="7CC4D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4F3B8E"/>
    <w:multiLevelType w:val="hybridMultilevel"/>
    <w:tmpl w:val="E3BC5756"/>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7" w15:restartNumberingAfterBreak="0">
    <w:nsid w:val="4F581AC7"/>
    <w:multiLevelType w:val="hybridMultilevel"/>
    <w:tmpl w:val="BCB62ADC"/>
    <w:lvl w:ilvl="0" w:tplc="B8E4A890">
      <w:start w:val="1"/>
      <w:numFmt w:val="bullet"/>
      <w:pStyle w:val="List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0AA3FB6"/>
    <w:multiLevelType w:val="hybridMultilevel"/>
    <w:tmpl w:val="406495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5154E91"/>
    <w:multiLevelType w:val="multilevel"/>
    <w:tmpl w:val="45EAB2A6"/>
    <w:lvl w:ilvl="0">
      <w:start w:val="1"/>
      <w:numFmt w:val="decimal"/>
      <w:pStyle w:val="Heading1"/>
      <w:lvlText w:val="%1"/>
      <w:lvlJc w:val="left"/>
      <w:pPr>
        <w:ind w:left="851" w:hanging="851"/>
      </w:pPr>
      <w:rPr>
        <w:rFonts w:hint="default"/>
      </w:rPr>
    </w:lvl>
    <w:lvl w:ilvl="1">
      <w:start w:val="1"/>
      <w:numFmt w:val="decimal"/>
      <w:pStyle w:val="Heading2"/>
      <w:lvlText w:val="%1.%2"/>
      <w:lvlJc w:val="left"/>
      <w:pPr>
        <w:ind w:left="1702" w:hanging="851"/>
      </w:pPr>
      <w:rPr>
        <w:rFonts w:hint="default"/>
      </w:rPr>
    </w:lvl>
    <w:lvl w:ilvl="2">
      <w:start w:val="1"/>
      <w:numFmt w:val="decimal"/>
      <w:lvlText w:val="%1.%2.%3"/>
      <w:lvlJc w:val="left"/>
      <w:pPr>
        <w:ind w:left="2552" w:hanging="850"/>
      </w:pPr>
      <w:rPr>
        <w:rFonts w:hint="default"/>
      </w:rPr>
    </w:lvl>
    <w:lvl w:ilvl="3">
      <w:start w:val="1"/>
      <w:numFmt w:val="none"/>
      <w:pStyle w:val="Heading4"/>
      <w:lvlText w:val=""/>
      <w:lvlJc w:val="left"/>
      <w:pPr>
        <w:ind w:left="1701" w:firstLine="0"/>
      </w:pPr>
      <w:rPr>
        <w:rFonts w:hint="default"/>
      </w:rPr>
    </w:lvl>
    <w:lvl w:ilvl="4">
      <w:start w:val="1"/>
      <w:numFmt w:val="none"/>
      <w:pStyle w:val="Heading5"/>
      <w:lvlText w:val=""/>
      <w:lvlJc w:val="left"/>
      <w:pPr>
        <w:ind w:left="1701" w:firstLine="0"/>
      </w:pPr>
      <w:rPr>
        <w:rFonts w:hint="default"/>
      </w:rPr>
    </w:lvl>
    <w:lvl w:ilvl="5">
      <w:start w:val="1"/>
      <w:numFmt w:val="none"/>
      <w:pStyle w:val="Heading6"/>
      <w:lvlText w:val=""/>
      <w:lvlJc w:val="left"/>
      <w:pPr>
        <w:ind w:left="1701" w:firstLine="0"/>
      </w:pPr>
      <w:rPr>
        <w:rFonts w:hint="default"/>
      </w:rPr>
    </w:lvl>
    <w:lvl w:ilvl="6">
      <w:start w:val="1"/>
      <w:numFmt w:val="none"/>
      <w:pStyle w:val="Heading7"/>
      <w:lvlText w:val=""/>
      <w:lvlJc w:val="left"/>
      <w:pPr>
        <w:ind w:left="1701" w:firstLine="0"/>
      </w:pPr>
      <w:rPr>
        <w:rFonts w:hint="default"/>
      </w:rPr>
    </w:lvl>
    <w:lvl w:ilvl="7">
      <w:start w:val="1"/>
      <w:numFmt w:val="none"/>
      <w:pStyle w:val="Heading8"/>
      <w:lvlText w:val=""/>
      <w:lvlJc w:val="left"/>
      <w:pPr>
        <w:ind w:left="1701" w:firstLine="0"/>
      </w:pPr>
      <w:rPr>
        <w:rFonts w:hint="default"/>
      </w:rPr>
    </w:lvl>
    <w:lvl w:ilvl="8">
      <w:start w:val="1"/>
      <w:numFmt w:val="lowerRoman"/>
      <w:lvlText w:val="%9."/>
      <w:lvlJc w:val="left"/>
      <w:pPr>
        <w:ind w:left="1701" w:firstLine="0"/>
      </w:pPr>
      <w:rPr>
        <w:rFonts w:hint="default"/>
      </w:rPr>
    </w:lvl>
  </w:abstractNum>
  <w:abstractNum w:abstractNumId="30" w15:restartNumberingAfterBreak="0">
    <w:nsid w:val="57C96F76"/>
    <w:multiLevelType w:val="hybridMultilevel"/>
    <w:tmpl w:val="AB00D13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58005063"/>
    <w:multiLevelType w:val="hybridMultilevel"/>
    <w:tmpl w:val="5D4A61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9A717A1"/>
    <w:multiLevelType w:val="hybridMultilevel"/>
    <w:tmpl w:val="3B98BB02"/>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3" w15:restartNumberingAfterBreak="0">
    <w:nsid w:val="5AB04E9C"/>
    <w:multiLevelType w:val="hybridMultilevel"/>
    <w:tmpl w:val="F04053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49D308D"/>
    <w:multiLevelType w:val="hybridMultilevel"/>
    <w:tmpl w:val="D8B8B718"/>
    <w:lvl w:ilvl="0" w:tplc="B35EAD2A">
      <w:numFmt w:val="bullet"/>
      <w:lvlText w:val="•"/>
      <w:lvlJc w:val="left"/>
      <w:pPr>
        <w:ind w:left="1080" w:hanging="720"/>
      </w:pPr>
      <w:rPr>
        <w:rFonts w:ascii="Century Gothic" w:eastAsia="Times New Roman" w:hAnsi="Century Gothic"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7DD457E"/>
    <w:multiLevelType w:val="hybridMultilevel"/>
    <w:tmpl w:val="84F65D6E"/>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6" w15:restartNumberingAfterBreak="0">
    <w:nsid w:val="67E05A34"/>
    <w:multiLevelType w:val="hybridMultilevel"/>
    <w:tmpl w:val="8F786D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955231C"/>
    <w:multiLevelType w:val="hybridMultilevel"/>
    <w:tmpl w:val="31B0B41C"/>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8" w15:restartNumberingAfterBreak="0">
    <w:nsid w:val="6B683809"/>
    <w:multiLevelType w:val="hybridMultilevel"/>
    <w:tmpl w:val="DA4A00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E5219DE"/>
    <w:multiLevelType w:val="hybridMultilevel"/>
    <w:tmpl w:val="36FA6D36"/>
    <w:lvl w:ilvl="0" w:tplc="DFFA3EF8">
      <w:start w:val="2015"/>
      <w:numFmt w:val="bullet"/>
      <w:lvlText w:val="-"/>
      <w:lvlJc w:val="left"/>
      <w:pPr>
        <w:ind w:left="720" w:hanging="360"/>
      </w:pPr>
      <w:rPr>
        <w:rFonts w:ascii="Century Gothic" w:eastAsia="Times New Roman" w:hAnsi="Century Gothic"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F136BDD"/>
    <w:multiLevelType w:val="hybridMultilevel"/>
    <w:tmpl w:val="D98EA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0D03B8E"/>
    <w:multiLevelType w:val="hybridMultilevel"/>
    <w:tmpl w:val="F2D469F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16B71D9"/>
    <w:multiLevelType w:val="hybridMultilevel"/>
    <w:tmpl w:val="B97AFB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5951801"/>
    <w:multiLevelType w:val="singleLevel"/>
    <w:tmpl w:val="35F45D7C"/>
    <w:lvl w:ilvl="0">
      <w:start w:val="1"/>
      <w:numFmt w:val="bullet"/>
      <w:pStyle w:val="Bullet"/>
      <w:lvlText w:val=""/>
      <w:lvlJc w:val="left"/>
      <w:pPr>
        <w:tabs>
          <w:tab w:val="num" w:pos="567"/>
        </w:tabs>
        <w:ind w:left="567" w:hanging="567"/>
      </w:pPr>
      <w:rPr>
        <w:rFonts w:ascii="Symbol" w:hAnsi="Symbol" w:hint="default"/>
        <w:sz w:val="16"/>
      </w:rPr>
    </w:lvl>
  </w:abstractNum>
  <w:abstractNum w:abstractNumId="44" w15:restartNumberingAfterBreak="0">
    <w:nsid w:val="79336D03"/>
    <w:multiLevelType w:val="hybridMultilevel"/>
    <w:tmpl w:val="D36EB2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B2F0382"/>
    <w:multiLevelType w:val="hybridMultilevel"/>
    <w:tmpl w:val="4BE03AC2"/>
    <w:lvl w:ilvl="0" w:tplc="0C090005">
      <w:start w:val="1"/>
      <w:numFmt w:val="bullet"/>
      <w:lvlText w:val=""/>
      <w:lvlJc w:val="left"/>
      <w:pPr>
        <w:ind w:left="-14" w:hanging="360"/>
      </w:pPr>
      <w:rPr>
        <w:rFonts w:ascii="Wingdings" w:hAnsi="Wingdings" w:hint="default"/>
      </w:rPr>
    </w:lvl>
    <w:lvl w:ilvl="1" w:tplc="B2E0ACDE">
      <w:start w:val="1"/>
      <w:numFmt w:val="bullet"/>
      <w:lvlText w:val="-"/>
      <w:lvlJc w:val="left"/>
      <w:pPr>
        <w:ind w:left="706" w:hanging="360"/>
      </w:pPr>
      <w:rPr>
        <w:rFonts w:ascii="Courier New" w:hAnsi="Courier New" w:hint="default"/>
      </w:rPr>
    </w:lvl>
    <w:lvl w:ilvl="2" w:tplc="0C090005">
      <w:start w:val="1"/>
      <w:numFmt w:val="bullet"/>
      <w:lvlText w:val=""/>
      <w:lvlJc w:val="left"/>
      <w:pPr>
        <w:ind w:left="1426" w:hanging="360"/>
      </w:pPr>
      <w:rPr>
        <w:rFonts w:ascii="Wingdings" w:hAnsi="Wingdings" w:hint="default"/>
      </w:rPr>
    </w:lvl>
    <w:lvl w:ilvl="3" w:tplc="0C090001" w:tentative="1">
      <w:start w:val="1"/>
      <w:numFmt w:val="bullet"/>
      <w:lvlText w:val=""/>
      <w:lvlJc w:val="left"/>
      <w:pPr>
        <w:ind w:left="2146" w:hanging="360"/>
      </w:pPr>
      <w:rPr>
        <w:rFonts w:ascii="Symbol" w:hAnsi="Symbol" w:hint="default"/>
      </w:rPr>
    </w:lvl>
    <w:lvl w:ilvl="4" w:tplc="0C090003" w:tentative="1">
      <w:start w:val="1"/>
      <w:numFmt w:val="bullet"/>
      <w:lvlText w:val="o"/>
      <w:lvlJc w:val="left"/>
      <w:pPr>
        <w:ind w:left="2866" w:hanging="360"/>
      </w:pPr>
      <w:rPr>
        <w:rFonts w:ascii="Courier New" w:hAnsi="Courier New" w:cs="Courier New" w:hint="default"/>
      </w:rPr>
    </w:lvl>
    <w:lvl w:ilvl="5" w:tplc="0C090005" w:tentative="1">
      <w:start w:val="1"/>
      <w:numFmt w:val="bullet"/>
      <w:lvlText w:val=""/>
      <w:lvlJc w:val="left"/>
      <w:pPr>
        <w:ind w:left="3586" w:hanging="360"/>
      </w:pPr>
      <w:rPr>
        <w:rFonts w:ascii="Wingdings" w:hAnsi="Wingdings" w:hint="default"/>
      </w:rPr>
    </w:lvl>
    <w:lvl w:ilvl="6" w:tplc="0C090001" w:tentative="1">
      <w:start w:val="1"/>
      <w:numFmt w:val="bullet"/>
      <w:lvlText w:val=""/>
      <w:lvlJc w:val="left"/>
      <w:pPr>
        <w:ind w:left="4306" w:hanging="360"/>
      </w:pPr>
      <w:rPr>
        <w:rFonts w:ascii="Symbol" w:hAnsi="Symbol" w:hint="default"/>
      </w:rPr>
    </w:lvl>
    <w:lvl w:ilvl="7" w:tplc="0C090003" w:tentative="1">
      <w:start w:val="1"/>
      <w:numFmt w:val="bullet"/>
      <w:lvlText w:val="o"/>
      <w:lvlJc w:val="left"/>
      <w:pPr>
        <w:ind w:left="5026" w:hanging="360"/>
      </w:pPr>
      <w:rPr>
        <w:rFonts w:ascii="Courier New" w:hAnsi="Courier New" w:cs="Courier New" w:hint="default"/>
      </w:rPr>
    </w:lvl>
    <w:lvl w:ilvl="8" w:tplc="0C090005" w:tentative="1">
      <w:start w:val="1"/>
      <w:numFmt w:val="bullet"/>
      <w:lvlText w:val=""/>
      <w:lvlJc w:val="left"/>
      <w:pPr>
        <w:ind w:left="5746" w:hanging="360"/>
      </w:pPr>
      <w:rPr>
        <w:rFonts w:ascii="Wingdings" w:hAnsi="Wingdings" w:hint="default"/>
      </w:rPr>
    </w:lvl>
  </w:abstractNum>
  <w:num w:numId="1">
    <w:abstractNumId w:val="27"/>
  </w:num>
  <w:num w:numId="2">
    <w:abstractNumId w:val="29"/>
  </w:num>
  <w:num w:numId="3">
    <w:abstractNumId w:val="16"/>
  </w:num>
  <w:num w:numId="4">
    <w:abstractNumId w:val="17"/>
  </w:num>
  <w:num w:numId="5">
    <w:abstractNumId w:val="34"/>
  </w:num>
  <w:num w:numId="6">
    <w:abstractNumId w:val="23"/>
  </w:num>
  <w:num w:numId="7">
    <w:abstractNumId w:val="44"/>
  </w:num>
  <w:num w:numId="8">
    <w:abstractNumId w:val="41"/>
  </w:num>
  <w:num w:numId="9">
    <w:abstractNumId w:val="15"/>
  </w:num>
  <w:num w:numId="10">
    <w:abstractNumId w:val="2"/>
  </w:num>
  <w:num w:numId="11">
    <w:abstractNumId w:val="43"/>
  </w:num>
  <w:num w:numId="12">
    <w:abstractNumId w:val="6"/>
  </w:num>
  <w:num w:numId="13">
    <w:abstractNumId w:val="45"/>
  </w:num>
  <w:num w:numId="14">
    <w:abstractNumId w:val="33"/>
  </w:num>
  <w:num w:numId="15">
    <w:abstractNumId w:val="0"/>
  </w:num>
  <w:num w:numId="16">
    <w:abstractNumId w:val="36"/>
  </w:num>
  <w:num w:numId="17">
    <w:abstractNumId w:val="14"/>
  </w:num>
  <w:num w:numId="18">
    <w:abstractNumId w:val="28"/>
  </w:num>
  <w:num w:numId="19">
    <w:abstractNumId w:val="35"/>
  </w:num>
  <w:num w:numId="20">
    <w:abstractNumId w:val="37"/>
  </w:num>
  <w:num w:numId="21">
    <w:abstractNumId w:val="32"/>
  </w:num>
  <w:num w:numId="22">
    <w:abstractNumId w:val="3"/>
  </w:num>
  <w:num w:numId="23">
    <w:abstractNumId w:val="26"/>
  </w:num>
  <w:num w:numId="24">
    <w:abstractNumId w:val="13"/>
  </w:num>
  <w:num w:numId="25">
    <w:abstractNumId w:val="25"/>
  </w:num>
  <w:num w:numId="26">
    <w:abstractNumId w:val="5"/>
  </w:num>
  <w:num w:numId="27">
    <w:abstractNumId w:val="40"/>
  </w:num>
  <w:num w:numId="28">
    <w:abstractNumId w:val="21"/>
  </w:num>
  <w:num w:numId="29">
    <w:abstractNumId w:val="39"/>
  </w:num>
  <w:num w:numId="30">
    <w:abstractNumId w:val="11"/>
  </w:num>
  <w:num w:numId="31">
    <w:abstractNumId w:val="31"/>
  </w:num>
  <w:num w:numId="32">
    <w:abstractNumId w:val="38"/>
  </w:num>
  <w:num w:numId="33">
    <w:abstractNumId w:val="22"/>
  </w:num>
  <w:num w:numId="34">
    <w:abstractNumId w:val="10"/>
  </w:num>
  <w:num w:numId="35">
    <w:abstractNumId w:val="30"/>
  </w:num>
  <w:num w:numId="36">
    <w:abstractNumId w:val="7"/>
  </w:num>
  <w:num w:numId="37">
    <w:abstractNumId w:val="4"/>
  </w:num>
  <w:num w:numId="38">
    <w:abstractNumId w:val="24"/>
  </w:num>
  <w:num w:numId="39">
    <w:abstractNumId w:val="12"/>
  </w:num>
  <w:num w:numId="40">
    <w:abstractNumId w:val="20"/>
  </w:num>
  <w:num w:numId="41">
    <w:abstractNumId w:val="19"/>
  </w:num>
  <w:num w:numId="42">
    <w:abstractNumId w:val="1"/>
  </w:num>
  <w:num w:numId="43">
    <w:abstractNumId w:val="6"/>
  </w:num>
  <w:num w:numId="44">
    <w:abstractNumId w:val="42"/>
  </w:num>
  <w:num w:numId="45">
    <w:abstractNumId w:val="8"/>
  </w:num>
  <w:num w:numId="46">
    <w:abstractNumId w:val="9"/>
  </w:num>
  <w:num w:numId="47">
    <w:abstractNumId w:val="18"/>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orge Giatas">
    <w15:presenceInfo w15:providerId="AD" w15:userId="S-1-5-21-1588410618-624172330-328166375-36424"/>
  </w15:person>
  <w15:person w15:author="Qifeng Ye">
    <w15:presenceInfo w15:providerId="None" w15:userId="Qifeng Ye"/>
  </w15:person>
  <w15:person w15:author="Matthew Gibbs">
    <w15:presenceInfo w15:providerId="AD" w15:userId="S-1-5-21-1390582872-192029990-4074164785-5426"/>
  </w15:person>
  <w15:person w15:author="Giatas, George (PIRSA-SARDI)">
    <w15:presenceInfo w15:providerId="AD" w15:userId="S-1-5-21-1588410618-624172330-328166375-364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50"/>
    <o:shapelayout v:ext="edit">
      <o:idmap v:ext="edit" data="2"/>
    </o:shapelayout>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0AA3"/>
    <w:rsid w:val="00000142"/>
    <w:rsid w:val="000004EB"/>
    <w:rsid w:val="00000AEC"/>
    <w:rsid w:val="00000D57"/>
    <w:rsid w:val="00000DE9"/>
    <w:rsid w:val="00000EAF"/>
    <w:rsid w:val="00003D93"/>
    <w:rsid w:val="00003DB2"/>
    <w:rsid w:val="00006ED4"/>
    <w:rsid w:val="000070C2"/>
    <w:rsid w:val="000070D3"/>
    <w:rsid w:val="00007253"/>
    <w:rsid w:val="0000798D"/>
    <w:rsid w:val="00007E28"/>
    <w:rsid w:val="00010767"/>
    <w:rsid w:val="00010E94"/>
    <w:rsid w:val="000110E3"/>
    <w:rsid w:val="0001296A"/>
    <w:rsid w:val="000161B8"/>
    <w:rsid w:val="00016E25"/>
    <w:rsid w:val="00017C59"/>
    <w:rsid w:val="00017D1B"/>
    <w:rsid w:val="00017F89"/>
    <w:rsid w:val="00021774"/>
    <w:rsid w:val="00022014"/>
    <w:rsid w:val="00023045"/>
    <w:rsid w:val="000232E5"/>
    <w:rsid w:val="000232F9"/>
    <w:rsid w:val="00026DE7"/>
    <w:rsid w:val="00027D3A"/>
    <w:rsid w:val="000301C5"/>
    <w:rsid w:val="00030CFE"/>
    <w:rsid w:val="000313D2"/>
    <w:rsid w:val="000316F7"/>
    <w:rsid w:val="00031F57"/>
    <w:rsid w:val="000336AB"/>
    <w:rsid w:val="00034F96"/>
    <w:rsid w:val="00036649"/>
    <w:rsid w:val="00037772"/>
    <w:rsid w:val="000401E4"/>
    <w:rsid w:val="000402DC"/>
    <w:rsid w:val="00040579"/>
    <w:rsid w:val="00040A6D"/>
    <w:rsid w:val="00040E19"/>
    <w:rsid w:val="000410C2"/>
    <w:rsid w:val="00041C4F"/>
    <w:rsid w:val="00042203"/>
    <w:rsid w:val="00042462"/>
    <w:rsid w:val="00044EBA"/>
    <w:rsid w:val="0004570A"/>
    <w:rsid w:val="00052E8B"/>
    <w:rsid w:val="0005324B"/>
    <w:rsid w:val="00053273"/>
    <w:rsid w:val="00053898"/>
    <w:rsid w:val="00053B31"/>
    <w:rsid w:val="00053F9D"/>
    <w:rsid w:val="000542D0"/>
    <w:rsid w:val="00060534"/>
    <w:rsid w:val="000613C3"/>
    <w:rsid w:val="00063374"/>
    <w:rsid w:val="00063986"/>
    <w:rsid w:val="00064D08"/>
    <w:rsid w:val="00066D79"/>
    <w:rsid w:val="0007108A"/>
    <w:rsid w:val="00071597"/>
    <w:rsid w:val="00071A9A"/>
    <w:rsid w:val="000724F7"/>
    <w:rsid w:val="0007370B"/>
    <w:rsid w:val="00074BE4"/>
    <w:rsid w:val="0007528B"/>
    <w:rsid w:val="00075461"/>
    <w:rsid w:val="0007550C"/>
    <w:rsid w:val="00075968"/>
    <w:rsid w:val="000759E9"/>
    <w:rsid w:val="00075E63"/>
    <w:rsid w:val="0007611D"/>
    <w:rsid w:val="00076584"/>
    <w:rsid w:val="00077056"/>
    <w:rsid w:val="00077795"/>
    <w:rsid w:val="00077ECA"/>
    <w:rsid w:val="000801ED"/>
    <w:rsid w:val="0008152E"/>
    <w:rsid w:val="00081A04"/>
    <w:rsid w:val="00081D55"/>
    <w:rsid w:val="00082218"/>
    <w:rsid w:val="0008266F"/>
    <w:rsid w:val="0008291B"/>
    <w:rsid w:val="00082F37"/>
    <w:rsid w:val="00083150"/>
    <w:rsid w:val="00083DB0"/>
    <w:rsid w:val="000849C2"/>
    <w:rsid w:val="00084AFF"/>
    <w:rsid w:val="0008548A"/>
    <w:rsid w:val="000855D6"/>
    <w:rsid w:val="00085AFC"/>
    <w:rsid w:val="000866F1"/>
    <w:rsid w:val="00086C4F"/>
    <w:rsid w:val="00087B27"/>
    <w:rsid w:val="00090769"/>
    <w:rsid w:val="00091F46"/>
    <w:rsid w:val="000925F3"/>
    <w:rsid w:val="00092697"/>
    <w:rsid w:val="00092BB7"/>
    <w:rsid w:val="00092FA3"/>
    <w:rsid w:val="000936DE"/>
    <w:rsid w:val="000942B3"/>
    <w:rsid w:val="00095522"/>
    <w:rsid w:val="00095B6C"/>
    <w:rsid w:val="00097928"/>
    <w:rsid w:val="000A0247"/>
    <w:rsid w:val="000A09A0"/>
    <w:rsid w:val="000A171E"/>
    <w:rsid w:val="000A3829"/>
    <w:rsid w:val="000A4707"/>
    <w:rsid w:val="000A65FC"/>
    <w:rsid w:val="000A6903"/>
    <w:rsid w:val="000A7EA5"/>
    <w:rsid w:val="000B1541"/>
    <w:rsid w:val="000B2025"/>
    <w:rsid w:val="000B3347"/>
    <w:rsid w:val="000B3D67"/>
    <w:rsid w:val="000B432E"/>
    <w:rsid w:val="000B559F"/>
    <w:rsid w:val="000B583F"/>
    <w:rsid w:val="000B68ED"/>
    <w:rsid w:val="000B6DB8"/>
    <w:rsid w:val="000C0F02"/>
    <w:rsid w:val="000C1054"/>
    <w:rsid w:val="000C2136"/>
    <w:rsid w:val="000C2E8D"/>
    <w:rsid w:val="000C34E8"/>
    <w:rsid w:val="000C3678"/>
    <w:rsid w:val="000C3C36"/>
    <w:rsid w:val="000C695F"/>
    <w:rsid w:val="000C69D5"/>
    <w:rsid w:val="000D022A"/>
    <w:rsid w:val="000D11E7"/>
    <w:rsid w:val="000D12F2"/>
    <w:rsid w:val="000D1A5D"/>
    <w:rsid w:val="000D3BE9"/>
    <w:rsid w:val="000D481F"/>
    <w:rsid w:val="000D638B"/>
    <w:rsid w:val="000D6A59"/>
    <w:rsid w:val="000D796B"/>
    <w:rsid w:val="000D7C33"/>
    <w:rsid w:val="000E1929"/>
    <w:rsid w:val="000E1D20"/>
    <w:rsid w:val="000E47F0"/>
    <w:rsid w:val="000E5988"/>
    <w:rsid w:val="000E5BC5"/>
    <w:rsid w:val="000E630A"/>
    <w:rsid w:val="000E7E25"/>
    <w:rsid w:val="000F017F"/>
    <w:rsid w:val="000F1202"/>
    <w:rsid w:val="000F1C9F"/>
    <w:rsid w:val="000F4887"/>
    <w:rsid w:val="000F5158"/>
    <w:rsid w:val="000F61EE"/>
    <w:rsid w:val="000F641A"/>
    <w:rsid w:val="000F6AB0"/>
    <w:rsid w:val="000F6B9D"/>
    <w:rsid w:val="00100C82"/>
    <w:rsid w:val="00101EF4"/>
    <w:rsid w:val="00102762"/>
    <w:rsid w:val="001027C1"/>
    <w:rsid w:val="00102F77"/>
    <w:rsid w:val="0010312E"/>
    <w:rsid w:val="00103A32"/>
    <w:rsid w:val="00103E8F"/>
    <w:rsid w:val="00104331"/>
    <w:rsid w:val="001044BD"/>
    <w:rsid w:val="001056C6"/>
    <w:rsid w:val="00105D97"/>
    <w:rsid w:val="0010695B"/>
    <w:rsid w:val="00106A05"/>
    <w:rsid w:val="00107534"/>
    <w:rsid w:val="00107979"/>
    <w:rsid w:val="00107E77"/>
    <w:rsid w:val="00110756"/>
    <w:rsid w:val="0011118B"/>
    <w:rsid w:val="001118CF"/>
    <w:rsid w:val="00113528"/>
    <w:rsid w:val="00113E96"/>
    <w:rsid w:val="00114276"/>
    <w:rsid w:val="00114345"/>
    <w:rsid w:val="00114D60"/>
    <w:rsid w:val="00114D80"/>
    <w:rsid w:val="00115809"/>
    <w:rsid w:val="00116022"/>
    <w:rsid w:val="00117309"/>
    <w:rsid w:val="0011744F"/>
    <w:rsid w:val="00120C09"/>
    <w:rsid w:val="0012132F"/>
    <w:rsid w:val="00121855"/>
    <w:rsid w:val="001229D2"/>
    <w:rsid w:val="00122DC8"/>
    <w:rsid w:val="00125819"/>
    <w:rsid w:val="00125DB0"/>
    <w:rsid w:val="00126889"/>
    <w:rsid w:val="00126A9C"/>
    <w:rsid w:val="00126F74"/>
    <w:rsid w:val="001302ED"/>
    <w:rsid w:val="00130926"/>
    <w:rsid w:val="00130C73"/>
    <w:rsid w:val="0013251B"/>
    <w:rsid w:val="00135DB6"/>
    <w:rsid w:val="00144146"/>
    <w:rsid w:val="00144AAE"/>
    <w:rsid w:val="00144F55"/>
    <w:rsid w:val="00150086"/>
    <w:rsid w:val="00150B66"/>
    <w:rsid w:val="00150BF7"/>
    <w:rsid w:val="001510F3"/>
    <w:rsid w:val="001545E1"/>
    <w:rsid w:val="001550F2"/>
    <w:rsid w:val="00155245"/>
    <w:rsid w:val="00155662"/>
    <w:rsid w:val="00155B0B"/>
    <w:rsid w:val="00161AF9"/>
    <w:rsid w:val="00164737"/>
    <w:rsid w:val="00165086"/>
    <w:rsid w:val="00166060"/>
    <w:rsid w:val="001667FE"/>
    <w:rsid w:val="00167AEE"/>
    <w:rsid w:val="00167B88"/>
    <w:rsid w:val="0017312A"/>
    <w:rsid w:val="00173A0C"/>
    <w:rsid w:val="0017416F"/>
    <w:rsid w:val="0017434A"/>
    <w:rsid w:val="00176095"/>
    <w:rsid w:val="001768B4"/>
    <w:rsid w:val="00176E0A"/>
    <w:rsid w:val="00177F42"/>
    <w:rsid w:val="001801CB"/>
    <w:rsid w:val="00182F08"/>
    <w:rsid w:val="001832B3"/>
    <w:rsid w:val="001832BC"/>
    <w:rsid w:val="001834D2"/>
    <w:rsid w:val="0018393B"/>
    <w:rsid w:val="001854D6"/>
    <w:rsid w:val="001857CE"/>
    <w:rsid w:val="00185EE9"/>
    <w:rsid w:val="00185F97"/>
    <w:rsid w:val="00186AA8"/>
    <w:rsid w:val="00186D82"/>
    <w:rsid w:val="00186EB4"/>
    <w:rsid w:val="00187062"/>
    <w:rsid w:val="001922D0"/>
    <w:rsid w:val="00193394"/>
    <w:rsid w:val="0019375D"/>
    <w:rsid w:val="00195A70"/>
    <w:rsid w:val="001A00FE"/>
    <w:rsid w:val="001A0D24"/>
    <w:rsid w:val="001A0E7A"/>
    <w:rsid w:val="001A224E"/>
    <w:rsid w:val="001A237A"/>
    <w:rsid w:val="001A2C2D"/>
    <w:rsid w:val="001A47EA"/>
    <w:rsid w:val="001A5291"/>
    <w:rsid w:val="001A61F0"/>
    <w:rsid w:val="001A7043"/>
    <w:rsid w:val="001A7111"/>
    <w:rsid w:val="001A774C"/>
    <w:rsid w:val="001A7BA6"/>
    <w:rsid w:val="001A7F63"/>
    <w:rsid w:val="001B0935"/>
    <w:rsid w:val="001B09A2"/>
    <w:rsid w:val="001B0E7C"/>
    <w:rsid w:val="001B1136"/>
    <w:rsid w:val="001B14C9"/>
    <w:rsid w:val="001B1E20"/>
    <w:rsid w:val="001B21E5"/>
    <w:rsid w:val="001B28E0"/>
    <w:rsid w:val="001B2AAA"/>
    <w:rsid w:val="001B517E"/>
    <w:rsid w:val="001B5D0A"/>
    <w:rsid w:val="001B5E13"/>
    <w:rsid w:val="001B6265"/>
    <w:rsid w:val="001B7AE7"/>
    <w:rsid w:val="001C115A"/>
    <w:rsid w:val="001C4091"/>
    <w:rsid w:val="001C45CB"/>
    <w:rsid w:val="001C550E"/>
    <w:rsid w:val="001C65EE"/>
    <w:rsid w:val="001D0344"/>
    <w:rsid w:val="001D0A2C"/>
    <w:rsid w:val="001D0FA8"/>
    <w:rsid w:val="001D1D8A"/>
    <w:rsid w:val="001D252B"/>
    <w:rsid w:val="001D441D"/>
    <w:rsid w:val="001D4D61"/>
    <w:rsid w:val="001D4DE2"/>
    <w:rsid w:val="001D74F2"/>
    <w:rsid w:val="001E0902"/>
    <w:rsid w:val="001E0983"/>
    <w:rsid w:val="001E24F9"/>
    <w:rsid w:val="001E5932"/>
    <w:rsid w:val="001E5FE0"/>
    <w:rsid w:val="001F164A"/>
    <w:rsid w:val="001F179B"/>
    <w:rsid w:val="001F1DD3"/>
    <w:rsid w:val="001F1EAD"/>
    <w:rsid w:val="001F2A76"/>
    <w:rsid w:val="001F37BC"/>
    <w:rsid w:val="001F3D7F"/>
    <w:rsid w:val="001F3D99"/>
    <w:rsid w:val="001F5973"/>
    <w:rsid w:val="001F5DA4"/>
    <w:rsid w:val="001F6475"/>
    <w:rsid w:val="001F70CE"/>
    <w:rsid w:val="0020088D"/>
    <w:rsid w:val="00200E09"/>
    <w:rsid w:val="00200FF9"/>
    <w:rsid w:val="00202D7B"/>
    <w:rsid w:val="00202DB0"/>
    <w:rsid w:val="002044EC"/>
    <w:rsid w:val="00204E58"/>
    <w:rsid w:val="002050EA"/>
    <w:rsid w:val="002069A2"/>
    <w:rsid w:val="00207470"/>
    <w:rsid w:val="00210A22"/>
    <w:rsid w:val="002117A9"/>
    <w:rsid w:val="00212088"/>
    <w:rsid w:val="002124BD"/>
    <w:rsid w:val="00212C71"/>
    <w:rsid w:val="00213E3F"/>
    <w:rsid w:val="00213E94"/>
    <w:rsid w:val="00215592"/>
    <w:rsid w:val="002163CB"/>
    <w:rsid w:val="00217E3D"/>
    <w:rsid w:val="0022165B"/>
    <w:rsid w:val="0022201F"/>
    <w:rsid w:val="00222554"/>
    <w:rsid w:val="00222B31"/>
    <w:rsid w:val="002241AB"/>
    <w:rsid w:val="00224AD7"/>
    <w:rsid w:val="00224F6E"/>
    <w:rsid w:val="002251ED"/>
    <w:rsid w:val="0022534C"/>
    <w:rsid w:val="00226D1A"/>
    <w:rsid w:val="00230F60"/>
    <w:rsid w:val="0023159C"/>
    <w:rsid w:val="002326CD"/>
    <w:rsid w:val="002332C0"/>
    <w:rsid w:val="00233B9D"/>
    <w:rsid w:val="002344C7"/>
    <w:rsid w:val="0023499D"/>
    <w:rsid w:val="0023735B"/>
    <w:rsid w:val="002406BE"/>
    <w:rsid w:val="00240C43"/>
    <w:rsid w:val="002410AE"/>
    <w:rsid w:val="00241222"/>
    <w:rsid w:val="0024159A"/>
    <w:rsid w:val="0024296D"/>
    <w:rsid w:val="00243165"/>
    <w:rsid w:val="002432F2"/>
    <w:rsid w:val="00243549"/>
    <w:rsid w:val="00243C87"/>
    <w:rsid w:val="002455E3"/>
    <w:rsid w:val="002469BC"/>
    <w:rsid w:val="002502C2"/>
    <w:rsid w:val="00250517"/>
    <w:rsid w:val="00250986"/>
    <w:rsid w:val="00250F5A"/>
    <w:rsid w:val="00256BAB"/>
    <w:rsid w:val="002573E0"/>
    <w:rsid w:val="002616AB"/>
    <w:rsid w:val="00261E5A"/>
    <w:rsid w:val="002624ED"/>
    <w:rsid w:val="0026312A"/>
    <w:rsid w:val="00263418"/>
    <w:rsid w:val="0026373A"/>
    <w:rsid w:val="00263DBC"/>
    <w:rsid w:val="002649E2"/>
    <w:rsid w:val="00264F87"/>
    <w:rsid w:val="00265FBF"/>
    <w:rsid w:val="0026700E"/>
    <w:rsid w:val="00267462"/>
    <w:rsid w:val="00270562"/>
    <w:rsid w:val="00270EBD"/>
    <w:rsid w:val="00272454"/>
    <w:rsid w:val="00272BE0"/>
    <w:rsid w:val="00272F3D"/>
    <w:rsid w:val="002750FE"/>
    <w:rsid w:val="0027677B"/>
    <w:rsid w:val="00277699"/>
    <w:rsid w:val="00280C96"/>
    <w:rsid w:val="00281F96"/>
    <w:rsid w:val="002821A6"/>
    <w:rsid w:val="002834A0"/>
    <w:rsid w:val="00283869"/>
    <w:rsid w:val="00287CF4"/>
    <w:rsid w:val="00291C2D"/>
    <w:rsid w:val="00293371"/>
    <w:rsid w:val="0029422F"/>
    <w:rsid w:val="00294767"/>
    <w:rsid w:val="00294E75"/>
    <w:rsid w:val="002960E4"/>
    <w:rsid w:val="0029627B"/>
    <w:rsid w:val="002963E8"/>
    <w:rsid w:val="00297307"/>
    <w:rsid w:val="0029737B"/>
    <w:rsid w:val="00297D03"/>
    <w:rsid w:val="002A0136"/>
    <w:rsid w:val="002A08D2"/>
    <w:rsid w:val="002A0E03"/>
    <w:rsid w:val="002A2FF1"/>
    <w:rsid w:val="002A32A4"/>
    <w:rsid w:val="002A3CE7"/>
    <w:rsid w:val="002A49B4"/>
    <w:rsid w:val="002A5104"/>
    <w:rsid w:val="002A5A18"/>
    <w:rsid w:val="002A5D8D"/>
    <w:rsid w:val="002A5DBE"/>
    <w:rsid w:val="002A6117"/>
    <w:rsid w:val="002B0A25"/>
    <w:rsid w:val="002B0DE3"/>
    <w:rsid w:val="002B11A0"/>
    <w:rsid w:val="002B2104"/>
    <w:rsid w:val="002B2609"/>
    <w:rsid w:val="002B2BEB"/>
    <w:rsid w:val="002B466D"/>
    <w:rsid w:val="002B4901"/>
    <w:rsid w:val="002B497B"/>
    <w:rsid w:val="002B57CC"/>
    <w:rsid w:val="002B5BB1"/>
    <w:rsid w:val="002B6ECA"/>
    <w:rsid w:val="002B72A8"/>
    <w:rsid w:val="002B7518"/>
    <w:rsid w:val="002C063C"/>
    <w:rsid w:val="002C0A44"/>
    <w:rsid w:val="002C0ADB"/>
    <w:rsid w:val="002C0F8E"/>
    <w:rsid w:val="002C1515"/>
    <w:rsid w:val="002C2014"/>
    <w:rsid w:val="002C22D4"/>
    <w:rsid w:val="002C27E3"/>
    <w:rsid w:val="002C286B"/>
    <w:rsid w:val="002C2A99"/>
    <w:rsid w:val="002C2CC7"/>
    <w:rsid w:val="002C42F5"/>
    <w:rsid w:val="002C506E"/>
    <w:rsid w:val="002C5296"/>
    <w:rsid w:val="002C5E83"/>
    <w:rsid w:val="002C6A38"/>
    <w:rsid w:val="002C788D"/>
    <w:rsid w:val="002D3D7E"/>
    <w:rsid w:val="002D4622"/>
    <w:rsid w:val="002D4F5C"/>
    <w:rsid w:val="002D5643"/>
    <w:rsid w:val="002D5B3D"/>
    <w:rsid w:val="002E1D86"/>
    <w:rsid w:val="002E2107"/>
    <w:rsid w:val="002E27CF"/>
    <w:rsid w:val="002E29CF"/>
    <w:rsid w:val="002E2E76"/>
    <w:rsid w:val="002E3450"/>
    <w:rsid w:val="002E40C5"/>
    <w:rsid w:val="002E4118"/>
    <w:rsid w:val="002E5F65"/>
    <w:rsid w:val="002E67A6"/>
    <w:rsid w:val="002E6AF6"/>
    <w:rsid w:val="002E6FF9"/>
    <w:rsid w:val="002E7336"/>
    <w:rsid w:val="002E73AE"/>
    <w:rsid w:val="002E7A59"/>
    <w:rsid w:val="002E7BE8"/>
    <w:rsid w:val="002F0055"/>
    <w:rsid w:val="002F067F"/>
    <w:rsid w:val="002F2143"/>
    <w:rsid w:val="002F234E"/>
    <w:rsid w:val="002F32CF"/>
    <w:rsid w:val="002F3EEE"/>
    <w:rsid w:val="002F43C5"/>
    <w:rsid w:val="002F475B"/>
    <w:rsid w:val="002F4F37"/>
    <w:rsid w:val="002F53BF"/>
    <w:rsid w:val="002F7406"/>
    <w:rsid w:val="002F7BE7"/>
    <w:rsid w:val="0030003A"/>
    <w:rsid w:val="003000CE"/>
    <w:rsid w:val="00300CFF"/>
    <w:rsid w:val="003012AD"/>
    <w:rsid w:val="00301B07"/>
    <w:rsid w:val="00301E26"/>
    <w:rsid w:val="00302542"/>
    <w:rsid w:val="003036C1"/>
    <w:rsid w:val="00304433"/>
    <w:rsid w:val="0030592E"/>
    <w:rsid w:val="003060EC"/>
    <w:rsid w:val="0031025C"/>
    <w:rsid w:val="00310F23"/>
    <w:rsid w:val="00310FC9"/>
    <w:rsid w:val="00311ED9"/>
    <w:rsid w:val="003127BA"/>
    <w:rsid w:val="00312979"/>
    <w:rsid w:val="0031486A"/>
    <w:rsid w:val="00314F1A"/>
    <w:rsid w:val="0031543D"/>
    <w:rsid w:val="00322323"/>
    <w:rsid w:val="00323BA1"/>
    <w:rsid w:val="00325A23"/>
    <w:rsid w:val="00325DBF"/>
    <w:rsid w:val="0033134C"/>
    <w:rsid w:val="0033194D"/>
    <w:rsid w:val="00333722"/>
    <w:rsid w:val="00333A08"/>
    <w:rsid w:val="003347DB"/>
    <w:rsid w:val="00336644"/>
    <w:rsid w:val="00337C1F"/>
    <w:rsid w:val="003403AC"/>
    <w:rsid w:val="00340861"/>
    <w:rsid w:val="00340D54"/>
    <w:rsid w:val="00341A35"/>
    <w:rsid w:val="0034355A"/>
    <w:rsid w:val="003443E9"/>
    <w:rsid w:val="00346E74"/>
    <w:rsid w:val="00347627"/>
    <w:rsid w:val="00347637"/>
    <w:rsid w:val="0035064A"/>
    <w:rsid w:val="00350B5E"/>
    <w:rsid w:val="003516F2"/>
    <w:rsid w:val="003517DF"/>
    <w:rsid w:val="00352265"/>
    <w:rsid w:val="00352806"/>
    <w:rsid w:val="003538CF"/>
    <w:rsid w:val="00353986"/>
    <w:rsid w:val="00353D1D"/>
    <w:rsid w:val="00353EBC"/>
    <w:rsid w:val="00354670"/>
    <w:rsid w:val="0035560B"/>
    <w:rsid w:val="00355802"/>
    <w:rsid w:val="00356243"/>
    <w:rsid w:val="00356FBC"/>
    <w:rsid w:val="0036119A"/>
    <w:rsid w:val="00361FFA"/>
    <w:rsid w:val="003634E6"/>
    <w:rsid w:val="0036360A"/>
    <w:rsid w:val="00365646"/>
    <w:rsid w:val="00367348"/>
    <w:rsid w:val="00367E0C"/>
    <w:rsid w:val="00370113"/>
    <w:rsid w:val="00370BAF"/>
    <w:rsid w:val="00370E89"/>
    <w:rsid w:val="0037213F"/>
    <w:rsid w:val="00372FA0"/>
    <w:rsid w:val="0037339D"/>
    <w:rsid w:val="00374E7A"/>
    <w:rsid w:val="00376722"/>
    <w:rsid w:val="00376FFC"/>
    <w:rsid w:val="00381875"/>
    <w:rsid w:val="00382D92"/>
    <w:rsid w:val="00383262"/>
    <w:rsid w:val="00383DA1"/>
    <w:rsid w:val="003854E3"/>
    <w:rsid w:val="003857CF"/>
    <w:rsid w:val="003862B9"/>
    <w:rsid w:val="00386695"/>
    <w:rsid w:val="00386D7C"/>
    <w:rsid w:val="0039069B"/>
    <w:rsid w:val="003926D6"/>
    <w:rsid w:val="003940C9"/>
    <w:rsid w:val="00395CEB"/>
    <w:rsid w:val="00396BF5"/>
    <w:rsid w:val="003A0183"/>
    <w:rsid w:val="003A2C92"/>
    <w:rsid w:val="003A38EC"/>
    <w:rsid w:val="003A3F55"/>
    <w:rsid w:val="003A5323"/>
    <w:rsid w:val="003A570C"/>
    <w:rsid w:val="003A6966"/>
    <w:rsid w:val="003A702E"/>
    <w:rsid w:val="003A7A72"/>
    <w:rsid w:val="003B08B0"/>
    <w:rsid w:val="003B2FB7"/>
    <w:rsid w:val="003B6A8D"/>
    <w:rsid w:val="003B6E3C"/>
    <w:rsid w:val="003B7B0C"/>
    <w:rsid w:val="003B7CA3"/>
    <w:rsid w:val="003B7D60"/>
    <w:rsid w:val="003C0EBB"/>
    <w:rsid w:val="003C125F"/>
    <w:rsid w:val="003C1B2F"/>
    <w:rsid w:val="003C1E33"/>
    <w:rsid w:val="003C1EC6"/>
    <w:rsid w:val="003C2220"/>
    <w:rsid w:val="003C5244"/>
    <w:rsid w:val="003C6902"/>
    <w:rsid w:val="003C76BE"/>
    <w:rsid w:val="003D1D61"/>
    <w:rsid w:val="003D1F57"/>
    <w:rsid w:val="003D2C15"/>
    <w:rsid w:val="003D3B3C"/>
    <w:rsid w:val="003D443F"/>
    <w:rsid w:val="003E2A2F"/>
    <w:rsid w:val="003E2EF5"/>
    <w:rsid w:val="003E3866"/>
    <w:rsid w:val="003E3D03"/>
    <w:rsid w:val="003E6246"/>
    <w:rsid w:val="003E731B"/>
    <w:rsid w:val="003E749C"/>
    <w:rsid w:val="003E79F7"/>
    <w:rsid w:val="003F0529"/>
    <w:rsid w:val="003F2C62"/>
    <w:rsid w:val="003F2E65"/>
    <w:rsid w:val="003F43B9"/>
    <w:rsid w:val="003F5650"/>
    <w:rsid w:val="003F599E"/>
    <w:rsid w:val="0040127D"/>
    <w:rsid w:val="004013EF"/>
    <w:rsid w:val="0040196B"/>
    <w:rsid w:val="00401DB4"/>
    <w:rsid w:val="00402B48"/>
    <w:rsid w:val="004036A3"/>
    <w:rsid w:val="00403A37"/>
    <w:rsid w:val="0040522F"/>
    <w:rsid w:val="00405E40"/>
    <w:rsid w:val="00406F30"/>
    <w:rsid w:val="00407451"/>
    <w:rsid w:val="00407F32"/>
    <w:rsid w:val="004104A4"/>
    <w:rsid w:val="00410BB4"/>
    <w:rsid w:val="00410F45"/>
    <w:rsid w:val="004122AD"/>
    <w:rsid w:val="004126E1"/>
    <w:rsid w:val="004129E5"/>
    <w:rsid w:val="00412AC1"/>
    <w:rsid w:val="00412DF4"/>
    <w:rsid w:val="004130C3"/>
    <w:rsid w:val="00415076"/>
    <w:rsid w:val="0041543F"/>
    <w:rsid w:val="00416039"/>
    <w:rsid w:val="00423938"/>
    <w:rsid w:val="004240C5"/>
    <w:rsid w:val="00424836"/>
    <w:rsid w:val="004254C1"/>
    <w:rsid w:val="004269CA"/>
    <w:rsid w:val="004300EF"/>
    <w:rsid w:val="00431CE8"/>
    <w:rsid w:val="0043233D"/>
    <w:rsid w:val="00432774"/>
    <w:rsid w:val="00432CFC"/>
    <w:rsid w:val="00432E38"/>
    <w:rsid w:val="00433334"/>
    <w:rsid w:val="004339E1"/>
    <w:rsid w:val="00434877"/>
    <w:rsid w:val="004359DB"/>
    <w:rsid w:val="0043633E"/>
    <w:rsid w:val="00437BAB"/>
    <w:rsid w:val="0044035C"/>
    <w:rsid w:val="004409F3"/>
    <w:rsid w:val="00440EEC"/>
    <w:rsid w:val="004422B4"/>
    <w:rsid w:val="00442C4B"/>
    <w:rsid w:val="00442D09"/>
    <w:rsid w:val="00444280"/>
    <w:rsid w:val="0044456A"/>
    <w:rsid w:val="0044531A"/>
    <w:rsid w:val="004454B3"/>
    <w:rsid w:val="00446918"/>
    <w:rsid w:val="00447663"/>
    <w:rsid w:val="0044791C"/>
    <w:rsid w:val="0045007A"/>
    <w:rsid w:val="004515DF"/>
    <w:rsid w:val="00451A28"/>
    <w:rsid w:val="00454930"/>
    <w:rsid w:val="00456EEF"/>
    <w:rsid w:val="00457C92"/>
    <w:rsid w:val="0046144F"/>
    <w:rsid w:val="00461D4B"/>
    <w:rsid w:val="00462777"/>
    <w:rsid w:val="00462D3F"/>
    <w:rsid w:val="00462FAE"/>
    <w:rsid w:val="004632B3"/>
    <w:rsid w:val="00463C8D"/>
    <w:rsid w:val="00463D4E"/>
    <w:rsid w:val="00466041"/>
    <w:rsid w:val="00466633"/>
    <w:rsid w:val="00466CC0"/>
    <w:rsid w:val="00467ADE"/>
    <w:rsid w:val="00470644"/>
    <w:rsid w:val="0047180B"/>
    <w:rsid w:val="00473A8E"/>
    <w:rsid w:val="0047411C"/>
    <w:rsid w:val="00474420"/>
    <w:rsid w:val="00475119"/>
    <w:rsid w:val="00480569"/>
    <w:rsid w:val="00481189"/>
    <w:rsid w:val="004811CE"/>
    <w:rsid w:val="0048220C"/>
    <w:rsid w:val="00484603"/>
    <w:rsid w:val="0048465C"/>
    <w:rsid w:val="00485335"/>
    <w:rsid w:val="004868F2"/>
    <w:rsid w:val="00487F94"/>
    <w:rsid w:val="0049011C"/>
    <w:rsid w:val="0049063A"/>
    <w:rsid w:val="004908A0"/>
    <w:rsid w:val="0049092B"/>
    <w:rsid w:val="00490C42"/>
    <w:rsid w:val="00491767"/>
    <w:rsid w:val="004917F2"/>
    <w:rsid w:val="00491AE7"/>
    <w:rsid w:val="0049234A"/>
    <w:rsid w:val="00493D35"/>
    <w:rsid w:val="00494246"/>
    <w:rsid w:val="00494855"/>
    <w:rsid w:val="00494C1E"/>
    <w:rsid w:val="0049759D"/>
    <w:rsid w:val="00497DD8"/>
    <w:rsid w:val="004A0362"/>
    <w:rsid w:val="004A15BB"/>
    <w:rsid w:val="004A170E"/>
    <w:rsid w:val="004A1A6C"/>
    <w:rsid w:val="004A1D6E"/>
    <w:rsid w:val="004A1E82"/>
    <w:rsid w:val="004A2AB9"/>
    <w:rsid w:val="004A45F0"/>
    <w:rsid w:val="004A5C7C"/>
    <w:rsid w:val="004B0A12"/>
    <w:rsid w:val="004B0EE8"/>
    <w:rsid w:val="004B1063"/>
    <w:rsid w:val="004B136F"/>
    <w:rsid w:val="004B26CE"/>
    <w:rsid w:val="004B2E31"/>
    <w:rsid w:val="004B31F2"/>
    <w:rsid w:val="004B3F4E"/>
    <w:rsid w:val="004B4CEA"/>
    <w:rsid w:val="004B555C"/>
    <w:rsid w:val="004B7487"/>
    <w:rsid w:val="004B766A"/>
    <w:rsid w:val="004B7BB3"/>
    <w:rsid w:val="004C02C8"/>
    <w:rsid w:val="004C094D"/>
    <w:rsid w:val="004C2C16"/>
    <w:rsid w:val="004C60DE"/>
    <w:rsid w:val="004C692B"/>
    <w:rsid w:val="004C7527"/>
    <w:rsid w:val="004D07B9"/>
    <w:rsid w:val="004D0A57"/>
    <w:rsid w:val="004D0B46"/>
    <w:rsid w:val="004D3ADB"/>
    <w:rsid w:val="004D45E6"/>
    <w:rsid w:val="004D4A57"/>
    <w:rsid w:val="004D4B01"/>
    <w:rsid w:val="004D4CA4"/>
    <w:rsid w:val="004D623B"/>
    <w:rsid w:val="004D74FC"/>
    <w:rsid w:val="004E0A5F"/>
    <w:rsid w:val="004E0E6F"/>
    <w:rsid w:val="004E128B"/>
    <w:rsid w:val="004E1F7E"/>
    <w:rsid w:val="004E35AA"/>
    <w:rsid w:val="004E35CA"/>
    <w:rsid w:val="004E48A2"/>
    <w:rsid w:val="004E4F65"/>
    <w:rsid w:val="004E5BB9"/>
    <w:rsid w:val="004E6AED"/>
    <w:rsid w:val="004F083C"/>
    <w:rsid w:val="004F1AF3"/>
    <w:rsid w:val="004F1E5C"/>
    <w:rsid w:val="004F2BED"/>
    <w:rsid w:val="004F3F0F"/>
    <w:rsid w:val="004F5404"/>
    <w:rsid w:val="004F5412"/>
    <w:rsid w:val="004F5882"/>
    <w:rsid w:val="004F652A"/>
    <w:rsid w:val="004F684A"/>
    <w:rsid w:val="004F75BE"/>
    <w:rsid w:val="004F7B70"/>
    <w:rsid w:val="00503001"/>
    <w:rsid w:val="00503832"/>
    <w:rsid w:val="00503900"/>
    <w:rsid w:val="00504327"/>
    <w:rsid w:val="005061CF"/>
    <w:rsid w:val="005076A2"/>
    <w:rsid w:val="00507B09"/>
    <w:rsid w:val="0051018B"/>
    <w:rsid w:val="00510242"/>
    <w:rsid w:val="005109EC"/>
    <w:rsid w:val="00510B38"/>
    <w:rsid w:val="00511F44"/>
    <w:rsid w:val="0051362C"/>
    <w:rsid w:val="00514AF8"/>
    <w:rsid w:val="00515593"/>
    <w:rsid w:val="00515A7B"/>
    <w:rsid w:val="00515FA6"/>
    <w:rsid w:val="0051766D"/>
    <w:rsid w:val="005203F2"/>
    <w:rsid w:val="00521E10"/>
    <w:rsid w:val="005235FC"/>
    <w:rsid w:val="0052375F"/>
    <w:rsid w:val="00523894"/>
    <w:rsid w:val="005243BF"/>
    <w:rsid w:val="005300E5"/>
    <w:rsid w:val="00530B68"/>
    <w:rsid w:val="00530F68"/>
    <w:rsid w:val="005343DB"/>
    <w:rsid w:val="0053446F"/>
    <w:rsid w:val="00534FCD"/>
    <w:rsid w:val="00535745"/>
    <w:rsid w:val="00535BCA"/>
    <w:rsid w:val="005362F3"/>
    <w:rsid w:val="00536B02"/>
    <w:rsid w:val="00537227"/>
    <w:rsid w:val="005400E4"/>
    <w:rsid w:val="00540D55"/>
    <w:rsid w:val="0054198A"/>
    <w:rsid w:val="00541E7C"/>
    <w:rsid w:val="00542D50"/>
    <w:rsid w:val="00543164"/>
    <w:rsid w:val="00544F51"/>
    <w:rsid w:val="005454D1"/>
    <w:rsid w:val="0054677D"/>
    <w:rsid w:val="00546BA1"/>
    <w:rsid w:val="00547756"/>
    <w:rsid w:val="0055011A"/>
    <w:rsid w:val="005502A8"/>
    <w:rsid w:val="00550329"/>
    <w:rsid w:val="005513C5"/>
    <w:rsid w:val="005515A8"/>
    <w:rsid w:val="00552419"/>
    <w:rsid w:val="00553181"/>
    <w:rsid w:val="0055328E"/>
    <w:rsid w:val="00553CC9"/>
    <w:rsid w:val="00554A3D"/>
    <w:rsid w:val="00555768"/>
    <w:rsid w:val="005564E7"/>
    <w:rsid w:val="00556F58"/>
    <w:rsid w:val="0056058B"/>
    <w:rsid w:val="00560AFE"/>
    <w:rsid w:val="00560DB8"/>
    <w:rsid w:val="0056123D"/>
    <w:rsid w:val="00561C24"/>
    <w:rsid w:val="00561D60"/>
    <w:rsid w:val="005627E7"/>
    <w:rsid w:val="00562F37"/>
    <w:rsid w:val="00563C6A"/>
    <w:rsid w:val="00564289"/>
    <w:rsid w:val="005644DD"/>
    <w:rsid w:val="00564681"/>
    <w:rsid w:val="005647FE"/>
    <w:rsid w:val="00567069"/>
    <w:rsid w:val="005673FD"/>
    <w:rsid w:val="00570480"/>
    <w:rsid w:val="005708C8"/>
    <w:rsid w:val="00570B91"/>
    <w:rsid w:val="00570FBC"/>
    <w:rsid w:val="00571686"/>
    <w:rsid w:val="00571BD1"/>
    <w:rsid w:val="0057265E"/>
    <w:rsid w:val="005732F4"/>
    <w:rsid w:val="0057531C"/>
    <w:rsid w:val="00575CF4"/>
    <w:rsid w:val="005769C9"/>
    <w:rsid w:val="00577092"/>
    <w:rsid w:val="005778DF"/>
    <w:rsid w:val="00577FB2"/>
    <w:rsid w:val="0058193C"/>
    <w:rsid w:val="00581BF3"/>
    <w:rsid w:val="0058214A"/>
    <w:rsid w:val="0058222F"/>
    <w:rsid w:val="0058308A"/>
    <w:rsid w:val="00583A25"/>
    <w:rsid w:val="00584C73"/>
    <w:rsid w:val="0058531D"/>
    <w:rsid w:val="00585492"/>
    <w:rsid w:val="005855BF"/>
    <w:rsid w:val="005864C2"/>
    <w:rsid w:val="00586C94"/>
    <w:rsid w:val="005906C6"/>
    <w:rsid w:val="00590A16"/>
    <w:rsid w:val="00590F4F"/>
    <w:rsid w:val="00592D14"/>
    <w:rsid w:val="00592F2C"/>
    <w:rsid w:val="00595B3C"/>
    <w:rsid w:val="00595F6C"/>
    <w:rsid w:val="00597996"/>
    <w:rsid w:val="005A052B"/>
    <w:rsid w:val="005A07A1"/>
    <w:rsid w:val="005A0A5D"/>
    <w:rsid w:val="005A17DA"/>
    <w:rsid w:val="005A215A"/>
    <w:rsid w:val="005A2BCC"/>
    <w:rsid w:val="005A33A2"/>
    <w:rsid w:val="005A4359"/>
    <w:rsid w:val="005A50A3"/>
    <w:rsid w:val="005A52F7"/>
    <w:rsid w:val="005A751D"/>
    <w:rsid w:val="005A7F25"/>
    <w:rsid w:val="005B06B4"/>
    <w:rsid w:val="005B0A19"/>
    <w:rsid w:val="005B0AA3"/>
    <w:rsid w:val="005B23BF"/>
    <w:rsid w:val="005B2DB8"/>
    <w:rsid w:val="005B3164"/>
    <w:rsid w:val="005B3CB8"/>
    <w:rsid w:val="005B4121"/>
    <w:rsid w:val="005B4709"/>
    <w:rsid w:val="005B48C6"/>
    <w:rsid w:val="005B545A"/>
    <w:rsid w:val="005B5A12"/>
    <w:rsid w:val="005B6C4B"/>
    <w:rsid w:val="005B6D55"/>
    <w:rsid w:val="005B7889"/>
    <w:rsid w:val="005C04E8"/>
    <w:rsid w:val="005C2D23"/>
    <w:rsid w:val="005C2E9F"/>
    <w:rsid w:val="005C32EC"/>
    <w:rsid w:val="005C4A37"/>
    <w:rsid w:val="005C5655"/>
    <w:rsid w:val="005C65AF"/>
    <w:rsid w:val="005C682F"/>
    <w:rsid w:val="005C6F19"/>
    <w:rsid w:val="005C7500"/>
    <w:rsid w:val="005C7926"/>
    <w:rsid w:val="005D06B1"/>
    <w:rsid w:val="005D1C37"/>
    <w:rsid w:val="005D3129"/>
    <w:rsid w:val="005D4EE4"/>
    <w:rsid w:val="005D5457"/>
    <w:rsid w:val="005D6662"/>
    <w:rsid w:val="005D6D30"/>
    <w:rsid w:val="005D7CBB"/>
    <w:rsid w:val="005E1B0E"/>
    <w:rsid w:val="005E28FD"/>
    <w:rsid w:val="005E2C89"/>
    <w:rsid w:val="005E2E99"/>
    <w:rsid w:val="005E49C8"/>
    <w:rsid w:val="005E4BB2"/>
    <w:rsid w:val="005E4E86"/>
    <w:rsid w:val="005E5F70"/>
    <w:rsid w:val="005E60ED"/>
    <w:rsid w:val="005F1566"/>
    <w:rsid w:val="005F1CE5"/>
    <w:rsid w:val="005F2E51"/>
    <w:rsid w:val="005F4115"/>
    <w:rsid w:val="005F4769"/>
    <w:rsid w:val="005F5458"/>
    <w:rsid w:val="005F5CD2"/>
    <w:rsid w:val="005F5D49"/>
    <w:rsid w:val="005F7109"/>
    <w:rsid w:val="005F726F"/>
    <w:rsid w:val="005F7BD7"/>
    <w:rsid w:val="006006DB"/>
    <w:rsid w:val="00600A4B"/>
    <w:rsid w:val="00600AA9"/>
    <w:rsid w:val="00600D79"/>
    <w:rsid w:val="0060244D"/>
    <w:rsid w:val="006029D1"/>
    <w:rsid w:val="00602C68"/>
    <w:rsid w:val="00603C95"/>
    <w:rsid w:val="0060493A"/>
    <w:rsid w:val="00605100"/>
    <w:rsid w:val="00605BF7"/>
    <w:rsid w:val="0060616E"/>
    <w:rsid w:val="006069E5"/>
    <w:rsid w:val="00607F88"/>
    <w:rsid w:val="00611B63"/>
    <w:rsid w:val="00612DE7"/>
    <w:rsid w:val="00613549"/>
    <w:rsid w:val="0061421C"/>
    <w:rsid w:val="00614D0B"/>
    <w:rsid w:val="0061508A"/>
    <w:rsid w:val="00615B72"/>
    <w:rsid w:val="00615E35"/>
    <w:rsid w:val="006164E5"/>
    <w:rsid w:val="0061708C"/>
    <w:rsid w:val="00617CA9"/>
    <w:rsid w:val="00620A52"/>
    <w:rsid w:val="00620DD4"/>
    <w:rsid w:val="00621386"/>
    <w:rsid w:val="00621810"/>
    <w:rsid w:val="00622990"/>
    <w:rsid w:val="006237D5"/>
    <w:rsid w:val="006237F6"/>
    <w:rsid w:val="006262A1"/>
    <w:rsid w:val="006268D8"/>
    <w:rsid w:val="006268E9"/>
    <w:rsid w:val="00627319"/>
    <w:rsid w:val="00630AF2"/>
    <w:rsid w:val="00630E11"/>
    <w:rsid w:val="00630FB0"/>
    <w:rsid w:val="00631147"/>
    <w:rsid w:val="006323D8"/>
    <w:rsid w:val="00633313"/>
    <w:rsid w:val="006347B4"/>
    <w:rsid w:val="006347C4"/>
    <w:rsid w:val="0063565D"/>
    <w:rsid w:val="0063587B"/>
    <w:rsid w:val="00635C29"/>
    <w:rsid w:val="00637710"/>
    <w:rsid w:val="00637E73"/>
    <w:rsid w:val="006403B7"/>
    <w:rsid w:val="0064171B"/>
    <w:rsid w:val="00641879"/>
    <w:rsid w:val="00641DAA"/>
    <w:rsid w:val="00641F2F"/>
    <w:rsid w:val="0064280B"/>
    <w:rsid w:val="00643065"/>
    <w:rsid w:val="00645015"/>
    <w:rsid w:val="006457F7"/>
    <w:rsid w:val="00645AFC"/>
    <w:rsid w:val="0064795B"/>
    <w:rsid w:val="0065064D"/>
    <w:rsid w:val="006515D3"/>
    <w:rsid w:val="0065296D"/>
    <w:rsid w:val="00652981"/>
    <w:rsid w:val="00652E2D"/>
    <w:rsid w:val="006533C3"/>
    <w:rsid w:val="00653FAC"/>
    <w:rsid w:val="0065702E"/>
    <w:rsid w:val="006575B5"/>
    <w:rsid w:val="00660370"/>
    <w:rsid w:val="006616FD"/>
    <w:rsid w:val="00661950"/>
    <w:rsid w:val="006619F0"/>
    <w:rsid w:val="00662412"/>
    <w:rsid w:val="006647FB"/>
    <w:rsid w:val="0066593C"/>
    <w:rsid w:val="0066696C"/>
    <w:rsid w:val="00670218"/>
    <w:rsid w:val="0067027E"/>
    <w:rsid w:val="006713EE"/>
    <w:rsid w:val="00672263"/>
    <w:rsid w:val="00674768"/>
    <w:rsid w:val="0067688F"/>
    <w:rsid w:val="00676B77"/>
    <w:rsid w:val="00677A70"/>
    <w:rsid w:val="00680BF2"/>
    <w:rsid w:val="00680CD3"/>
    <w:rsid w:val="00681A16"/>
    <w:rsid w:val="00684A45"/>
    <w:rsid w:val="00684AF9"/>
    <w:rsid w:val="00684CCF"/>
    <w:rsid w:val="006857BC"/>
    <w:rsid w:val="006864E9"/>
    <w:rsid w:val="006867E9"/>
    <w:rsid w:val="006873BB"/>
    <w:rsid w:val="00687E1D"/>
    <w:rsid w:val="00690AA8"/>
    <w:rsid w:val="006914A7"/>
    <w:rsid w:val="00692450"/>
    <w:rsid w:val="0069264D"/>
    <w:rsid w:val="00694428"/>
    <w:rsid w:val="00694C2C"/>
    <w:rsid w:val="00695B9C"/>
    <w:rsid w:val="006A17F8"/>
    <w:rsid w:val="006A23F9"/>
    <w:rsid w:val="006A247B"/>
    <w:rsid w:val="006A35EC"/>
    <w:rsid w:val="006A3B24"/>
    <w:rsid w:val="006A4E19"/>
    <w:rsid w:val="006A4E92"/>
    <w:rsid w:val="006A5361"/>
    <w:rsid w:val="006A733D"/>
    <w:rsid w:val="006A7CF8"/>
    <w:rsid w:val="006B0D59"/>
    <w:rsid w:val="006B1102"/>
    <w:rsid w:val="006B26A4"/>
    <w:rsid w:val="006B3344"/>
    <w:rsid w:val="006B4297"/>
    <w:rsid w:val="006B4718"/>
    <w:rsid w:val="006B4A1C"/>
    <w:rsid w:val="006B5246"/>
    <w:rsid w:val="006B525F"/>
    <w:rsid w:val="006C0FC5"/>
    <w:rsid w:val="006C19BA"/>
    <w:rsid w:val="006C2004"/>
    <w:rsid w:val="006C282C"/>
    <w:rsid w:val="006C3AB5"/>
    <w:rsid w:val="006C3DE1"/>
    <w:rsid w:val="006C42CF"/>
    <w:rsid w:val="006C642C"/>
    <w:rsid w:val="006C6935"/>
    <w:rsid w:val="006C71E2"/>
    <w:rsid w:val="006C721A"/>
    <w:rsid w:val="006D4DE6"/>
    <w:rsid w:val="006D4DF2"/>
    <w:rsid w:val="006D69AE"/>
    <w:rsid w:val="006D7405"/>
    <w:rsid w:val="006D772F"/>
    <w:rsid w:val="006D7D08"/>
    <w:rsid w:val="006E0B7A"/>
    <w:rsid w:val="006E12F0"/>
    <w:rsid w:val="006E3432"/>
    <w:rsid w:val="006E460D"/>
    <w:rsid w:val="006E5DEA"/>
    <w:rsid w:val="006E62A1"/>
    <w:rsid w:val="006E6E16"/>
    <w:rsid w:val="006E7184"/>
    <w:rsid w:val="006E7799"/>
    <w:rsid w:val="006F073A"/>
    <w:rsid w:val="006F1190"/>
    <w:rsid w:val="006F1612"/>
    <w:rsid w:val="006F1D89"/>
    <w:rsid w:val="006F31D5"/>
    <w:rsid w:val="006F38F7"/>
    <w:rsid w:val="006F47B2"/>
    <w:rsid w:val="006F5533"/>
    <w:rsid w:val="006F682B"/>
    <w:rsid w:val="006F68B7"/>
    <w:rsid w:val="006F6C82"/>
    <w:rsid w:val="006F6DB1"/>
    <w:rsid w:val="006F742A"/>
    <w:rsid w:val="00700D56"/>
    <w:rsid w:val="00700D89"/>
    <w:rsid w:val="0070379B"/>
    <w:rsid w:val="00703A9B"/>
    <w:rsid w:val="00703EBE"/>
    <w:rsid w:val="0070680A"/>
    <w:rsid w:val="00706C10"/>
    <w:rsid w:val="00706E61"/>
    <w:rsid w:val="007079F1"/>
    <w:rsid w:val="00707C9D"/>
    <w:rsid w:val="00707FA5"/>
    <w:rsid w:val="007114CD"/>
    <w:rsid w:val="0071156B"/>
    <w:rsid w:val="007143CF"/>
    <w:rsid w:val="007147EE"/>
    <w:rsid w:val="00715CF2"/>
    <w:rsid w:val="00716167"/>
    <w:rsid w:val="0072059B"/>
    <w:rsid w:val="00720638"/>
    <w:rsid w:val="00720A68"/>
    <w:rsid w:val="00721835"/>
    <w:rsid w:val="00721B74"/>
    <w:rsid w:val="00724270"/>
    <w:rsid w:val="00724B95"/>
    <w:rsid w:val="007252D9"/>
    <w:rsid w:val="00726420"/>
    <w:rsid w:val="007319A1"/>
    <w:rsid w:val="00731A81"/>
    <w:rsid w:val="00731D0A"/>
    <w:rsid w:val="00732891"/>
    <w:rsid w:val="00736450"/>
    <w:rsid w:val="007371C4"/>
    <w:rsid w:val="007378D9"/>
    <w:rsid w:val="00737BFD"/>
    <w:rsid w:val="00737E07"/>
    <w:rsid w:val="00740CB1"/>
    <w:rsid w:val="00740FD9"/>
    <w:rsid w:val="007427CE"/>
    <w:rsid w:val="007436D2"/>
    <w:rsid w:val="0074440E"/>
    <w:rsid w:val="007444CE"/>
    <w:rsid w:val="00744B37"/>
    <w:rsid w:val="00746BE8"/>
    <w:rsid w:val="007473CE"/>
    <w:rsid w:val="0074775A"/>
    <w:rsid w:val="00747F4F"/>
    <w:rsid w:val="00750F9F"/>
    <w:rsid w:val="00751CF2"/>
    <w:rsid w:val="0075219B"/>
    <w:rsid w:val="007552EF"/>
    <w:rsid w:val="00756E9E"/>
    <w:rsid w:val="00756FC4"/>
    <w:rsid w:val="00757A93"/>
    <w:rsid w:val="00760D6C"/>
    <w:rsid w:val="00760EE4"/>
    <w:rsid w:val="00762CC3"/>
    <w:rsid w:val="007635B7"/>
    <w:rsid w:val="0076417D"/>
    <w:rsid w:val="007650BA"/>
    <w:rsid w:val="00766799"/>
    <w:rsid w:val="00766D77"/>
    <w:rsid w:val="00767276"/>
    <w:rsid w:val="00767BF7"/>
    <w:rsid w:val="00770378"/>
    <w:rsid w:val="007703FB"/>
    <w:rsid w:val="00770999"/>
    <w:rsid w:val="007718F4"/>
    <w:rsid w:val="0077298C"/>
    <w:rsid w:val="00772B27"/>
    <w:rsid w:val="00772FA9"/>
    <w:rsid w:val="0077327F"/>
    <w:rsid w:val="00773C0F"/>
    <w:rsid w:val="00775F5D"/>
    <w:rsid w:val="00776142"/>
    <w:rsid w:val="00776569"/>
    <w:rsid w:val="007766EF"/>
    <w:rsid w:val="00776B76"/>
    <w:rsid w:val="00776B83"/>
    <w:rsid w:val="00776D72"/>
    <w:rsid w:val="007770BB"/>
    <w:rsid w:val="0078060E"/>
    <w:rsid w:val="00780E4C"/>
    <w:rsid w:val="00781501"/>
    <w:rsid w:val="00782239"/>
    <w:rsid w:val="00782DE1"/>
    <w:rsid w:val="00783690"/>
    <w:rsid w:val="00783ACF"/>
    <w:rsid w:val="00785526"/>
    <w:rsid w:val="00787519"/>
    <w:rsid w:val="00787E5A"/>
    <w:rsid w:val="007915CE"/>
    <w:rsid w:val="00791BA7"/>
    <w:rsid w:val="007943C2"/>
    <w:rsid w:val="00794A20"/>
    <w:rsid w:val="007968E5"/>
    <w:rsid w:val="007969F8"/>
    <w:rsid w:val="007972F4"/>
    <w:rsid w:val="00797825"/>
    <w:rsid w:val="007A1760"/>
    <w:rsid w:val="007A183C"/>
    <w:rsid w:val="007A3590"/>
    <w:rsid w:val="007A43DC"/>
    <w:rsid w:val="007A4951"/>
    <w:rsid w:val="007A4A4F"/>
    <w:rsid w:val="007A5D17"/>
    <w:rsid w:val="007A5E3A"/>
    <w:rsid w:val="007B05CA"/>
    <w:rsid w:val="007B15A8"/>
    <w:rsid w:val="007B3D27"/>
    <w:rsid w:val="007B7B06"/>
    <w:rsid w:val="007C0DD2"/>
    <w:rsid w:val="007C241E"/>
    <w:rsid w:val="007C2526"/>
    <w:rsid w:val="007C258D"/>
    <w:rsid w:val="007C39C0"/>
    <w:rsid w:val="007C435D"/>
    <w:rsid w:val="007C451A"/>
    <w:rsid w:val="007C505A"/>
    <w:rsid w:val="007C56BB"/>
    <w:rsid w:val="007C7B1E"/>
    <w:rsid w:val="007D0501"/>
    <w:rsid w:val="007D2448"/>
    <w:rsid w:val="007D287C"/>
    <w:rsid w:val="007D37A6"/>
    <w:rsid w:val="007D39C5"/>
    <w:rsid w:val="007D7483"/>
    <w:rsid w:val="007D75A8"/>
    <w:rsid w:val="007E5129"/>
    <w:rsid w:val="007E5779"/>
    <w:rsid w:val="007E59D8"/>
    <w:rsid w:val="007E6A99"/>
    <w:rsid w:val="007E71EC"/>
    <w:rsid w:val="007E745F"/>
    <w:rsid w:val="007E7599"/>
    <w:rsid w:val="007F4494"/>
    <w:rsid w:val="007F46B9"/>
    <w:rsid w:val="007F4C07"/>
    <w:rsid w:val="007F688C"/>
    <w:rsid w:val="007F7577"/>
    <w:rsid w:val="00800653"/>
    <w:rsid w:val="0080181D"/>
    <w:rsid w:val="008018AF"/>
    <w:rsid w:val="00801B5B"/>
    <w:rsid w:val="008026DF"/>
    <w:rsid w:val="00803755"/>
    <w:rsid w:val="008042C6"/>
    <w:rsid w:val="00804934"/>
    <w:rsid w:val="00810140"/>
    <w:rsid w:val="00810894"/>
    <w:rsid w:val="00810F17"/>
    <w:rsid w:val="008126EF"/>
    <w:rsid w:val="00814B77"/>
    <w:rsid w:val="008154B8"/>
    <w:rsid w:val="00816958"/>
    <w:rsid w:val="00817AE3"/>
    <w:rsid w:val="00820909"/>
    <w:rsid w:val="00820C0E"/>
    <w:rsid w:val="00821C5A"/>
    <w:rsid w:val="0082495F"/>
    <w:rsid w:val="00824C33"/>
    <w:rsid w:val="00825367"/>
    <w:rsid w:val="00825C93"/>
    <w:rsid w:val="00826146"/>
    <w:rsid w:val="008271EF"/>
    <w:rsid w:val="008275A8"/>
    <w:rsid w:val="00830200"/>
    <w:rsid w:val="008308F8"/>
    <w:rsid w:val="008314F6"/>
    <w:rsid w:val="00833257"/>
    <w:rsid w:val="0083373F"/>
    <w:rsid w:val="0083789F"/>
    <w:rsid w:val="00837D2C"/>
    <w:rsid w:val="008405D3"/>
    <w:rsid w:val="00841467"/>
    <w:rsid w:val="00843173"/>
    <w:rsid w:val="00843625"/>
    <w:rsid w:val="00843A5F"/>
    <w:rsid w:val="00844639"/>
    <w:rsid w:val="00844BB9"/>
    <w:rsid w:val="00844D1C"/>
    <w:rsid w:val="008455CD"/>
    <w:rsid w:val="0084692A"/>
    <w:rsid w:val="00846A6A"/>
    <w:rsid w:val="00846CBB"/>
    <w:rsid w:val="00847189"/>
    <w:rsid w:val="00850F9D"/>
    <w:rsid w:val="00852DB1"/>
    <w:rsid w:val="008531C1"/>
    <w:rsid w:val="008537B7"/>
    <w:rsid w:val="00853A78"/>
    <w:rsid w:val="0085466B"/>
    <w:rsid w:val="00854814"/>
    <w:rsid w:val="00856103"/>
    <w:rsid w:val="0085680D"/>
    <w:rsid w:val="00857106"/>
    <w:rsid w:val="008576C7"/>
    <w:rsid w:val="008633B6"/>
    <w:rsid w:val="0086412D"/>
    <w:rsid w:val="008641FC"/>
    <w:rsid w:val="00864240"/>
    <w:rsid w:val="0086498E"/>
    <w:rsid w:val="00865368"/>
    <w:rsid w:val="00866B07"/>
    <w:rsid w:val="00866D36"/>
    <w:rsid w:val="00867095"/>
    <w:rsid w:val="00867D02"/>
    <w:rsid w:val="00870D3D"/>
    <w:rsid w:val="00871185"/>
    <w:rsid w:val="008729C7"/>
    <w:rsid w:val="00872C33"/>
    <w:rsid w:val="00873175"/>
    <w:rsid w:val="00873785"/>
    <w:rsid w:val="00873C8F"/>
    <w:rsid w:val="0087523E"/>
    <w:rsid w:val="008756F6"/>
    <w:rsid w:val="00877002"/>
    <w:rsid w:val="008772EB"/>
    <w:rsid w:val="00877561"/>
    <w:rsid w:val="00877EBF"/>
    <w:rsid w:val="00880F12"/>
    <w:rsid w:val="008825B6"/>
    <w:rsid w:val="00882E3A"/>
    <w:rsid w:val="008830FF"/>
    <w:rsid w:val="00883177"/>
    <w:rsid w:val="0088325F"/>
    <w:rsid w:val="00883359"/>
    <w:rsid w:val="00883EAD"/>
    <w:rsid w:val="00883F1D"/>
    <w:rsid w:val="008849C5"/>
    <w:rsid w:val="008851E1"/>
    <w:rsid w:val="00886137"/>
    <w:rsid w:val="00886886"/>
    <w:rsid w:val="008871FE"/>
    <w:rsid w:val="00887DE0"/>
    <w:rsid w:val="00890477"/>
    <w:rsid w:val="008911B2"/>
    <w:rsid w:val="0089184F"/>
    <w:rsid w:val="008920C5"/>
    <w:rsid w:val="00892918"/>
    <w:rsid w:val="00892AAB"/>
    <w:rsid w:val="0089313E"/>
    <w:rsid w:val="008935B4"/>
    <w:rsid w:val="0089385E"/>
    <w:rsid w:val="00895437"/>
    <w:rsid w:val="00895DBF"/>
    <w:rsid w:val="008969D0"/>
    <w:rsid w:val="00897673"/>
    <w:rsid w:val="00897AA0"/>
    <w:rsid w:val="00897F3F"/>
    <w:rsid w:val="008A159E"/>
    <w:rsid w:val="008A23A6"/>
    <w:rsid w:val="008A26D2"/>
    <w:rsid w:val="008A3FB9"/>
    <w:rsid w:val="008A54C5"/>
    <w:rsid w:val="008A56A4"/>
    <w:rsid w:val="008A57F6"/>
    <w:rsid w:val="008A5B20"/>
    <w:rsid w:val="008A5DFA"/>
    <w:rsid w:val="008A61EB"/>
    <w:rsid w:val="008A670A"/>
    <w:rsid w:val="008A6C81"/>
    <w:rsid w:val="008A70C9"/>
    <w:rsid w:val="008A74BE"/>
    <w:rsid w:val="008A7D4B"/>
    <w:rsid w:val="008B0925"/>
    <w:rsid w:val="008B11B7"/>
    <w:rsid w:val="008B1EA3"/>
    <w:rsid w:val="008B1F11"/>
    <w:rsid w:val="008B1FC8"/>
    <w:rsid w:val="008B2498"/>
    <w:rsid w:val="008B435D"/>
    <w:rsid w:val="008B5883"/>
    <w:rsid w:val="008B5D45"/>
    <w:rsid w:val="008B5E4A"/>
    <w:rsid w:val="008B6329"/>
    <w:rsid w:val="008B6A0A"/>
    <w:rsid w:val="008B7ED6"/>
    <w:rsid w:val="008C0947"/>
    <w:rsid w:val="008C0EF3"/>
    <w:rsid w:val="008C269D"/>
    <w:rsid w:val="008C3847"/>
    <w:rsid w:val="008C3E8F"/>
    <w:rsid w:val="008C5AED"/>
    <w:rsid w:val="008C5DD1"/>
    <w:rsid w:val="008C65D1"/>
    <w:rsid w:val="008C6AF0"/>
    <w:rsid w:val="008D0359"/>
    <w:rsid w:val="008D31C0"/>
    <w:rsid w:val="008D4049"/>
    <w:rsid w:val="008D4AB6"/>
    <w:rsid w:val="008D4F5B"/>
    <w:rsid w:val="008D770D"/>
    <w:rsid w:val="008D7F85"/>
    <w:rsid w:val="008E01E3"/>
    <w:rsid w:val="008E04AB"/>
    <w:rsid w:val="008E0940"/>
    <w:rsid w:val="008E0B53"/>
    <w:rsid w:val="008E0E65"/>
    <w:rsid w:val="008E2430"/>
    <w:rsid w:val="008E2441"/>
    <w:rsid w:val="008E28C3"/>
    <w:rsid w:val="008E2DA7"/>
    <w:rsid w:val="008E3BAC"/>
    <w:rsid w:val="008E464E"/>
    <w:rsid w:val="008E4DE4"/>
    <w:rsid w:val="008E609A"/>
    <w:rsid w:val="008E6982"/>
    <w:rsid w:val="008E7463"/>
    <w:rsid w:val="008E7606"/>
    <w:rsid w:val="008E7FCD"/>
    <w:rsid w:val="008F099A"/>
    <w:rsid w:val="008F0EDC"/>
    <w:rsid w:val="008F16F6"/>
    <w:rsid w:val="008F75B2"/>
    <w:rsid w:val="009006B9"/>
    <w:rsid w:val="009008C8"/>
    <w:rsid w:val="00903EAF"/>
    <w:rsid w:val="00905014"/>
    <w:rsid w:val="009064F5"/>
    <w:rsid w:val="00906875"/>
    <w:rsid w:val="00906BCD"/>
    <w:rsid w:val="00907981"/>
    <w:rsid w:val="009103B1"/>
    <w:rsid w:val="009108F6"/>
    <w:rsid w:val="0091099A"/>
    <w:rsid w:val="009123B6"/>
    <w:rsid w:val="009124AC"/>
    <w:rsid w:val="00912F92"/>
    <w:rsid w:val="009137C3"/>
    <w:rsid w:val="00913A06"/>
    <w:rsid w:val="00914242"/>
    <w:rsid w:val="00914280"/>
    <w:rsid w:val="00914358"/>
    <w:rsid w:val="0091491B"/>
    <w:rsid w:val="00914F85"/>
    <w:rsid w:val="00915F53"/>
    <w:rsid w:val="00916182"/>
    <w:rsid w:val="0091650E"/>
    <w:rsid w:val="00917FF6"/>
    <w:rsid w:val="0092363E"/>
    <w:rsid w:val="00923D93"/>
    <w:rsid w:val="00924AAE"/>
    <w:rsid w:val="009250AF"/>
    <w:rsid w:val="0092589C"/>
    <w:rsid w:val="00925A70"/>
    <w:rsid w:val="00925DB1"/>
    <w:rsid w:val="00926A67"/>
    <w:rsid w:val="009306E4"/>
    <w:rsid w:val="00930E63"/>
    <w:rsid w:val="009317B3"/>
    <w:rsid w:val="00931D4B"/>
    <w:rsid w:val="00932ED9"/>
    <w:rsid w:val="00932EE5"/>
    <w:rsid w:val="0093452F"/>
    <w:rsid w:val="00934834"/>
    <w:rsid w:val="009349D4"/>
    <w:rsid w:val="00935BF4"/>
    <w:rsid w:val="00936CCE"/>
    <w:rsid w:val="00937250"/>
    <w:rsid w:val="00942F11"/>
    <w:rsid w:val="00943C8C"/>
    <w:rsid w:val="00945CD8"/>
    <w:rsid w:val="00945EA8"/>
    <w:rsid w:val="0094706F"/>
    <w:rsid w:val="00947126"/>
    <w:rsid w:val="009472A8"/>
    <w:rsid w:val="00951377"/>
    <w:rsid w:val="009522B3"/>
    <w:rsid w:val="0095253B"/>
    <w:rsid w:val="00952C29"/>
    <w:rsid w:val="0095397A"/>
    <w:rsid w:val="00955214"/>
    <w:rsid w:val="00956307"/>
    <w:rsid w:val="0095692E"/>
    <w:rsid w:val="009572DA"/>
    <w:rsid w:val="00957754"/>
    <w:rsid w:val="009611CD"/>
    <w:rsid w:val="00961615"/>
    <w:rsid w:val="00961B1F"/>
    <w:rsid w:val="0096243E"/>
    <w:rsid w:val="00962D0C"/>
    <w:rsid w:val="00962E0C"/>
    <w:rsid w:val="009654CC"/>
    <w:rsid w:val="009654D5"/>
    <w:rsid w:val="009657D3"/>
    <w:rsid w:val="00965DA8"/>
    <w:rsid w:val="009667E1"/>
    <w:rsid w:val="00967531"/>
    <w:rsid w:val="00971495"/>
    <w:rsid w:val="00971715"/>
    <w:rsid w:val="009718C4"/>
    <w:rsid w:val="00972140"/>
    <w:rsid w:val="00972E8D"/>
    <w:rsid w:val="00973815"/>
    <w:rsid w:val="00974780"/>
    <w:rsid w:val="009749EB"/>
    <w:rsid w:val="00974B10"/>
    <w:rsid w:val="0097536E"/>
    <w:rsid w:val="00977406"/>
    <w:rsid w:val="00977B40"/>
    <w:rsid w:val="009820D2"/>
    <w:rsid w:val="0098494E"/>
    <w:rsid w:val="00984FAD"/>
    <w:rsid w:val="00985570"/>
    <w:rsid w:val="00985E52"/>
    <w:rsid w:val="00986465"/>
    <w:rsid w:val="0098699E"/>
    <w:rsid w:val="00986BD1"/>
    <w:rsid w:val="00986C11"/>
    <w:rsid w:val="0099016B"/>
    <w:rsid w:val="00991166"/>
    <w:rsid w:val="00991DE1"/>
    <w:rsid w:val="009922CC"/>
    <w:rsid w:val="009928B8"/>
    <w:rsid w:val="00994172"/>
    <w:rsid w:val="00994862"/>
    <w:rsid w:val="00994ED4"/>
    <w:rsid w:val="0099534E"/>
    <w:rsid w:val="009978C8"/>
    <w:rsid w:val="009979C7"/>
    <w:rsid w:val="00997EDF"/>
    <w:rsid w:val="009A008E"/>
    <w:rsid w:val="009A0E97"/>
    <w:rsid w:val="009A132E"/>
    <w:rsid w:val="009A3678"/>
    <w:rsid w:val="009A3E2D"/>
    <w:rsid w:val="009A3F9B"/>
    <w:rsid w:val="009A45D0"/>
    <w:rsid w:val="009A466B"/>
    <w:rsid w:val="009A5A07"/>
    <w:rsid w:val="009A6818"/>
    <w:rsid w:val="009B0505"/>
    <w:rsid w:val="009B06C3"/>
    <w:rsid w:val="009B0838"/>
    <w:rsid w:val="009B1058"/>
    <w:rsid w:val="009B1E20"/>
    <w:rsid w:val="009B250D"/>
    <w:rsid w:val="009B28F0"/>
    <w:rsid w:val="009B35D2"/>
    <w:rsid w:val="009B508F"/>
    <w:rsid w:val="009B61DB"/>
    <w:rsid w:val="009B7EB3"/>
    <w:rsid w:val="009C06E1"/>
    <w:rsid w:val="009C0FC9"/>
    <w:rsid w:val="009C1584"/>
    <w:rsid w:val="009C1BF4"/>
    <w:rsid w:val="009C1F17"/>
    <w:rsid w:val="009C3951"/>
    <w:rsid w:val="009C4521"/>
    <w:rsid w:val="009C4558"/>
    <w:rsid w:val="009C52EF"/>
    <w:rsid w:val="009C5714"/>
    <w:rsid w:val="009C6F57"/>
    <w:rsid w:val="009C7DFB"/>
    <w:rsid w:val="009D1AB0"/>
    <w:rsid w:val="009D1CC0"/>
    <w:rsid w:val="009D32D0"/>
    <w:rsid w:val="009D3B18"/>
    <w:rsid w:val="009D3B8A"/>
    <w:rsid w:val="009D4817"/>
    <w:rsid w:val="009D505E"/>
    <w:rsid w:val="009D65CC"/>
    <w:rsid w:val="009D6B00"/>
    <w:rsid w:val="009D7744"/>
    <w:rsid w:val="009D7CEC"/>
    <w:rsid w:val="009E11E0"/>
    <w:rsid w:val="009E1362"/>
    <w:rsid w:val="009E1A49"/>
    <w:rsid w:val="009E24AC"/>
    <w:rsid w:val="009E24B1"/>
    <w:rsid w:val="009E2AF7"/>
    <w:rsid w:val="009E427D"/>
    <w:rsid w:val="009E5071"/>
    <w:rsid w:val="009E53BF"/>
    <w:rsid w:val="009E5C7A"/>
    <w:rsid w:val="009E7A25"/>
    <w:rsid w:val="009F092A"/>
    <w:rsid w:val="009F1410"/>
    <w:rsid w:val="009F1552"/>
    <w:rsid w:val="009F1A23"/>
    <w:rsid w:val="009F2E8A"/>
    <w:rsid w:val="009F3A99"/>
    <w:rsid w:val="009F3EC1"/>
    <w:rsid w:val="009F5D52"/>
    <w:rsid w:val="009F6326"/>
    <w:rsid w:val="009F6359"/>
    <w:rsid w:val="009F75C1"/>
    <w:rsid w:val="009F7CA0"/>
    <w:rsid w:val="009F7E95"/>
    <w:rsid w:val="00A00336"/>
    <w:rsid w:val="00A0080E"/>
    <w:rsid w:val="00A00DC4"/>
    <w:rsid w:val="00A01FD1"/>
    <w:rsid w:val="00A022F2"/>
    <w:rsid w:val="00A02C2D"/>
    <w:rsid w:val="00A02CD3"/>
    <w:rsid w:val="00A03681"/>
    <w:rsid w:val="00A03C0B"/>
    <w:rsid w:val="00A03F14"/>
    <w:rsid w:val="00A04683"/>
    <w:rsid w:val="00A046F8"/>
    <w:rsid w:val="00A04B2F"/>
    <w:rsid w:val="00A05904"/>
    <w:rsid w:val="00A0593B"/>
    <w:rsid w:val="00A067E1"/>
    <w:rsid w:val="00A06B78"/>
    <w:rsid w:val="00A11904"/>
    <w:rsid w:val="00A11A13"/>
    <w:rsid w:val="00A11E40"/>
    <w:rsid w:val="00A13756"/>
    <w:rsid w:val="00A152E6"/>
    <w:rsid w:val="00A1674E"/>
    <w:rsid w:val="00A20F12"/>
    <w:rsid w:val="00A2285A"/>
    <w:rsid w:val="00A22D23"/>
    <w:rsid w:val="00A25DDF"/>
    <w:rsid w:val="00A27CAE"/>
    <w:rsid w:val="00A3030F"/>
    <w:rsid w:val="00A30748"/>
    <w:rsid w:val="00A31C25"/>
    <w:rsid w:val="00A34200"/>
    <w:rsid w:val="00A350F9"/>
    <w:rsid w:val="00A35E6B"/>
    <w:rsid w:val="00A36DF2"/>
    <w:rsid w:val="00A37CA6"/>
    <w:rsid w:val="00A404C3"/>
    <w:rsid w:val="00A40AE5"/>
    <w:rsid w:val="00A410A4"/>
    <w:rsid w:val="00A430AA"/>
    <w:rsid w:val="00A434F2"/>
    <w:rsid w:val="00A4432C"/>
    <w:rsid w:val="00A44CE9"/>
    <w:rsid w:val="00A452B0"/>
    <w:rsid w:val="00A45B90"/>
    <w:rsid w:val="00A460F4"/>
    <w:rsid w:val="00A465DF"/>
    <w:rsid w:val="00A465F5"/>
    <w:rsid w:val="00A46B0B"/>
    <w:rsid w:val="00A47EFB"/>
    <w:rsid w:val="00A51972"/>
    <w:rsid w:val="00A51C28"/>
    <w:rsid w:val="00A51D6D"/>
    <w:rsid w:val="00A52646"/>
    <w:rsid w:val="00A539A5"/>
    <w:rsid w:val="00A54A87"/>
    <w:rsid w:val="00A54E8B"/>
    <w:rsid w:val="00A55190"/>
    <w:rsid w:val="00A55A68"/>
    <w:rsid w:val="00A56B71"/>
    <w:rsid w:val="00A56C44"/>
    <w:rsid w:val="00A57FCF"/>
    <w:rsid w:val="00A60044"/>
    <w:rsid w:val="00A6053D"/>
    <w:rsid w:val="00A60AFD"/>
    <w:rsid w:val="00A6202A"/>
    <w:rsid w:val="00A62B8D"/>
    <w:rsid w:val="00A660B6"/>
    <w:rsid w:val="00A66498"/>
    <w:rsid w:val="00A6723F"/>
    <w:rsid w:val="00A67432"/>
    <w:rsid w:val="00A67DAF"/>
    <w:rsid w:val="00A73D61"/>
    <w:rsid w:val="00A74C62"/>
    <w:rsid w:val="00A75032"/>
    <w:rsid w:val="00A76752"/>
    <w:rsid w:val="00A77724"/>
    <w:rsid w:val="00A77980"/>
    <w:rsid w:val="00A77E36"/>
    <w:rsid w:val="00A82171"/>
    <w:rsid w:val="00A82715"/>
    <w:rsid w:val="00A82AE2"/>
    <w:rsid w:val="00A82AFB"/>
    <w:rsid w:val="00A82D21"/>
    <w:rsid w:val="00A84580"/>
    <w:rsid w:val="00A85F83"/>
    <w:rsid w:val="00A86353"/>
    <w:rsid w:val="00A87DA6"/>
    <w:rsid w:val="00A904A3"/>
    <w:rsid w:val="00A90882"/>
    <w:rsid w:val="00A91BD3"/>
    <w:rsid w:val="00A92B6D"/>
    <w:rsid w:val="00A940FE"/>
    <w:rsid w:val="00A94BBD"/>
    <w:rsid w:val="00A951D0"/>
    <w:rsid w:val="00A955F0"/>
    <w:rsid w:val="00A95F6D"/>
    <w:rsid w:val="00A96E36"/>
    <w:rsid w:val="00A978E8"/>
    <w:rsid w:val="00AA0560"/>
    <w:rsid w:val="00AA11B7"/>
    <w:rsid w:val="00AA186F"/>
    <w:rsid w:val="00AA4374"/>
    <w:rsid w:val="00AA6B63"/>
    <w:rsid w:val="00AA6D24"/>
    <w:rsid w:val="00AA75E1"/>
    <w:rsid w:val="00AB1FAD"/>
    <w:rsid w:val="00AB3997"/>
    <w:rsid w:val="00AB4035"/>
    <w:rsid w:val="00AB425D"/>
    <w:rsid w:val="00AB42E4"/>
    <w:rsid w:val="00AB5319"/>
    <w:rsid w:val="00AB66E0"/>
    <w:rsid w:val="00AB6873"/>
    <w:rsid w:val="00AB71EA"/>
    <w:rsid w:val="00AB75B8"/>
    <w:rsid w:val="00AB7AAE"/>
    <w:rsid w:val="00AC08E5"/>
    <w:rsid w:val="00AC4D3C"/>
    <w:rsid w:val="00AC5A0D"/>
    <w:rsid w:val="00AC7B3D"/>
    <w:rsid w:val="00AC7EDF"/>
    <w:rsid w:val="00AD0009"/>
    <w:rsid w:val="00AD0816"/>
    <w:rsid w:val="00AD0913"/>
    <w:rsid w:val="00AD0AB7"/>
    <w:rsid w:val="00AD0B5E"/>
    <w:rsid w:val="00AD0EEA"/>
    <w:rsid w:val="00AD11CF"/>
    <w:rsid w:val="00AD28B3"/>
    <w:rsid w:val="00AD4427"/>
    <w:rsid w:val="00AD4A30"/>
    <w:rsid w:val="00AD69B3"/>
    <w:rsid w:val="00AD6CDB"/>
    <w:rsid w:val="00AD6E69"/>
    <w:rsid w:val="00AD7312"/>
    <w:rsid w:val="00AE1839"/>
    <w:rsid w:val="00AE1B90"/>
    <w:rsid w:val="00AE2831"/>
    <w:rsid w:val="00AE3417"/>
    <w:rsid w:val="00AE45D7"/>
    <w:rsid w:val="00AE5126"/>
    <w:rsid w:val="00AE516E"/>
    <w:rsid w:val="00AE566A"/>
    <w:rsid w:val="00AE5C84"/>
    <w:rsid w:val="00AE640F"/>
    <w:rsid w:val="00AF1764"/>
    <w:rsid w:val="00AF35E2"/>
    <w:rsid w:val="00AF4296"/>
    <w:rsid w:val="00AF459E"/>
    <w:rsid w:val="00AF4CC1"/>
    <w:rsid w:val="00AF53E1"/>
    <w:rsid w:val="00AF54C8"/>
    <w:rsid w:val="00AF5518"/>
    <w:rsid w:val="00AF5E42"/>
    <w:rsid w:val="00AF6C27"/>
    <w:rsid w:val="00AF70C9"/>
    <w:rsid w:val="00AF7861"/>
    <w:rsid w:val="00B010A1"/>
    <w:rsid w:val="00B01F6E"/>
    <w:rsid w:val="00B03F7D"/>
    <w:rsid w:val="00B0400A"/>
    <w:rsid w:val="00B057F4"/>
    <w:rsid w:val="00B0620A"/>
    <w:rsid w:val="00B10361"/>
    <w:rsid w:val="00B10502"/>
    <w:rsid w:val="00B11C95"/>
    <w:rsid w:val="00B12BB8"/>
    <w:rsid w:val="00B12DEF"/>
    <w:rsid w:val="00B148F8"/>
    <w:rsid w:val="00B149D0"/>
    <w:rsid w:val="00B1595B"/>
    <w:rsid w:val="00B17755"/>
    <w:rsid w:val="00B2129A"/>
    <w:rsid w:val="00B230EF"/>
    <w:rsid w:val="00B23270"/>
    <w:rsid w:val="00B23AAA"/>
    <w:rsid w:val="00B245C0"/>
    <w:rsid w:val="00B24C40"/>
    <w:rsid w:val="00B24F24"/>
    <w:rsid w:val="00B25F19"/>
    <w:rsid w:val="00B27919"/>
    <w:rsid w:val="00B27B48"/>
    <w:rsid w:val="00B30019"/>
    <w:rsid w:val="00B30712"/>
    <w:rsid w:val="00B3109D"/>
    <w:rsid w:val="00B32316"/>
    <w:rsid w:val="00B32A69"/>
    <w:rsid w:val="00B33224"/>
    <w:rsid w:val="00B33597"/>
    <w:rsid w:val="00B337D1"/>
    <w:rsid w:val="00B33B3E"/>
    <w:rsid w:val="00B34A59"/>
    <w:rsid w:val="00B36A6C"/>
    <w:rsid w:val="00B40580"/>
    <w:rsid w:val="00B40848"/>
    <w:rsid w:val="00B4128E"/>
    <w:rsid w:val="00B41A42"/>
    <w:rsid w:val="00B42D23"/>
    <w:rsid w:val="00B4369E"/>
    <w:rsid w:val="00B44291"/>
    <w:rsid w:val="00B44DE5"/>
    <w:rsid w:val="00B451FB"/>
    <w:rsid w:val="00B45318"/>
    <w:rsid w:val="00B45553"/>
    <w:rsid w:val="00B46289"/>
    <w:rsid w:val="00B4638F"/>
    <w:rsid w:val="00B46658"/>
    <w:rsid w:val="00B47DD4"/>
    <w:rsid w:val="00B47DF0"/>
    <w:rsid w:val="00B5059A"/>
    <w:rsid w:val="00B5072A"/>
    <w:rsid w:val="00B510A2"/>
    <w:rsid w:val="00B51F69"/>
    <w:rsid w:val="00B53120"/>
    <w:rsid w:val="00B5374F"/>
    <w:rsid w:val="00B5378B"/>
    <w:rsid w:val="00B542E1"/>
    <w:rsid w:val="00B5499B"/>
    <w:rsid w:val="00B560F6"/>
    <w:rsid w:val="00B6050B"/>
    <w:rsid w:val="00B60823"/>
    <w:rsid w:val="00B622E6"/>
    <w:rsid w:val="00B626AF"/>
    <w:rsid w:val="00B627AE"/>
    <w:rsid w:val="00B62CA9"/>
    <w:rsid w:val="00B63449"/>
    <w:rsid w:val="00B64589"/>
    <w:rsid w:val="00B64AD8"/>
    <w:rsid w:val="00B65CD5"/>
    <w:rsid w:val="00B7030D"/>
    <w:rsid w:val="00B70441"/>
    <w:rsid w:val="00B71450"/>
    <w:rsid w:val="00B746FF"/>
    <w:rsid w:val="00B74763"/>
    <w:rsid w:val="00B752A7"/>
    <w:rsid w:val="00B76721"/>
    <w:rsid w:val="00B76A44"/>
    <w:rsid w:val="00B803F4"/>
    <w:rsid w:val="00B80653"/>
    <w:rsid w:val="00B80C92"/>
    <w:rsid w:val="00B8120D"/>
    <w:rsid w:val="00B812C2"/>
    <w:rsid w:val="00B816EE"/>
    <w:rsid w:val="00B847D6"/>
    <w:rsid w:val="00B85A85"/>
    <w:rsid w:val="00B870F4"/>
    <w:rsid w:val="00B90531"/>
    <w:rsid w:val="00B929D0"/>
    <w:rsid w:val="00B943F5"/>
    <w:rsid w:val="00B94FD6"/>
    <w:rsid w:val="00B956D1"/>
    <w:rsid w:val="00B95D90"/>
    <w:rsid w:val="00B97930"/>
    <w:rsid w:val="00BA0BB2"/>
    <w:rsid w:val="00BA1D67"/>
    <w:rsid w:val="00BA1EFB"/>
    <w:rsid w:val="00BA21B3"/>
    <w:rsid w:val="00BA2DAF"/>
    <w:rsid w:val="00BA4DE6"/>
    <w:rsid w:val="00BA4DF0"/>
    <w:rsid w:val="00BA78A5"/>
    <w:rsid w:val="00BB1708"/>
    <w:rsid w:val="00BB1A27"/>
    <w:rsid w:val="00BB1BA1"/>
    <w:rsid w:val="00BB1F29"/>
    <w:rsid w:val="00BB2224"/>
    <w:rsid w:val="00BB2B08"/>
    <w:rsid w:val="00BB5E3E"/>
    <w:rsid w:val="00BB692B"/>
    <w:rsid w:val="00BB6D22"/>
    <w:rsid w:val="00BB7A7C"/>
    <w:rsid w:val="00BC001F"/>
    <w:rsid w:val="00BC1015"/>
    <w:rsid w:val="00BC1467"/>
    <w:rsid w:val="00BC1C9E"/>
    <w:rsid w:val="00BC2CBF"/>
    <w:rsid w:val="00BC32C4"/>
    <w:rsid w:val="00BC3ECC"/>
    <w:rsid w:val="00BC4B93"/>
    <w:rsid w:val="00BC5E4C"/>
    <w:rsid w:val="00BC65B0"/>
    <w:rsid w:val="00BD11A4"/>
    <w:rsid w:val="00BD2DD3"/>
    <w:rsid w:val="00BD376A"/>
    <w:rsid w:val="00BD3B94"/>
    <w:rsid w:val="00BD74F8"/>
    <w:rsid w:val="00BE0078"/>
    <w:rsid w:val="00BE036B"/>
    <w:rsid w:val="00BE09D3"/>
    <w:rsid w:val="00BE15EF"/>
    <w:rsid w:val="00BE2819"/>
    <w:rsid w:val="00BE2BAC"/>
    <w:rsid w:val="00BE4C55"/>
    <w:rsid w:val="00BE5112"/>
    <w:rsid w:val="00BE5843"/>
    <w:rsid w:val="00BE6738"/>
    <w:rsid w:val="00BE6C36"/>
    <w:rsid w:val="00BE6D0F"/>
    <w:rsid w:val="00BE7B4C"/>
    <w:rsid w:val="00BF0490"/>
    <w:rsid w:val="00BF0CD9"/>
    <w:rsid w:val="00BF0F87"/>
    <w:rsid w:val="00BF21CB"/>
    <w:rsid w:val="00BF2504"/>
    <w:rsid w:val="00BF33CC"/>
    <w:rsid w:val="00BF341C"/>
    <w:rsid w:val="00BF376F"/>
    <w:rsid w:val="00BF49BB"/>
    <w:rsid w:val="00BF63EF"/>
    <w:rsid w:val="00BF6653"/>
    <w:rsid w:val="00BF6AF0"/>
    <w:rsid w:val="00C00263"/>
    <w:rsid w:val="00C01115"/>
    <w:rsid w:val="00C01261"/>
    <w:rsid w:val="00C0156E"/>
    <w:rsid w:val="00C0168A"/>
    <w:rsid w:val="00C01963"/>
    <w:rsid w:val="00C025E5"/>
    <w:rsid w:val="00C043AD"/>
    <w:rsid w:val="00C05B38"/>
    <w:rsid w:val="00C05BAC"/>
    <w:rsid w:val="00C060D0"/>
    <w:rsid w:val="00C07375"/>
    <w:rsid w:val="00C10663"/>
    <w:rsid w:val="00C11014"/>
    <w:rsid w:val="00C1104A"/>
    <w:rsid w:val="00C125CE"/>
    <w:rsid w:val="00C133F3"/>
    <w:rsid w:val="00C13AC6"/>
    <w:rsid w:val="00C13F60"/>
    <w:rsid w:val="00C14590"/>
    <w:rsid w:val="00C1631E"/>
    <w:rsid w:val="00C16862"/>
    <w:rsid w:val="00C17137"/>
    <w:rsid w:val="00C209E0"/>
    <w:rsid w:val="00C20A43"/>
    <w:rsid w:val="00C20E20"/>
    <w:rsid w:val="00C2303C"/>
    <w:rsid w:val="00C23084"/>
    <w:rsid w:val="00C23368"/>
    <w:rsid w:val="00C248B9"/>
    <w:rsid w:val="00C24D55"/>
    <w:rsid w:val="00C25C1A"/>
    <w:rsid w:val="00C26045"/>
    <w:rsid w:val="00C26447"/>
    <w:rsid w:val="00C269CC"/>
    <w:rsid w:val="00C26EBA"/>
    <w:rsid w:val="00C26F5D"/>
    <w:rsid w:val="00C278B2"/>
    <w:rsid w:val="00C27C66"/>
    <w:rsid w:val="00C3191D"/>
    <w:rsid w:val="00C31EF9"/>
    <w:rsid w:val="00C3237C"/>
    <w:rsid w:val="00C333A1"/>
    <w:rsid w:val="00C34201"/>
    <w:rsid w:val="00C3431D"/>
    <w:rsid w:val="00C3442D"/>
    <w:rsid w:val="00C3655E"/>
    <w:rsid w:val="00C36705"/>
    <w:rsid w:val="00C37983"/>
    <w:rsid w:val="00C37E24"/>
    <w:rsid w:val="00C421DB"/>
    <w:rsid w:val="00C42C85"/>
    <w:rsid w:val="00C4363E"/>
    <w:rsid w:val="00C4364F"/>
    <w:rsid w:val="00C43D01"/>
    <w:rsid w:val="00C44D6C"/>
    <w:rsid w:val="00C45BE9"/>
    <w:rsid w:val="00C45DC5"/>
    <w:rsid w:val="00C478F1"/>
    <w:rsid w:val="00C47912"/>
    <w:rsid w:val="00C506A3"/>
    <w:rsid w:val="00C5117B"/>
    <w:rsid w:val="00C51981"/>
    <w:rsid w:val="00C5210C"/>
    <w:rsid w:val="00C52878"/>
    <w:rsid w:val="00C53788"/>
    <w:rsid w:val="00C53DC5"/>
    <w:rsid w:val="00C54C57"/>
    <w:rsid w:val="00C56F3B"/>
    <w:rsid w:val="00C570A8"/>
    <w:rsid w:val="00C57863"/>
    <w:rsid w:val="00C57AAB"/>
    <w:rsid w:val="00C62142"/>
    <w:rsid w:val="00C63602"/>
    <w:rsid w:val="00C638C3"/>
    <w:rsid w:val="00C64292"/>
    <w:rsid w:val="00C64DC8"/>
    <w:rsid w:val="00C6512C"/>
    <w:rsid w:val="00C659EA"/>
    <w:rsid w:val="00C65A5E"/>
    <w:rsid w:val="00C67C68"/>
    <w:rsid w:val="00C67D41"/>
    <w:rsid w:val="00C71865"/>
    <w:rsid w:val="00C71BF1"/>
    <w:rsid w:val="00C71DB8"/>
    <w:rsid w:val="00C7316D"/>
    <w:rsid w:val="00C74C9C"/>
    <w:rsid w:val="00C751D3"/>
    <w:rsid w:val="00C754CF"/>
    <w:rsid w:val="00C75987"/>
    <w:rsid w:val="00C76890"/>
    <w:rsid w:val="00C77F55"/>
    <w:rsid w:val="00C80491"/>
    <w:rsid w:val="00C8143A"/>
    <w:rsid w:val="00C8209D"/>
    <w:rsid w:val="00C834F8"/>
    <w:rsid w:val="00C8397E"/>
    <w:rsid w:val="00C83FDB"/>
    <w:rsid w:val="00C8558E"/>
    <w:rsid w:val="00C857B1"/>
    <w:rsid w:val="00C86F69"/>
    <w:rsid w:val="00C87D8C"/>
    <w:rsid w:val="00C87E9E"/>
    <w:rsid w:val="00C910AA"/>
    <w:rsid w:val="00C92154"/>
    <w:rsid w:val="00C92D4A"/>
    <w:rsid w:val="00C935AC"/>
    <w:rsid w:val="00C93EE7"/>
    <w:rsid w:val="00C94229"/>
    <w:rsid w:val="00C94A1F"/>
    <w:rsid w:val="00C95F21"/>
    <w:rsid w:val="00C96E3A"/>
    <w:rsid w:val="00CA0959"/>
    <w:rsid w:val="00CA2C2C"/>
    <w:rsid w:val="00CA31A0"/>
    <w:rsid w:val="00CA37C7"/>
    <w:rsid w:val="00CA3FC7"/>
    <w:rsid w:val="00CA4AE2"/>
    <w:rsid w:val="00CA55E8"/>
    <w:rsid w:val="00CA58E0"/>
    <w:rsid w:val="00CA61CE"/>
    <w:rsid w:val="00CB0178"/>
    <w:rsid w:val="00CB3592"/>
    <w:rsid w:val="00CB3E64"/>
    <w:rsid w:val="00CB465C"/>
    <w:rsid w:val="00CB5768"/>
    <w:rsid w:val="00CB6445"/>
    <w:rsid w:val="00CB7511"/>
    <w:rsid w:val="00CB77B1"/>
    <w:rsid w:val="00CC0825"/>
    <w:rsid w:val="00CC1E80"/>
    <w:rsid w:val="00CC2C76"/>
    <w:rsid w:val="00CC32AB"/>
    <w:rsid w:val="00CC33C3"/>
    <w:rsid w:val="00CC39FB"/>
    <w:rsid w:val="00CC4EBF"/>
    <w:rsid w:val="00CC5252"/>
    <w:rsid w:val="00CC5499"/>
    <w:rsid w:val="00CC745D"/>
    <w:rsid w:val="00CD0675"/>
    <w:rsid w:val="00CD1599"/>
    <w:rsid w:val="00CD1BB3"/>
    <w:rsid w:val="00CD2516"/>
    <w:rsid w:val="00CD2874"/>
    <w:rsid w:val="00CD3A1A"/>
    <w:rsid w:val="00CD6314"/>
    <w:rsid w:val="00CD637E"/>
    <w:rsid w:val="00CE0497"/>
    <w:rsid w:val="00CE0940"/>
    <w:rsid w:val="00CE12CF"/>
    <w:rsid w:val="00CE21BC"/>
    <w:rsid w:val="00CE2361"/>
    <w:rsid w:val="00CE69D1"/>
    <w:rsid w:val="00CE6D77"/>
    <w:rsid w:val="00CF0417"/>
    <w:rsid w:val="00CF1A5D"/>
    <w:rsid w:val="00CF1A82"/>
    <w:rsid w:val="00CF2227"/>
    <w:rsid w:val="00CF4151"/>
    <w:rsid w:val="00CF7379"/>
    <w:rsid w:val="00CF7A3A"/>
    <w:rsid w:val="00D00B3C"/>
    <w:rsid w:val="00D00D99"/>
    <w:rsid w:val="00D00DC2"/>
    <w:rsid w:val="00D012DF"/>
    <w:rsid w:val="00D01744"/>
    <w:rsid w:val="00D01ECA"/>
    <w:rsid w:val="00D02D45"/>
    <w:rsid w:val="00D03D15"/>
    <w:rsid w:val="00D04305"/>
    <w:rsid w:val="00D0592E"/>
    <w:rsid w:val="00D10444"/>
    <w:rsid w:val="00D10CC0"/>
    <w:rsid w:val="00D10E1B"/>
    <w:rsid w:val="00D10F9F"/>
    <w:rsid w:val="00D112F1"/>
    <w:rsid w:val="00D11BB4"/>
    <w:rsid w:val="00D11CF1"/>
    <w:rsid w:val="00D12211"/>
    <w:rsid w:val="00D1271E"/>
    <w:rsid w:val="00D12892"/>
    <w:rsid w:val="00D13196"/>
    <w:rsid w:val="00D13FE6"/>
    <w:rsid w:val="00D15DD9"/>
    <w:rsid w:val="00D17883"/>
    <w:rsid w:val="00D17D11"/>
    <w:rsid w:val="00D21A7D"/>
    <w:rsid w:val="00D21A8F"/>
    <w:rsid w:val="00D226C7"/>
    <w:rsid w:val="00D22D1E"/>
    <w:rsid w:val="00D23981"/>
    <w:rsid w:val="00D24D47"/>
    <w:rsid w:val="00D257B0"/>
    <w:rsid w:val="00D262AD"/>
    <w:rsid w:val="00D279BB"/>
    <w:rsid w:val="00D27B5B"/>
    <w:rsid w:val="00D316BB"/>
    <w:rsid w:val="00D32140"/>
    <w:rsid w:val="00D3259C"/>
    <w:rsid w:val="00D330F1"/>
    <w:rsid w:val="00D3471D"/>
    <w:rsid w:val="00D348FD"/>
    <w:rsid w:val="00D363FE"/>
    <w:rsid w:val="00D37938"/>
    <w:rsid w:val="00D3796A"/>
    <w:rsid w:val="00D40C16"/>
    <w:rsid w:val="00D417C9"/>
    <w:rsid w:val="00D4281A"/>
    <w:rsid w:val="00D43052"/>
    <w:rsid w:val="00D43401"/>
    <w:rsid w:val="00D4415D"/>
    <w:rsid w:val="00D443F5"/>
    <w:rsid w:val="00D44DD5"/>
    <w:rsid w:val="00D45112"/>
    <w:rsid w:val="00D47134"/>
    <w:rsid w:val="00D47581"/>
    <w:rsid w:val="00D50284"/>
    <w:rsid w:val="00D504B4"/>
    <w:rsid w:val="00D512D7"/>
    <w:rsid w:val="00D539B5"/>
    <w:rsid w:val="00D5477D"/>
    <w:rsid w:val="00D54E4C"/>
    <w:rsid w:val="00D55D1F"/>
    <w:rsid w:val="00D55EC8"/>
    <w:rsid w:val="00D57A2D"/>
    <w:rsid w:val="00D607A8"/>
    <w:rsid w:val="00D615B2"/>
    <w:rsid w:val="00D615C2"/>
    <w:rsid w:val="00D6231A"/>
    <w:rsid w:val="00D62335"/>
    <w:rsid w:val="00D62444"/>
    <w:rsid w:val="00D632F9"/>
    <w:rsid w:val="00D63C1E"/>
    <w:rsid w:val="00D6542E"/>
    <w:rsid w:val="00D66895"/>
    <w:rsid w:val="00D672AF"/>
    <w:rsid w:val="00D677C0"/>
    <w:rsid w:val="00D70FBD"/>
    <w:rsid w:val="00D7149A"/>
    <w:rsid w:val="00D716A1"/>
    <w:rsid w:val="00D7387D"/>
    <w:rsid w:val="00D75122"/>
    <w:rsid w:val="00D752A9"/>
    <w:rsid w:val="00D7623C"/>
    <w:rsid w:val="00D770AE"/>
    <w:rsid w:val="00D77A8D"/>
    <w:rsid w:val="00D8162B"/>
    <w:rsid w:val="00D81F33"/>
    <w:rsid w:val="00D84F83"/>
    <w:rsid w:val="00D85C5A"/>
    <w:rsid w:val="00D85C5E"/>
    <w:rsid w:val="00D85E59"/>
    <w:rsid w:val="00D86AD3"/>
    <w:rsid w:val="00D87FEF"/>
    <w:rsid w:val="00D90047"/>
    <w:rsid w:val="00D90C76"/>
    <w:rsid w:val="00D9103F"/>
    <w:rsid w:val="00D91C77"/>
    <w:rsid w:val="00D92668"/>
    <w:rsid w:val="00D929E0"/>
    <w:rsid w:val="00D935C5"/>
    <w:rsid w:val="00D94291"/>
    <w:rsid w:val="00D942F0"/>
    <w:rsid w:val="00D94AA7"/>
    <w:rsid w:val="00D95B12"/>
    <w:rsid w:val="00D962BF"/>
    <w:rsid w:val="00D97229"/>
    <w:rsid w:val="00DA2B06"/>
    <w:rsid w:val="00DA2CBB"/>
    <w:rsid w:val="00DA3F0D"/>
    <w:rsid w:val="00DA5239"/>
    <w:rsid w:val="00DA5BB2"/>
    <w:rsid w:val="00DA7BE3"/>
    <w:rsid w:val="00DA7CFE"/>
    <w:rsid w:val="00DB09D8"/>
    <w:rsid w:val="00DB0C13"/>
    <w:rsid w:val="00DB173E"/>
    <w:rsid w:val="00DB1948"/>
    <w:rsid w:val="00DB1A84"/>
    <w:rsid w:val="00DB1B8A"/>
    <w:rsid w:val="00DB45F0"/>
    <w:rsid w:val="00DB720A"/>
    <w:rsid w:val="00DB7E07"/>
    <w:rsid w:val="00DC05AE"/>
    <w:rsid w:val="00DC20FC"/>
    <w:rsid w:val="00DC3002"/>
    <w:rsid w:val="00DC316F"/>
    <w:rsid w:val="00DC417D"/>
    <w:rsid w:val="00DC5572"/>
    <w:rsid w:val="00DC573C"/>
    <w:rsid w:val="00DC5D1B"/>
    <w:rsid w:val="00DC6D10"/>
    <w:rsid w:val="00DC6ED0"/>
    <w:rsid w:val="00DC7BC5"/>
    <w:rsid w:val="00DD1855"/>
    <w:rsid w:val="00DD2D8D"/>
    <w:rsid w:val="00DD30B0"/>
    <w:rsid w:val="00DD3BB6"/>
    <w:rsid w:val="00DD3BFD"/>
    <w:rsid w:val="00DD5938"/>
    <w:rsid w:val="00DD73CF"/>
    <w:rsid w:val="00DD74FF"/>
    <w:rsid w:val="00DD7B1F"/>
    <w:rsid w:val="00DE0F83"/>
    <w:rsid w:val="00DE22D1"/>
    <w:rsid w:val="00DE2865"/>
    <w:rsid w:val="00DE29C8"/>
    <w:rsid w:val="00DE39A4"/>
    <w:rsid w:val="00DE3CF4"/>
    <w:rsid w:val="00DE4A3D"/>
    <w:rsid w:val="00DE518A"/>
    <w:rsid w:val="00DE56E1"/>
    <w:rsid w:val="00DE5853"/>
    <w:rsid w:val="00DE5B26"/>
    <w:rsid w:val="00DE688B"/>
    <w:rsid w:val="00DE6DCA"/>
    <w:rsid w:val="00DF0850"/>
    <w:rsid w:val="00DF0F55"/>
    <w:rsid w:val="00DF0FF1"/>
    <w:rsid w:val="00DF12E5"/>
    <w:rsid w:val="00DF178E"/>
    <w:rsid w:val="00DF3F1D"/>
    <w:rsid w:val="00DF3FD5"/>
    <w:rsid w:val="00DF49CD"/>
    <w:rsid w:val="00DF49D3"/>
    <w:rsid w:val="00DF5D15"/>
    <w:rsid w:val="00DF713A"/>
    <w:rsid w:val="00E01055"/>
    <w:rsid w:val="00E01351"/>
    <w:rsid w:val="00E01912"/>
    <w:rsid w:val="00E02136"/>
    <w:rsid w:val="00E029CF"/>
    <w:rsid w:val="00E029E8"/>
    <w:rsid w:val="00E02A63"/>
    <w:rsid w:val="00E0357B"/>
    <w:rsid w:val="00E03832"/>
    <w:rsid w:val="00E044D4"/>
    <w:rsid w:val="00E04ABD"/>
    <w:rsid w:val="00E05130"/>
    <w:rsid w:val="00E07D17"/>
    <w:rsid w:val="00E1001F"/>
    <w:rsid w:val="00E112C7"/>
    <w:rsid w:val="00E11C38"/>
    <w:rsid w:val="00E11D84"/>
    <w:rsid w:val="00E12095"/>
    <w:rsid w:val="00E124D9"/>
    <w:rsid w:val="00E1513B"/>
    <w:rsid w:val="00E17598"/>
    <w:rsid w:val="00E17CBE"/>
    <w:rsid w:val="00E218E1"/>
    <w:rsid w:val="00E229B9"/>
    <w:rsid w:val="00E235D0"/>
    <w:rsid w:val="00E24B01"/>
    <w:rsid w:val="00E24BD1"/>
    <w:rsid w:val="00E258EF"/>
    <w:rsid w:val="00E26063"/>
    <w:rsid w:val="00E261A1"/>
    <w:rsid w:val="00E276C1"/>
    <w:rsid w:val="00E276F0"/>
    <w:rsid w:val="00E307BB"/>
    <w:rsid w:val="00E32882"/>
    <w:rsid w:val="00E33FD6"/>
    <w:rsid w:val="00E34A7B"/>
    <w:rsid w:val="00E356E1"/>
    <w:rsid w:val="00E35744"/>
    <w:rsid w:val="00E35C12"/>
    <w:rsid w:val="00E3653D"/>
    <w:rsid w:val="00E36957"/>
    <w:rsid w:val="00E37094"/>
    <w:rsid w:val="00E376F1"/>
    <w:rsid w:val="00E40A30"/>
    <w:rsid w:val="00E41395"/>
    <w:rsid w:val="00E42D87"/>
    <w:rsid w:val="00E4556A"/>
    <w:rsid w:val="00E45B53"/>
    <w:rsid w:val="00E46525"/>
    <w:rsid w:val="00E47843"/>
    <w:rsid w:val="00E47B27"/>
    <w:rsid w:val="00E55C9C"/>
    <w:rsid w:val="00E55FB5"/>
    <w:rsid w:val="00E5606F"/>
    <w:rsid w:val="00E56E69"/>
    <w:rsid w:val="00E57176"/>
    <w:rsid w:val="00E57DA5"/>
    <w:rsid w:val="00E60561"/>
    <w:rsid w:val="00E6142F"/>
    <w:rsid w:val="00E627DF"/>
    <w:rsid w:val="00E62975"/>
    <w:rsid w:val="00E62B1A"/>
    <w:rsid w:val="00E641C5"/>
    <w:rsid w:val="00E64C0E"/>
    <w:rsid w:val="00E64C22"/>
    <w:rsid w:val="00E64CC1"/>
    <w:rsid w:val="00E651A2"/>
    <w:rsid w:val="00E65667"/>
    <w:rsid w:val="00E656B0"/>
    <w:rsid w:val="00E65733"/>
    <w:rsid w:val="00E6622F"/>
    <w:rsid w:val="00E714F2"/>
    <w:rsid w:val="00E7170E"/>
    <w:rsid w:val="00E72135"/>
    <w:rsid w:val="00E72FEC"/>
    <w:rsid w:val="00E73291"/>
    <w:rsid w:val="00E75609"/>
    <w:rsid w:val="00E75F6B"/>
    <w:rsid w:val="00E76C50"/>
    <w:rsid w:val="00E770AF"/>
    <w:rsid w:val="00E77258"/>
    <w:rsid w:val="00E801A7"/>
    <w:rsid w:val="00E802CC"/>
    <w:rsid w:val="00E80669"/>
    <w:rsid w:val="00E8136E"/>
    <w:rsid w:val="00E82A06"/>
    <w:rsid w:val="00E82A86"/>
    <w:rsid w:val="00E83D04"/>
    <w:rsid w:val="00E8454C"/>
    <w:rsid w:val="00E900FF"/>
    <w:rsid w:val="00E9047B"/>
    <w:rsid w:val="00E9053E"/>
    <w:rsid w:val="00E9093F"/>
    <w:rsid w:val="00E921AE"/>
    <w:rsid w:val="00E92FE0"/>
    <w:rsid w:val="00E94E35"/>
    <w:rsid w:val="00E950B0"/>
    <w:rsid w:val="00E954E0"/>
    <w:rsid w:val="00E9663E"/>
    <w:rsid w:val="00E969A3"/>
    <w:rsid w:val="00E96B85"/>
    <w:rsid w:val="00EA264C"/>
    <w:rsid w:val="00EA449A"/>
    <w:rsid w:val="00EA505F"/>
    <w:rsid w:val="00EA6789"/>
    <w:rsid w:val="00EA6AF4"/>
    <w:rsid w:val="00EA6EB2"/>
    <w:rsid w:val="00EA7846"/>
    <w:rsid w:val="00EB0970"/>
    <w:rsid w:val="00EB0C10"/>
    <w:rsid w:val="00EB0E7C"/>
    <w:rsid w:val="00EB1C69"/>
    <w:rsid w:val="00EB1DAB"/>
    <w:rsid w:val="00EB303B"/>
    <w:rsid w:val="00EB407C"/>
    <w:rsid w:val="00EB538B"/>
    <w:rsid w:val="00EB544D"/>
    <w:rsid w:val="00EB64CD"/>
    <w:rsid w:val="00EB6E51"/>
    <w:rsid w:val="00EB7348"/>
    <w:rsid w:val="00EC155E"/>
    <w:rsid w:val="00EC1DEA"/>
    <w:rsid w:val="00EC1F56"/>
    <w:rsid w:val="00EC21B8"/>
    <w:rsid w:val="00EC3083"/>
    <w:rsid w:val="00EC36A1"/>
    <w:rsid w:val="00EC460F"/>
    <w:rsid w:val="00EC4D89"/>
    <w:rsid w:val="00EC74AF"/>
    <w:rsid w:val="00EC76BA"/>
    <w:rsid w:val="00ED1A02"/>
    <w:rsid w:val="00ED26BC"/>
    <w:rsid w:val="00ED2CD6"/>
    <w:rsid w:val="00ED3439"/>
    <w:rsid w:val="00ED4BF9"/>
    <w:rsid w:val="00ED686A"/>
    <w:rsid w:val="00ED6E78"/>
    <w:rsid w:val="00ED709B"/>
    <w:rsid w:val="00ED7BB9"/>
    <w:rsid w:val="00EE14D4"/>
    <w:rsid w:val="00EE1659"/>
    <w:rsid w:val="00EE204F"/>
    <w:rsid w:val="00EE341E"/>
    <w:rsid w:val="00EE689B"/>
    <w:rsid w:val="00EF0070"/>
    <w:rsid w:val="00EF0173"/>
    <w:rsid w:val="00EF05D2"/>
    <w:rsid w:val="00EF0AB6"/>
    <w:rsid w:val="00EF17C1"/>
    <w:rsid w:val="00EF3278"/>
    <w:rsid w:val="00EF4AC0"/>
    <w:rsid w:val="00EF4BE2"/>
    <w:rsid w:val="00EF61E5"/>
    <w:rsid w:val="00EF69FF"/>
    <w:rsid w:val="00EF6AB8"/>
    <w:rsid w:val="00EF6F4E"/>
    <w:rsid w:val="00EF7882"/>
    <w:rsid w:val="00F03D87"/>
    <w:rsid w:val="00F064DC"/>
    <w:rsid w:val="00F06F56"/>
    <w:rsid w:val="00F071F7"/>
    <w:rsid w:val="00F0737E"/>
    <w:rsid w:val="00F07E35"/>
    <w:rsid w:val="00F1168B"/>
    <w:rsid w:val="00F12A0E"/>
    <w:rsid w:val="00F12B45"/>
    <w:rsid w:val="00F1454E"/>
    <w:rsid w:val="00F15041"/>
    <w:rsid w:val="00F1529D"/>
    <w:rsid w:val="00F15927"/>
    <w:rsid w:val="00F15987"/>
    <w:rsid w:val="00F16D32"/>
    <w:rsid w:val="00F170EA"/>
    <w:rsid w:val="00F17511"/>
    <w:rsid w:val="00F17FE5"/>
    <w:rsid w:val="00F20FC4"/>
    <w:rsid w:val="00F2427E"/>
    <w:rsid w:val="00F24595"/>
    <w:rsid w:val="00F25231"/>
    <w:rsid w:val="00F253C2"/>
    <w:rsid w:val="00F2549D"/>
    <w:rsid w:val="00F2563D"/>
    <w:rsid w:val="00F258E9"/>
    <w:rsid w:val="00F264B6"/>
    <w:rsid w:val="00F26796"/>
    <w:rsid w:val="00F27AAC"/>
    <w:rsid w:val="00F30A23"/>
    <w:rsid w:val="00F30AA6"/>
    <w:rsid w:val="00F30ECB"/>
    <w:rsid w:val="00F31343"/>
    <w:rsid w:val="00F35A66"/>
    <w:rsid w:val="00F35F5E"/>
    <w:rsid w:val="00F3781B"/>
    <w:rsid w:val="00F40001"/>
    <w:rsid w:val="00F4040A"/>
    <w:rsid w:val="00F41831"/>
    <w:rsid w:val="00F41987"/>
    <w:rsid w:val="00F42185"/>
    <w:rsid w:val="00F4284B"/>
    <w:rsid w:val="00F43E2E"/>
    <w:rsid w:val="00F46AD2"/>
    <w:rsid w:val="00F47935"/>
    <w:rsid w:val="00F47D2F"/>
    <w:rsid w:val="00F50472"/>
    <w:rsid w:val="00F5047F"/>
    <w:rsid w:val="00F50AC3"/>
    <w:rsid w:val="00F51C29"/>
    <w:rsid w:val="00F54200"/>
    <w:rsid w:val="00F542A1"/>
    <w:rsid w:val="00F54C51"/>
    <w:rsid w:val="00F55B81"/>
    <w:rsid w:val="00F55FDB"/>
    <w:rsid w:val="00F56337"/>
    <w:rsid w:val="00F57B17"/>
    <w:rsid w:val="00F614EE"/>
    <w:rsid w:val="00F617B8"/>
    <w:rsid w:val="00F65132"/>
    <w:rsid w:val="00F65145"/>
    <w:rsid w:val="00F65962"/>
    <w:rsid w:val="00F65A33"/>
    <w:rsid w:val="00F66272"/>
    <w:rsid w:val="00F6632E"/>
    <w:rsid w:val="00F66EF3"/>
    <w:rsid w:val="00F67183"/>
    <w:rsid w:val="00F674B6"/>
    <w:rsid w:val="00F67AF6"/>
    <w:rsid w:val="00F709D1"/>
    <w:rsid w:val="00F7158D"/>
    <w:rsid w:val="00F7161D"/>
    <w:rsid w:val="00F717BC"/>
    <w:rsid w:val="00F71FCF"/>
    <w:rsid w:val="00F72A48"/>
    <w:rsid w:val="00F72A80"/>
    <w:rsid w:val="00F739A8"/>
    <w:rsid w:val="00F7442B"/>
    <w:rsid w:val="00F74935"/>
    <w:rsid w:val="00F75A23"/>
    <w:rsid w:val="00F75C3D"/>
    <w:rsid w:val="00F75C8C"/>
    <w:rsid w:val="00F7695D"/>
    <w:rsid w:val="00F77186"/>
    <w:rsid w:val="00F77752"/>
    <w:rsid w:val="00F80C70"/>
    <w:rsid w:val="00F828EA"/>
    <w:rsid w:val="00F850B5"/>
    <w:rsid w:val="00F850E0"/>
    <w:rsid w:val="00F85100"/>
    <w:rsid w:val="00F85E8D"/>
    <w:rsid w:val="00F87181"/>
    <w:rsid w:val="00F8794A"/>
    <w:rsid w:val="00F87FC9"/>
    <w:rsid w:val="00F90497"/>
    <w:rsid w:val="00F905E9"/>
    <w:rsid w:val="00F90A46"/>
    <w:rsid w:val="00F90BED"/>
    <w:rsid w:val="00F91275"/>
    <w:rsid w:val="00F91418"/>
    <w:rsid w:val="00F91999"/>
    <w:rsid w:val="00F92541"/>
    <w:rsid w:val="00F929BF"/>
    <w:rsid w:val="00F92B9E"/>
    <w:rsid w:val="00F92CF2"/>
    <w:rsid w:val="00F94461"/>
    <w:rsid w:val="00F95DBB"/>
    <w:rsid w:val="00F963B3"/>
    <w:rsid w:val="00F966F2"/>
    <w:rsid w:val="00FA13A3"/>
    <w:rsid w:val="00FA168A"/>
    <w:rsid w:val="00FA1E96"/>
    <w:rsid w:val="00FA2776"/>
    <w:rsid w:val="00FA36BD"/>
    <w:rsid w:val="00FA36D5"/>
    <w:rsid w:val="00FA499C"/>
    <w:rsid w:val="00FA5989"/>
    <w:rsid w:val="00FA6812"/>
    <w:rsid w:val="00FA75D2"/>
    <w:rsid w:val="00FB02A4"/>
    <w:rsid w:val="00FB0417"/>
    <w:rsid w:val="00FB0F60"/>
    <w:rsid w:val="00FB1280"/>
    <w:rsid w:val="00FB2C5C"/>
    <w:rsid w:val="00FB480E"/>
    <w:rsid w:val="00FB5172"/>
    <w:rsid w:val="00FB5F10"/>
    <w:rsid w:val="00FB6261"/>
    <w:rsid w:val="00FB633C"/>
    <w:rsid w:val="00FB65BA"/>
    <w:rsid w:val="00FB6DC8"/>
    <w:rsid w:val="00FB7872"/>
    <w:rsid w:val="00FC05D6"/>
    <w:rsid w:val="00FC079C"/>
    <w:rsid w:val="00FC0B02"/>
    <w:rsid w:val="00FC25E9"/>
    <w:rsid w:val="00FC3E96"/>
    <w:rsid w:val="00FC47C5"/>
    <w:rsid w:val="00FC55E9"/>
    <w:rsid w:val="00FC6EAA"/>
    <w:rsid w:val="00FC7684"/>
    <w:rsid w:val="00FD12F6"/>
    <w:rsid w:val="00FD12FD"/>
    <w:rsid w:val="00FD269B"/>
    <w:rsid w:val="00FD3A2A"/>
    <w:rsid w:val="00FD3C1E"/>
    <w:rsid w:val="00FD7033"/>
    <w:rsid w:val="00FE152B"/>
    <w:rsid w:val="00FE1764"/>
    <w:rsid w:val="00FE19DB"/>
    <w:rsid w:val="00FE2195"/>
    <w:rsid w:val="00FE2908"/>
    <w:rsid w:val="00FE38AF"/>
    <w:rsid w:val="00FE3EAD"/>
    <w:rsid w:val="00FE5524"/>
    <w:rsid w:val="00FE65B4"/>
    <w:rsid w:val="00FE6B37"/>
    <w:rsid w:val="00FE74F1"/>
    <w:rsid w:val="00FE794E"/>
    <w:rsid w:val="00FF133A"/>
    <w:rsid w:val="00FF1A1D"/>
    <w:rsid w:val="00FF444D"/>
    <w:rsid w:val="00FF5D5B"/>
    <w:rsid w:val="00FF6C90"/>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642B561"/>
  <w15:chartTrackingRefBased/>
  <w15:docId w15:val="{10066742-4F1C-4710-909E-A5D276176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0" w:unhideWhenUsed="1" w:qFormat="1"/>
    <w:lsdException w:name="heading 6" w:semiHidden="1" w:uiPriority="11" w:unhideWhenUsed="1" w:qFormat="1"/>
    <w:lsdException w:name="heading 7" w:semiHidden="1" w:uiPriority="9"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2" w:unhideWhenUsed="1" w:qFormat="1"/>
    <w:lsdException w:name="List Number" w:semiHidden="1" w:uiPriority="2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7"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6CBB"/>
    <w:pPr>
      <w:spacing w:before="120" w:after="120" w:line="276" w:lineRule="auto"/>
      <w:jc w:val="both"/>
    </w:pPr>
    <w:rPr>
      <w:rFonts w:ascii="Century Gothic" w:eastAsia="Times New Roman" w:hAnsi="Century Gothic" w:cs="Times New Roman"/>
      <w:color w:val="000000"/>
      <w:kern w:val="28"/>
      <w:sz w:val="21"/>
      <w:szCs w:val="20"/>
    </w:rPr>
  </w:style>
  <w:style w:type="paragraph" w:styleId="Heading1">
    <w:name w:val="heading 1"/>
    <w:aliases w:val="H1"/>
    <w:basedOn w:val="Normal"/>
    <w:next w:val="Normal"/>
    <w:link w:val="Heading1Char"/>
    <w:uiPriority w:val="9"/>
    <w:qFormat/>
    <w:rsid w:val="005B0AA3"/>
    <w:pPr>
      <w:keepNext/>
      <w:keepLines/>
      <w:numPr>
        <w:numId w:val="2"/>
      </w:numPr>
      <w:spacing w:after="240"/>
      <w:jc w:val="left"/>
      <w:outlineLvl w:val="0"/>
    </w:pPr>
    <w:rPr>
      <w:rFonts w:eastAsiaTheme="majorEastAsia" w:cstheme="majorBidi"/>
      <w:b/>
      <w:bCs/>
      <w:caps/>
      <w:color w:val="44546A" w:themeColor="text2"/>
      <w:sz w:val="32"/>
      <w:szCs w:val="28"/>
    </w:rPr>
  </w:style>
  <w:style w:type="paragraph" w:styleId="Heading2">
    <w:name w:val="heading 2"/>
    <w:aliases w:val="H2"/>
    <w:basedOn w:val="Normal"/>
    <w:next w:val="Normal"/>
    <w:link w:val="Heading2Char"/>
    <w:uiPriority w:val="9"/>
    <w:qFormat/>
    <w:rsid w:val="005B0AA3"/>
    <w:pPr>
      <w:keepNext/>
      <w:keepLines/>
      <w:numPr>
        <w:ilvl w:val="1"/>
        <w:numId w:val="2"/>
      </w:numPr>
      <w:spacing w:before="360"/>
      <w:ind w:left="851"/>
      <w:outlineLvl w:val="1"/>
    </w:pPr>
    <w:rPr>
      <w:rFonts w:eastAsiaTheme="majorEastAsia" w:cstheme="majorBidi"/>
      <w:b/>
      <w:bCs/>
      <w:color w:val="44546A" w:themeColor="text2"/>
      <w:sz w:val="26"/>
      <w:szCs w:val="26"/>
    </w:rPr>
  </w:style>
  <w:style w:type="paragraph" w:styleId="Heading3">
    <w:name w:val="heading 3"/>
    <w:aliases w:val="H3"/>
    <w:basedOn w:val="Normal"/>
    <w:next w:val="Normal"/>
    <w:link w:val="Heading3Char"/>
    <w:uiPriority w:val="9"/>
    <w:unhideWhenUsed/>
    <w:qFormat/>
    <w:rsid w:val="00494246"/>
    <w:pPr>
      <w:keepNext/>
      <w:keepLines/>
      <w:spacing w:before="40" w:after="0"/>
      <w:outlineLvl w:val="2"/>
    </w:pPr>
    <w:rPr>
      <w:rFonts w:eastAsiaTheme="majorEastAsia" w:cstheme="majorBidi"/>
      <w:b/>
      <w:i/>
      <w:color w:val="44546A" w:themeColor="text2"/>
      <w:sz w:val="24"/>
      <w:szCs w:val="24"/>
    </w:rPr>
  </w:style>
  <w:style w:type="paragraph" w:styleId="Heading4">
    <w:name w:val="heading 4"/>
    <w:aliases w:val="H4"/>
    <w:basedOn w:val="Normal"/>
    <w:next w:val="Normal"/>
    <w:link w:val="Heading4Char"/>
    <w:uiPriority w:val="9"/>
    <w:qFormat/>
    <w:rsid w:val="005B0AA3"/>
    <w:pPr>
      <w:keepNext/>
      <w:keepLines/>
      <w:numPr>
        <w:ilvl w:val="3"/>
        <w:numId w:val="2"/>
      </w:numPr>
      <w:spacing w:before="160"/>
      <w:ind w:left="0"/>
      <w:outlineLvl w:val="3"/>
    </w:pPr>
    <w:rPr>
      <w:rFonts w:eastAsiaTheme="majorEastAsia" w:cstheme="majorBidi"/>
      <w:bCs/>
      <w:i/>
      <w:iCs/>
      <w:color w:val="auto"/>
      <w:sz w:val="24"/>
    </w:rPr>
  </w:style>
  <w:style w:type="paragraph" w:styleId="Heading5">
    <w:name w:val="heading 5"/>
    <w:aliases w:val="H5"/>
    <w:basedOn w:val="Normal"/>
    <w:next w:val="Normal"/>
    <w:link w:val="Heading5Char"/>
    <w:uiPriority w:val="10"/>
    <w:qFormat/>
    <w:rsid w:val="005B0AA3"/>
    <w:pPr>
      <w:keepNext/>
      <w:keepLines/>
      <w:numPr>
        <w:ilvl w:val="4"/>
        <w:numId w:val="2"/>
      </w:numPr>
      <w:spacing w:before="200" w:after="0"/>
      <w:ind w:left="0"/>
      <w:outlineLvl w:val="4"/>
    </w:pPr>
    <w:rPr>
      <w:rFonts w:eastAsiaTheme="majorEastAsia" w:cstheme="majorBidi"/>
      <w:color w:val="1F4D78" w:themeColor="accent1" w:themeShade="7F"/>
    </w:rPr>
  </w:style>
  <w:style w:type="paragraph" w:styleId="Heading6">
    <w:name w:val="heading 6"/>
    <w:aliases w:val="H6"/>
    <w:basedOn w:val="Normal"/>
    <w:next w:val="Normal"/>
    <w:link w:val="Heading6Char"/>
    <w:uiPriority w:val="11"/>
    <w:unhideWhenUsed/>
    <w:qFormat/>
    <w:rsid w:val="005B0AA3"/>
    <w:pPr>
      <w:keepNext/>
      <w:keepLines/>
      <w:numPr>
        <w:ilvl w:val="5"/>
        <w:numId w:val="2"/>
      </w:numPr>
      <w:spacing w:before="200" w:after="0"/>
      <w:ind w:left="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5B0AA3"/>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9"/>
    <w:unhideWhenUsed/>
    <w:rsid w:val="005B0AA3"/>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5B0AA3"/>
    <w:rPr>
      <w:rFonts w:ascii="Century Gothic" w:eastAsiaTheme="majorEastAsia" w:hAnsi="Century Gothic" w:cstheme="majorBidi"/>
      <w:b/>
      <w:bCs/>
      <w:caps/>
      <w:color w:val="44546A" w:themeColor="text2"/>
      <w:kern w:val="28"/>
      <w:sz w:val="32"/>
      <w:szCs w:val="28"/>
    </w:rPr>
  </w:style>
  <w:style w:type="character" w:customStyle="1" w:styleId="Heading2Char">
    <w:name w:val="Heading 2 Char"/>
    <w:aliases w:val="H2 Char"/>
    <w:basedOn w:val="DefaultParagraphFont"/>
    <w:link w:val="Heading2"/>
    <w:uiPriority w:val="9"/>
    <w:rsid w:val="005B0AA3"/>
    <w:rPr>
      <w:rFonts w:ascii="Century Gothic" w:eastAsiaTheme="majorEastAsia" w:hAnsi="Century Gothic" w:cstheme="majorBidi"/>
      <w:b/>
      <w:bCs/>
      <w:color w:val="44546A" w:themeColor="text2"/>
      <w:kern w:val="28"/>
      <w:sz w:val="26"/>
      <w:szCs w:val="26"/>
    </w:rPr>
  </w:style>
  <w:style w:type="character" w:customStyle="1" w:styleId="Heading3Char">
    <w:name w:val="Heading 3 Char"/>
    <w:aliases w:val="H3 Char"/>
    <w:basedOn w:val="DefaultParagraphFont"/>
    <w:link w:val="Heading3"/>
    <w:uiPriority w:val="9"/>
    <w:rsid w:val="00494246"/>
    <w:rPr>
      <w:rFonts w:ascii="Century Gothic" w:eastAsiaTheme="majorEastAsia" w:hAnsi="Century Gothic" w:cstheme="majorBidi"/>
      <w:b/>
      <w:i/>
      <w:color w:val="44546A" w:themeColor="text2"/>
      <w:kern w:val="28"/>
      <w:sz w:val="24"/>
      <w:szCs w:val="24"/>
    </w:rPr>
  </w:style>
  <w:style w:type="character" w:customStyle="1" w:styleId="Heading4Char">
    <w:name w:val="Heading 4 Char"/>
    <w:aliases w:val="H4 Char"/>
    <w:basedOn w:val="DefaultParagraphFont"/>
    <w:link w:val="Heading4"/>
    <w:uiPriority w:val="9"/>
    <w:rsid w:val="005B0AA3"/>
    <w:rPr>
      <w:rFonts w:ascii="Century Gothic" w:eastAsiaTheme="majorEastAsia" w:hAnsi="Century Gothic" w:cstheme="majorBidi"/>
      <w:bCs/>
      <w:i/>
      <w:iCs/>
      <w:kern w:val="28"/>
      <w:sz w:val="24"/>
      <w:szCs w:val="20"/>
    </w:rPr>
  </w:style>
  <w:style w:type="character" w:customStyle="1" w:styleId="Heading5Char">
    <w:name w:val="Heading 5 Char"/>
    <w:aliases w:val="H5 Char"/>
    <w:basedOn w:val="DefaultParagraphFont"/>
    <w:link w:val="Heading5"/>
    <w:uiPriority w:val="10"/>
    <w:rsid w:val="005B0AA3"/>
    <w:rPr>
      <w:rFonts w:ascii="Century Gothic" w:eastAsiaTheme="majorEastAsia" w:hAnsi="Century Gothic" w:cstheme="majorBidi"/>
      <w:color w:val="1F4D78" w:themeColor="accent1" w:themeShade="7F"/>
      <w:kern w:val="28"/>
      <w:szCs w:val="20"/>
    </w:rPr>
  </w:style>
  <w:style w:type="character" w:customStyle="1" w:styleId="Heading6Char">
    <w:name w:val="Heading 6 Char"/>
    <w:aliases w:val="H6 Char"/>
    <w:basedOn w:val="DefaultParagraphFont"/>
    <w:link w:val="Heading6"/>
    <w:uiPriority w:val="11"/>
    <w:rsid w:val="005B0AA3"/>
    <w:rPr>
      <w:rFonts w:asciiTheme="majorHAnsi" w:eastAsiaTheme="majorEastAsia" w:hAnsiTheme="majorHAnsi" w:cstheme="majorBidi"/>
      <w:i/>
      <w:iCs/>
      <w:color w:val="1F4D78" w:themeColor="accent1" w:themeShade="7F"/>
      <w:kern w:val="28"/>
      <w:szCs w:val="20"/>
    </w:rPr>
  </w:style>
  <w:style w:type="character" w:customStyle="1" w:styleId="Heading7Char">
    <w:name w:val="Heading 7 Char"/>
    <w:basedOn w:val="DefaultParagraphFont"/>
    <w:link w:val="Heading7"/>
    <w:uiPriority w:val="9"/>
    <w:semiHidden/>
    <w:rsid w:val="005B0AA3"/>
    <w:rPr>
      <w:rFonts w:asciiTheme="majorHAnsi" w:eastAsiaTheme="majorEastAsia" w:hAnsiTheme="majorHAnsi" w:cstheme="majorBidi"/>
      <w:i/>
      <w:iCs/>
      <w:color w:val="404040" w:themeColor="text1" w:themeTint="BF"/>
      <w:kern w:val="28"/>
      <w:szCs w:val="20"/>
    </w:rPr>
  </w:style>
  <w:style w:type="character" w:customStyle="1" w:styleId="Heading8Char">
    <w:name w:val="Heading 8 Char"/>
    <w:basedOn w:val="DefaultParagraphFont"/>
    <w:link w:val="Heading8"/>
    <w:uiPriority w:val="99"/>
    <w:rsid w:val="005B0AA3"/>
    <w:rPr>
      <w:rFonts w:asciiTheme="majorHAnsi" w:eastAsiaTheme="majorEastAsia" w:hAnsiTheme="majorHAnsi" w:cstheme="majorBidi"/>
      <w:color w:val="404040" w:themeColor="text1" w:themeTint="BF"/>
      <w:kern w:val="28"/>
      <w:sz w:val="20"/>
      <w:szCs w:val="20"/>
    </w:rPr>
  </w:style>
  <w:style w:type="character" w:styleId="Hyperlink">
    <w:name w:val="Hyperlink"/>
    <w:basedOn w:val="DefaultParagraphFont"/>
    <w:uiPriority w:val="99"/>
    <w:rsid w:val="005B0AA3"/>
    <w:rPr>
      <w:color w:val="0000FF"/>
      <w:u w:val="single"/>
    </w:rPr>
  </w:style>
  <w:style w:type="paragraph" w:styleId="TOC1">
    <w:name w:val="toc 1"/>
    <w:basedOn w:val="Normal"/>
    <w:next w:val="Normal"/>
    <w:autoRedefine/>
    <w:uiPriority w:val="39"/>
    <w:unhideWhenUsed/>
    <w:rsid w:val="005B0AA3"/>
    <w:pPr>
      <w:spacing w:after="100"/>
    </w:pPr>
    <w:rPr>
      <w:b/>
      <w:caps/>
    </w:rPr>
  </w:style>
  <w:style w:type="paragraph" w:styleId="TOC2">
    <w:name w:val="toc 2"/>
    <w:basedOn w:val="Normal"/>
    <w:next w:val="Normal"/>
    <w:autoRedefine/>
    <w:uiPriority w:val="39"/>
    <w:unhideWhenUsed/>
    <w:rsid w:val="00994862"/>
    <w:pPr>
      <w:tabs>
        <w:tab w:val="left" w:pos="660"/>
        <w:tab w:val="right" w:leader="dot" w:pos="9010"/>
      </w:tabs>
      <w:spacing w:after="100"/>
      <w:contextualSpacing/>
    </w:pPr>
    <w:rPr>
      <w:noProof/>
    </w:rPr>
  </w:style>
  <w:style w:type="paragraph" w:styleId="Header">
    <w:name w:val="header"/>
    <w:basedOn w:val="Normal"/>
    <w:link w:val="HeaderChar"/>
    <w:uiPriority w:val="99"/>
    <w:unhideWhenUsed/>
    <w:rsid w:val="005B0AA3"/>
    <w:pPr>
      <w:tabs>
        <w:tab w:val="center" w:pos="4513"/>
        <w:tab w:val="right" w:pos="9026"/>
      </w:tabs>
    </w:pPr>
  </w:style>
  <w:style w:type="character" w:customStyle="1" w:styleId="HeaderChar">
    <w:name w:val="Header Char"/>
    <w:basedOn w:val="DefaultParagraphFont"/>
    <w:link w:val="Header"/>
    <w:uiPriority w:val="99"/>
    <w:rsid w:val="005B0AA3"/>
    <w:rPr>
      <w:rFonts w:ascii="Century Gothic" w:eastAsia="Times New Roman" w:hAnsi="Century Gothic" w:cs="Times New Roman"/>
      <w:color w:val="000000"/>
      <w:kern w:val="28"/>
      <w:szCs w:val="20"/>
    </w:rPr>
  </w:style>
  <w:style w:type="paragraph" w:styleId="Footer">
    <w:name w:val="footer"/>
    <w:basedOn w:val="Normal"/>
    <w:link w:val="FooterChar"/>
    <w:uiPriority w:val="99"/>
    <w:unhideWhenUsed/>
    <w:rsid w:val="005B0AA3"/>
    <w:pPr>
      <w:tabs>
        <w:tab w:val="center" w:pos="4513"/>
        <w:tab w:val="right" w:pos="9026"/>
      </w:tabs>
    </w:pPr>
    <w:rPr>
      <w:sz w:val="20"/>
    </w:rPr>
  </w:style>
  <w:style w:type="character" w:customStyle="1" w:styleId="FooterChar">
    <w:name w:val="Footer Char"/>
    <w:basedOn w:val="DefaultParagraphFont"/>
    <w:link w:val="Footer"/>
    <w:uiPriority w:val="99"/>
    <w:rsid w:val="005B0AA3"/>
    <w:rPr>
      <w:rFonts w:ascii="Century Gothic" w:eastAsia="Times New Roman" w:hAnsi="Century Gothic" w:cs="Times New Roman"/>
      <w:color w:val="000000"/>
      <w:kern w:val="28"/>
      <w:sz w:val="20"/>
      <w:szCs w:val="20"/>
    </w:rPr>
  </w:style>
  <w:style w:type="paragraph" w:customStyle="1" w:styleId="H1anotincinTOC">
    <w:name w:val="H1a not inc. in TOC"/>
    <w:basedOn w:val="Heading1"/>
    <w:next w:val="Normal"/>
    <w:uiPriority w:val="5"/>
    <w:qFormat/>
    <w:rsid w:val="005B0AA3"/>
    <w:pPr>
      <w:keepLines w:val="0"/>
      <w:numPr>
        <w:numId w:val="0"/>
      </w:numPr>
      <w:spacing w:before="0"/>
      <w:outlineLvl w:val="9"/>
    </w:pPr>
    <w:rPr>
      <w:rFonts w:eastAsia="Times New Roman" w:cs="Arial"/>
      <w:color w:val="000000"/>
      <w:spacing w:val="40"/>
      <w:szCs w:val="32"/>
      <w:lang w:eastAsia="en-AU"/>
    </w:rPr>
  </w:style>
  <w:style w:type="paragraph" w:styleId="TableofFigures">
    <w:name w:val="table of figures"/>
    <w:basedOn w:val="Normal"/>
    <w:next w:val="Normal"/>
    <w:uiPriority w:val="99"/>
    <w:rsid w:val="005B0AA3"/>
    <w:pPr>
      <w:tabs>
        <w:tab w:val="left" w:pos="1080"/>
        <w:tab w:val="right" w:leader="dot" w:pos="9000"/>
      </w:tabs>
      <w:ind w:left="964" w:hanging="964"/>
    </w:pPr>
    <w:rPr>
      <w:kern w:val="0"/>
      <w:lang w:eastAsia="en-AU"/>
    </w:rPr>
  </w:style>
  <w:style w:type="paragraph" w:styleId="ListBullet">
    <w:name w:val="List Bullet"/>
    <w:basedOn w:val="ListParagraph"/>
    <w:uiPriority w:val="22"/>
    <w:qFormat/>
    <w:rsid w:val="005B0AA3"/>
    <w:pPr>
      <w:numPr>
        <w:numId w:val="1"/>
      </w:numPr>
      <w:contextualSpacing w:val="0"/>
    </w:pPr>
    <w:rPr>
      <w:rFonts w:cs="Arial"/>
      <w:szCs w:val="22"/>
      <w:lang w:eastAsia="en-AU"/>
    </w:rPr>
  </w:style>
  <w:style w:type="paragraph" w:styleId="ListParagraph">
    <w:name w:val="List Paragraph"/>
    <w:basedOn w:val="Normal"/>
    <w:link w:val="ListParagraphChar"/>
    <w:uiPriority w:val="34"/>
    <w:qFormat/>
    <w:rsid w:val="005B0AA3"/>
    <w:pPr>
      <w:ind w:left="720"/>
      <w:contextualSpacing/>
    </w:pPr>
  </w:style>
  <w:style w:type="character" w:customStyle="1" w:styleId="ListParagraphChar">
    <w:name w:val="List Paragraph Char"/>
    <w:link w:val="ListParagraph"/>
    <w:uiPriority w:val="34"/>
    <w:rsid w:val="006237D5"/>
    <w:rPr>
      <w:rFonts w:ascii="Century Gothic" w:eastAsia="Times New Roman" w:hAnsi="Century Gothic" w:cs="Times New Roman"/>
      <w:color w:val="000000"/>
      <w:kern w:val="28"/>
      <w:szCs w:val="20"/>
    </w:rPr>
  </w:style>
  <w:style w:type="character" w:styleId="CommentReference">
    <w:name w:val="annotation reference"/>
    <w:basedOn w:val="DefaultParagraphFont"/>
    <w:uiPriority w:val="99"/>
    <w:semiHidden/>
    <w:unhideWhenUsed/>
    <w:rsid w:val="001B09A2"/>
    <w:rPr>
      <w:sz w:val="16"/>
      <w:szCs w:val="16"/>
    </w:rPr>
  </w:style>
  <w:style w:type="paragraph" w:styleId="CommentText">
    <w:name w:val="annotation text"/>
    <w:basedOn w:val="Normal"/>
    <w:link w:val="CommentTextChar"/>
    <w:uiPriority w:val="99"/>
    <w:unhideWhenUsed/>
    <w:rsid w:val="001B09A2"/>
    <w:pPr>
      <w:spacing w:line="240" w:lineRule="auto"/>
    </w:pPr>
    <w:rPr>
      <w:sz w:val="20"/>
    </w:rPr>
  </w:style>
  <w:style w:type="character" w:customStyle="1" w:styleId="CommentTextChar">
    <w:name w:val="Comment Text Char"/>
    <w:basedOn w:val="DefaultParagraphFont"/>
    <w:link w:val="CommentText"/>
    <w:uiPriority w:val="99"/>
    <w:rsid w:val="001B09A2"/>
    <w:rPr>
      <w:rFonts w:ascii="Century Gothic" w:eastAsia="Times New Roman" w:hAnsi="Century Gothic" w:cs="Times New Roman"/>
      <w:color w:val="000000"/>
      <w:kern w:val="28"/>
      <w:sz w:val="20"/>
      <w:szCs w:val="20"/>
    </w:rPr>
  </w:style>
  <w:style w:type="paragraph" w:styleId="CommentSubject">
    <w:name w:val="annotation subject"/>
    <w:basedOn w:val="CommentText"/>
    <w:next w:val="CommentText"/>
    <w:link w:val="CommentSubjectChar"/>
    <w:uiPriority w:val="99"/>
    <w:semiHidden/>
    <w:unhideWhenUsed/>
    <w:rsid w:val="001B09A2"/>
    <w:rPr>
      <w:b/>
      <w:bCs/>
    </w:rPr>
  </w:style>
  <w:style w:type="character" w:customStyle="1" w:styleId="CommentSubjectChar">
    <w:name w:val="Comment Subject Char"/>
    <w:basedOn w:val="CommentTextChar"/>
    <w:link w:val="CommentSubject"/>
    <w:uiPriority w:val="99"/>
    <w:semiHidden/>
    <w:rsid w:val="001B09A2"/>
    <w:rPr>
      <w:rFonts w:ascii="Century Gothic" w:eastAsia="Times New Roman" w:hAnsi="Century Gothic" w:cs="Times New Roman"/>
      <w:b/>
      <w:bCs/>
      <w:color w:val="000000"/>
      <w:kern w:val="28"/>
      <w:sz w:val="20"/>
      <w:szCs w:val="20"/>
    </w:rPr>
  </w:style>
  <w:style w:type="paragraph" w:styleId="BalloonText">
    <w:name w:val="Balloon Text"/>
    <w:basedOn w:val="Normal"/>
    <w:link w:val="BalloonTextChar"/>
    <w:uiPriority w:val="99"/>
    <w:semiHidden/>
    <w:unhideWhenUsed/>
    <w:rsid w:val="001B09A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09A2"/>
    <w:rPr>
      <w:rFonts w:ascii="Segoe UI" w:eastAsia="Times New Roman" w:hAnsi="Segoe UI" w:cs="Segoe UI"/>
      <w:color w:val="000000"/>
      <w:kern w:val="28"/>
      <w:sz w:val="18"/>
      <w:szCs w:val="18"/>
    </w:rPr>
  </w:style>
  <w:style w:type="paragraph" w:styleId="ListNumber">
    <w:name w:val="List Number"/>
    <w:basedOn w:val="ListParagraph"/>
    <w:uiPriority w:val="22"/>
    <w:qFormat/>
    <w:rsid w:val="00986C11"/>
    <w:pPr>
      <w:numPr>
        <w:numId w:val="3"/>
      </w:numPr>
      <w:contextualSpacing w:val="0"/>
    </w:pPr>
    <w:rPr>
      <w:rFonts w:cs="Arial"/>
      <w:szCs w:val="22"/>
      <w:lang w:eastAsia="en-AU"/>
    </w:rPr>
  </w:style>
  <w:style w:type="paragraph" w:styleId="Caption">
    <w:name w:val="caption"/>
    <w:aliases w:val="CaptionTable,CaptionTable Char,Centered Char,Caption Char1,Centered Char Char,Centered,Figures"/>
    <w:basedOn w:val="Normal"/>
    <w:next w:val="Normal"/>
    <w:link w:val="CaptionChar"/>
    <w:uiPriority w:val="35"/>
    <w:unhideWhenUsed/>
    <w:qFormat/>
    <w:rsid w:val="00986C11"/>
    <w:pPr>
      <w:spacing w:after="200" w:line="240" w:lineRule="auto"/>
    </w:pPr>
    <w:rPr>
      <w:b/>
      <w:bCs/>
      <w:color w:val="auto"/>
      <w:sz w:val="20"/>
      <w:szCs w:val="18"/>
    </w:rPr>
  </w:style>
  <w:style w:type="character" w:customStyle="1" w:styleId="CaptionChar">
    <w:name w:val="Caption Char"/>
    <w:aliases w:val="CaptionTable Char1,CaptionTable Char Char,Centered Char Char1,Caption Char1 Char,Centered Char Char Char,Centered Char1,Figures Char"/>
    <w:link w:val="Caption"/>
    <w:uiPriority w:val="35"/>
    <w:rsid w:val="00986C11"/>
    <w:rPr>
      <w:rFonts w:ascii="Century Gothic" w:eastAsia="Times New Roman" w:hAnsi="Century Gothic" w:cs="Times New Roman"/>
      <w:b/>
      <w:bCs/>
      <w:kern w:val="28"/>
      <w:sz w:val="20"/>
      <w:szCs w:val="18"/>
    </w:rPr>
  </w:style>
  <w:style w:type="paragraph" w:customStyle="1" w:styleId="Captions">
    <w:name w:val="Captions"/>
    <w:basedOn w:val="Normal"/>
    <w:next w:val="Normal"/>
    <w:autoRedefine/>
    <w:qFormat/>
    <w:rsid w:val="00782239"/>
    <w:pPr>
      <w:spacing w:after="240" w:line="240" w:lineRule="auto"/>
    </w:pPr>
    <w:rPr>
      <w:rFonts w:eastAsia="MS Mincho" w:cs="Arial"/>
      <w:b/>
      <w:bCs/>
      <w:color w:val="auto"/>
      <w:kern w:val="0"/>
      <w:sz w:val="20"/>
      <w:lang w:val="en-US"/>
    </w:rPr>
  </w:style>
  <w:style w:type="table" w:styleId="TableGrid">
    <w:name w:val="Table Grid"/>
    <w:basedOn w:val="TableNormal"/>
    <w:uiPriority w:val="39"/>
    <w:rsid w:val="007E51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7">
    <w:name w:val="Char Char7"/>
    <w:uiPriority w:val="99"/>
    <w:locked/>
    <w:rsid w:val="006237D5"/>
    <w:rPr>
      <w:rFonts w:ascii="Frutiger LT Std 45 Light" w:hAnsi="Frutiger LT Std 45 Light" w:cs="Frutiger LT Std 45 Light"/>
      <w:color w:val="548DD4"/>
      <w:spacing w:val="5"/>
      <w:kern w:val="28"/>
      <w:sz w:val="28"/>
      <w:szCs w:val="28"/>
      <w:lang w:val="en-AU" w:eastAsia="en-US" w:bidi="ar-SA"/>
    </w:rPr>
  </w:style>
  <w:style w:type="paragraph" w:customStyle="1" w:styleId="TableHeading">
    <w:name w:val="TableHeading"/>
    <w:basedOn w:val="Normal"/>
    <w:uiPriority w:val="13"/>
    <w:qFormat/>
    <w:rsid w:val="002241AB"/>
    <w:rPr>
      <w:rFonts w:cs="Arial"/>
      <w:b/>
      <w:sz w:val="20"/>
      <w:szCs w:val="22"/>
    </w:rPr>
  </w:style>
  <w:style w:type="paragraph" w:styleId="TOCHeading">
    <w:name w:val="TOC Heading"/>
    <w:basedOn w:val="Heading1"/>
    <w:next w:val="Normal"/>
    <w:uiPriority w:val="39"/>
    <w:unhideWhenUsed/>
    <w:qFormat/>
    <w:rsid w:val="00040A6D"/>
    <w:pPr>
      <w:numPr>
        <w:numId w:val="0"/>
      </w:numPr>
      <w:spacing w:before="240" w:after="0"/>
      <w:jc w:val="both"/>
      <w:outlineLvl w:val="9"/>
    </w:pPr>
    <w:rPr>
      <w:rFonts w:asciiTheme="majorHAnsi" w:hAnsiTheme="majorHAnsi"/>
      <w:b w:val="0"/>
      <w:bCs w:val="0"/>
      <w:caps w:val="0"/>
      <w:color w:val="2E74B5" w:themeColor="accent1" w:themeShade="BF"/>
      <w:szCs w:val="32"/>
    </w:rPr>
  </w:style>
  <w:style w:type="paragraph" w:styleId="FootnoteText">
    <w:name w:val="footnote text"/>
    <w:basedOn w:val="Normal"/>
    <w:link w:val="FootnoteTextChar"/>
    <w:uiPriority w:val="99"/>
    <w:semiHidden/>
    <w:unhideWhenUsed/>
    <w:rsid w:val="002E4118"/>
    <w:pPr>
      <w:spacing w:before="0" w:after="0" w:line="240" w:lineRule="auto"/>
    </w:pPr>
    <w:rPr>
      <w:sz w:val="20"/>
    </w:rPr>
  </w:style>
  <w:style w:type="character" w:customStyle="1" w:styleId="FootnoteTextChar">
    <w:name w:val="Footnote Text Char"/>
    <w:basedOn w:val="DefaultParagraphFont"/>
    <w:link w:val="FootnoteText"/>
    <w:uiPriority w:val="99"/>
    <w:semiHidden/>
    <w:rsid w:val="002E4118"/>
    <w:rPr>
      <w:rFonts w:ascii="Century Gothic" w:eastAsia="Times New Roman" w:hAnsi="Century Gothic" w:cs="Times New Roman"/>
      <w:color w:val="000000"/>
      <w:kern w:val="28"/>
      <w:sz w:val="20"/>
      <w:szCs w:val="20"/>
    </w:rPr>
  </w:style>
  <w:style w:type="character" w:styleId="FootnoteReference">
    <w:name w:val="footnote reference"/>
    <w:basedOn w:val="DefaultParagraphFont"/>
    <w:uiPriority w:val="99"/>
    <w:unhideWhenUsed/>
    <w:rsid w:val="002E4118"/>
    <w:rPr>
      <w:vertAlign w:val="superscript"/>
    </w:rPr>
  </w:style>
  <w:style w:type="paragraph" w:customStyle="1" w:styleId="Reporttext">
    <w:name w:val="Report text"/>
    <w:basedOn w:val="Normal"/>
    <w:link w:val="ReporttextChar"/>
    <w:qFormat/>
    <w:rsid w:val="004F5412"/>
    <w:pPr>
      <w:spacing w:before="0" w:after="170" w:line="260" w:lineRule="atLeast"/>
      <w:jc w:val="left"/>
    </w:pPr>
    <w:rPr>
      <w:rFonts w:ascii="Segoe UI" w:eastAsia="MS Mincho" w:hAnsi="Segoe UI"/>
      <w:color w:val="auto"/>
      <w:kern w:val="0"/>
      <w:sz w:val="20"/>
      <w:szCs w:val="18"/>
    </w:rPr>
  </w:style>
  <w:style w:type="character" w:customStyle="1" w:styleId="ReporttextChar">
    <w:name w:val="Report text Char"/>
    <w:basedOn w:val="DefaultParagraphFont"/>
    <w:link w:val="Reporttext"/>
    <w:rsid w:val="004F5412"/>
    <w:rPr>
      <w:rFonts w:ascii="Segoe UI" w:eastAsia="MS Mincho" w:hAnsi="Segoe UI" w:cs="Times New Roman"/>
      <w:sz w:val="20"/>
      <w:szCs w:val="18"/>
    </w:rPr>
  </w:style>
  <w:style w:type="paragraph" w:styleId="BodyText">
    <w:name w:val="Body Text"/>
    <w:link w:val="BodyTextChar"/>
    <w:uiPriority w:val="99"/>
    <w:semiHidden/>
    <w:unhideWhenUsed/>
    <w:rsid w:val="00C75987"/>
    <w:pPr>
      <w:spacing w:after="120" w:line="240" w:lineRule="auto"/>
      <w:jc w:val="center"/>
    </w:pPr>
    <w:rPr>
      <w:rFonts w:ascii="Gill Sans MT" w:eastAsia="Times New Roman" w:hAnsi="Gill Sans MT" w:cs="Times New Roman"/>
      <w:color w:val="000000"/>
      <w:kern w:val="28"/>
      <w:sz w:val="48"/>
      <w:szCs w:val="48"/>
      <w:lang w:val="en-US"/>
    </w:rPr>
  </w:style>
  <w:style w:type="character" w:customStyle="1" w:styleId="BodyTextChar">
    <w:name w:val="Body Text Char"/>
    <w:basedOn w:val="DefaultParagraphFont"/>
    <w:link w:val="BodyText"/>
    <w:uiPriority w:val="99"/>
    <w:semiHidden/>
    <w:rsid w:val="00C75987"/>
    <w:rPr>
      <w:rFonts w:ascii="Gill Sans MT" w:eastAsia="Times New Roman" w:hAnsi="Gill Sans MT" w:cs="Times New Roman"/>
      <w:color w:val="000000"/>
      <w:kern w:val="28"/>
      <w:sz w:val="48"/>
      <w:szCs w:val="48"/>
      <w:lang w:val="en-US"/>
    </w:rPr>
  </w:style>
  <w:style w:type="paragraph" w:styleId="TOC3">
    <w:name w:val="toc 3"/>
    <w:basedOn w:val="Normal"/>
    <w:next w:val="Normal"/>
    <w:autoRedefine/>
    <w:uiPriority w:val="39"/>
    <w:unhideWhenUsed/>
    <w:rsid w:val="00C75987"/>
    <w:pPr>
      <w:tabs>
        <w:tab w:val="left" w:pos="660"/>
        <w:tab w:val="right" w:leader="dot" w:pos="9010"/>
      </w:tabs>
      <w:spacing w:before="60" w:after="60"/>
    </w:pPr>
    <w:rPr>
      <w:i/>
    </w:rPr>
  </w:style>
  <w:style w:type="paragraph" w:styleId="Title">
    <w:name w:val="Title"/>
    <w:basedOn w:val="Normal"/>
    <w:next w:val="Normal"/>
    <w:link w:val="TitleChar"/>
    <w:autoRedefine/>
    <w:uiPriority w:val="17"/>
    <w:qFormat/>
    <w:rsid w:val="00C75987"/>
    <w:pPr>
      <w:spacing w:after="960"/>
    </w:pPr>
    <w:rPr>
      <w:rFonts w:cs="Arial"/>
      <w:b/>
      <w:color w:val="0070C0"/>
      <w:sz w:val="40"/>
      <w:szCs w:val="43"/>
    </w:rPr>
  </w:style>
  <w:style w:type="character" w:customStyle="1" w:styleId="TitleChar">
    <w:name w:val="Title Char"/>
    <w:basedOn w:val="DefaultParagraphFont"/>
    <w:link w:val="Title"/>
    <w:uiPriority w:val="17"/>
    <w:rsid w:val="00C75987"/>
    <w:rPr>
      <w:rFonts w:ascii="Century Gothic" w:eastAsia="Times New Roman" w:hAnsi="Century Gothic" w:cs="Arial"/>
      <w:b/>
      <w:color w:val="0070C0"/>
      <w:kern w:val="28"/>
      <w:sz w:val="40"/>
      <w:szCs w:val="43"/>
    </w:rPr>
  </w:style>
  <w:style w:type="paragraph" w:styleId="TOC4">
    <w:name w:val="toc 4"/>
    <w:basedOn w:val="Normal"/>
    <w:next w:val="Normal"/>
    <w:autoRedefine/>
    <w:uiPriority w:val="39"/>
    <w:unhideWhenUsed/>
    <w:rsid w:val="00C75987"/>
    <w:pPr>
      <w:spacing w:after="100"/>
      <w:ind w:left="660"/>
    </w:pPr>
    <w:rPr>
      <w:rFonts w:ascii="Calibri" w:hAnsi="Calibri"/>
      <w:i/>
      <w:sz w:val="20"/>
    </w:rPr>
  </w:style>
  <w:style w:type="paragraph" w:customStyle="1" w:styleId="TableText">
    <w:name w:val="TableText"/>
    <w:basedOn w:val="Normal"/>
    <w:next w:val="Normal"/>
    <w:link w:val="TableTextChar"/>
    <w:uiPriority w:val="14"/>
    <w:qFormat/>
    <w:rsid w:val="00C75987"/>
    <w:rPr>
      <w:rFonts w:cs="Arial"/>
      <w:sz w:val="20"/>
      <w:szCs w:val="22"/>
    </w:rPr>
  </w:style>
  <w:style w:type="character" w:customStyle="1" w:styleId="TableTextChar">
    <w:name w:val="TableText Char"/>
    <w:basedOn w:val="DefaultParagraphFont"/>
    <w:link w:val="TableText"/>
    <w:uiPriority w:val="14"/>
    <w:rsid w:val="00C75987"/>
    <w:rPr>
      <w:rFonts w:ascii="Century Gothic" w:eastAsia="Times New Roman" w:hAnsi="Century Gothic" w:cs="Arial"/>
      <w:color w:val="000000"/>
      <w:kern w:val="28"/>
      <w:sz w:val="20"/>
    </w:rPr>
  </w:style>
  <w:style w:type="paragraph" w:customStyle="1" w:styleId="DocumentDetails">
    <w:name w:val="DocumentDetails"/>
    <w:basedOn w:val="Normal"/>
    <w:uiPriority w:val="99"/>
    <w:rsid w:val="00C75987"/>
    <w:pPr>
      <w:tabs>
        <w:tab w:val="left" w:pos="2552"/>
      </w:tabs>
      <w:ind w:left="2552" w:hanging="2552"/>
    </w:pPr>
    <w:rPr>
      <w:rFonts w:cs="Arial"/>
      <w:szCs w:val="22"/>
    </w:rPr>
  </w:style>
  <w:style w:type="character" w:styleId="Strong">
    <w:name w:val="Strong"/>
    <w:basedOn w:val="DefaultParagraphFont"/>
    <w:uiPriority w:val="22"/>
    <w:qFormat/>
    <w:rsid w:val="00C75987"/>
    <w:rPr>
      <w:b/>
      <w:bCs/>
    </w:rPr>
  </w:style>
  <w:style w:type="paragraph" w:customStyle="1" w:styleId="PrelimHeadings">
    <w:name w:val="PrelimHeadings"/>
    <w:basedOn w:val="Normal"/>
    <w:next w:val="Normal"/>
    <w:uiPriority w:val="99"/>
    <w:rsid w:val="00C75987"/>
    <w:rPr>
      <w:rFonts w:cs="Arial"/>
      <w:b/>
      <w:szCs w:val="22"/>
    </w:rPr>
  </w:style>
  <w:style w:type="paragraph" w:customStyle="1" w:styleId="PrelimText">
    <w:name w:val="PrelimText"/>
    <w:basedOn w:val="Normal"/>
    <w:uiPriority w:val="99"/>
    <w:rsid w:val="00C75987"/>
    <w:rPr>
      <w:rFonts w:cs="Arial"/>
      <w:szCs w:val="22"/>
    </w:rPr>
  </w:style>
  <w:style w:type="paragraph" w:styleId="PlainText">
    <w:name w:val="Plain Text"/>
    <w:basedOn w:val="Normal"/>
    <w:link w:val="PlainTextChar"/>
    <w:uiPriority w:val="99"/>
    <w:unhideWhenUsed/>
    <w:rsid w:val="00C75987"/>
    <w:rPr>
      <w:rFonts w:ascii="Consolas" w:hAnsi="Consolas" w:cs="Consolas"/>
      <w:szCs w:val="21"/>
    </w:rPr>
  </w:style>
  <w:style w:type="character" w:customStyle="1" w:styleId="PlainTextChar">
    <w:name w:val="Plain Text Char"/>
    <w:basedOn w:val="DefaultParagraphFont"/>
    <w:link w:val="PlainText"/>
    <w:uiPriority w:val="99"/>
    <w:rsid w:val="00C75987"/>
    <w:rPr>
      <w:rFonts w:ascii="Consolas" w:eastAsia="Times New Roman" w:hAnsi="Consolas" w:cs="Consolas"/>
      <w:color w:val="000000"/>
      <w:kern w:val="28"/>
      <w:sz w:val="21"/>
      <w:szCs w:val="21"/>
    </w:rPr>
  </w:style>
  <w:style w:type="paragraph" w:customStyle="1" w:styleId="PrelimTextLeftAlign">
    <w:name w:val="PrelimText+LeftAlign"/>
    <w:basedOn w:val="Normal"/>
    <w:uiPriority w:val="99"/>
    <w:rsid w:val="00C75987"/>
    <w:rPr>
      <w:rFonts w:cs="Arial"/>
      <w:szCs w:val="22"/>
    </w:rPr>
  </w:style>
  <w:style w:type="paragraph" w:customStyle="1" w:styleId="TitlePageVerticalPeriod">
    <w:name w:val="TitlePageVerticalPeriod"/>
    <w:basedOn w:val="Normal"/>
    <w:uiPriority w:val="99"/>
    <w:qFormat/>
    <w:rsid w:val="00C75987"/>
    <w:rPr>
      <w:rFonts w:ascii="Arial Bold" w:hAnsi="Arial Bold"/>
      <w:color w:val="0070C0"/>
      <w:sz w:val="36"/>
    </w:rPr>
  </w:style>
  <w:style w:type="paragraph" w:customStyle="1" w:styleId="Authors">
    <w:name w:val="Authors"/>
    <w:basedOn w:val="Normal"/>
    <w:uiPriority w:val="19"/>
    <w:qFormat/>
    <w:rsid w:val="00C75987"/>
    <w:pPr>
      <w:pBdr>
        <w:top w:val="single" w:sz="18" w:space="15" w:color="5B9BD5" w:themeColor="accent1"/>
        <w:bottom w:val="single" w:sz="18" w:space="30" w:color="5B9BD5" w:themeColor="accent1"/>
      </w:pBdr>
      <w:tabs>
        <w:tab w:val="left" w:pos="7740"/>
      </w:tabs>
      <w:spacing w:before="320" w:after="320"/>
    </w:pPr>
    <w:rPr>
      <w:rFonts w:cs="Arial"/>
      <w:color w:val="auto"/>
      <w:sz w:val="28"/>
      <w:szCs w:val="28"/>
    </w:rPr>
  </w:style>
  <w:style w:type="paragraph" w:customStyle="1" w:styleId="DraftReport">
    <w:name w:val="DraftReport"/>
    <w:basedOn w:val="Normal"/>
    <w:next w:val="Normal"/>
    <w:uiPriority w:val="99"/>
    <w:rsid w:val="00C75987"/>
    <w:pPr>
      <w:spacing w:after="360"/>
      <w:jc w:val="center"/>
    </w:pPr>
    <w:rPr>
      <w:rFonts w:ascii="Arial Bold" w:hAnsi="Arial Bold"/>
      <w:color w:val="999999"/>
      <w:sz w:val="72"/>
    </w:rPr>
  </w:style>
  <w:style w:type="paragraph" w:customStyle="1" w:styleId="Heading3a">
    <w:name w:val="Heading 3a"/>
    <w:basedOn w:val="Heading3"/>
    <w:next w:val="Normal"/>
    <w:uiPriority w:val="8"/>
    <w:rsid w:val="00C75987"/>
    <w:pPr>
      <w:keepLines w:val="0"/>
      <w:spacing w:before="240" w:after="240"/>
      <w:ind w:left="1440" w:hanging="720"/>
      <w:outlineLvl w:val="9"/>
    </w:pPr>
    <w:rPr>
      <w:rFonts w:eastAsia="Times New Roman" w:cs="Arial"/>
      <w:bCs/>
      <w:color w:val="000000"/>
      <w:kern w:val="0"/>
      <w:sz w:val="22"/>
      <w:szCs w:val="26"/>
      <w:lang w:eastAsia="en-AU"/>
    </w:rPr>
  </w:style>
  <w:style w:type="paragraph" w:styleId="ListBullet2">
    <w:name w:val="List Bullet 2"/>
    <w:basedOn w:val="ListParagraph"/>
    <w:uiPriority w:val="99"/>
    <w:unhideWhenUsed/>
    <w:rsid w:val="00C75987"/>
    <w:pPr>
      <w:numPr>
        <w:ilvl w:val="1"/>
        <w:numId w:val="9"/>
      </w:numPr>
      <w:contextualSpacing w:val="0"/>
    </w:pPr>
    <w:rPr>
      <w:rFonts w:cs="Arial"/>
      <w:szCs w:val="22"/>
      <w:lang w:eastAsia="en-AU"/>
    </w:rPr>
  </w:style>
  <w:style w:type="paragraph" w:customStyle="1" w:styleId="TableCaption">
    <w:name w:val="TableCaption"/>
    <w:basedOn w:val="Normal"/>
    <w:next w:val="Normal"/>
    <w:uiPriority w:val="12"/>
    <w:qFormat/>
    <w:rsid w:val="00C75987"/>
    <w:rPr>
      <w:b/>
      <w:sz w:val="20"/>
    </w:rPr>
  </w:style>
  <w:style w:type="paragraph" w:customStyle="1" w:styleId="FigureCaption">
    <w:name w:val="FigureCaption"/>
    <w:basedOn w:val="Normal"/>
    <w:uiPriority w:val="15"/>
    <w:qFormat/>
    <w:rsid w:val="00C75987"/>
    <w:rPr>
      <w:b/>
      <w:sz w:val="20"/>
    </w:rPr>
  </w:style>
  <w:style w:type="paragraph" w:customStyle="1" w:styleId="PhotoCaption">
    <w:name w:val="PhotoCaption"/>
    <w:basedOn w:val="Normal"/>
    <w:next w:val="Normal"/>
    <w:uiPriority w:val="16"/>
    <w:qFormat/>
    <w:rsid w:val="00C75987"/>
    <w:rPr>
      <w:b/>
      <w:sz w:val="20"/>
    </w:rPr>
  </w:style>
  <w:style w:type="paragraph" w:customStyle="1" w:styleId="UserNote">
    <w:name w:val="UserNote"/>
    <w:basedOn w:val="PrelimHeadings"/>
    <w:uiPriority w:val="99"/>
    <w:qFormat/>
    <w:rsid w:val="00C75987"/>
    <w:pPr>
      <w:jc w:val="left"/>
    </w:pPr>
    <w:rPr>
      <w:color w:val="FF0000"/>
      <w:sz w:val="28"/>
    </w:rPr>
  </w:style>
  <w:style w:type="character" w:customStyle="1" w:styleId="Red">
    <w:name w:val="Red"/>
    <w:basedOn w:val="DefaultParagraphFont"/>
    <w:uiPriority w:val="22"/>
    <w:qFormat/>
    <w:rsid w:val="00C75987"/>
    <w:rPr>
      <w:color w:val="FF0000"/>
    </w:rPr>
  </w:style>
  <w:style w:type="paragraph" w:customStyle="1" w:styleId="ReportSubtitle">
    <w:name w:val="ReportSubtitle"/>
    <w:basedOn w:val="Normal"/>
    <w:uiPriority w:val="18"/>
    <w:qFormat/>
    <w:rsid w:val="00C75987"/>
    <w:rPr>
      <w:b/>
      <w:color w:val="0070C0"/>
      <w:sz w:val="28"/>
      <w:szCs w:val="28"/>
    </w:rPr>
  </w:style>
  <w:style w:type="paragraph" w:customStyle="1" w:styleId="Default">
    <w:name w:val="Default"/>
    <w:unhideWhenUsed/>
    <w:rsid w:val="00C75987"/>
    <w:pPr>
      <w:autoSpaceDE w:val="0"/>
      <w:autoSpaceDN w:val="0"/>
      <w:adjustRightInd w:val="0"/>
      <w:spacing w:after="0" w:line="240" w:lineRule="auto"/>
    </w:pPr>
    <w:rPr>
      <w:rFonts w:ascii="Arial" w:hAnsi="Arial" w:cs="Arial"/>
      <w:color w:val="000000"/>
      <w:sz w:val="24"/>
      <w:szCs w:val="24"/>
    </w:rPr>
  </w:style>
  <w:style w:type="character" w:styleId="Emphasis">
    <w:name w:val="Emphasis"/>
    <w:basedOn w:val="DefaultParagraphFont"/>
    <w:uiPriority w:val="20"/>
    <w:qFormat/>
    <w:rsid w:val="00C75987"/>
    <w:rPr>
      <w:i/>
      <w:iCs/>
    </w:rPr>
  </w:style>
  <w:style w:type="paragraph" w:customStyle="1" w:styleId="H2anotincinTOC">
    <w:name w:val="H2a not inc. in TOC"/>
    <w:basedOn w:val="Heading2"/>
    <w:uiPriority w:val="7"/>
    <w:rsid w:val="00C75987"/>
    <w:pPr>
      <w:numPr>
        <w:ilvl w:val="0"/>
        <w:numId w:val="0"/>
      </w:numPr>
    </w:pPr>
  </w:style>
  <w:style w:type="paragraph" w:customStyle="1" w:styleId="H1notnumberedinTOC">
    <w:name w:val="H1 not numbered in TOC"/>
    <w:basedOn w:val="Heading1"/>
    <w:uiPriority w:val="4"/>
    <w:qFormat/>
    <w:rsid w:val="00C75987"/>
    <w:pPr>
      <w:numPr>
        <w:numId w:val="0"/>
      </w:numPr>
    </w:pPr>
  </w:style>
  <w:style w:type="paragraph" w:customStyle="1" w:styleId="H2notnumberedinTOC">
    <w:name w:val="H2 not numbered in TOC"/>
    <w:basedOn w:val="Heading2"/>
    <w:next w:val="Normal"/>
    <w:uiPriority w:val="6"/>
    <w:qFormat/>
    <w:rsid w:val="00C75987"/>
    <w:pPr>
      <w:numPr>
        <w:ilvl w:val="0"/>
        <w:numId w:val="0"/>
      </w:numPr>
      <w:ind w:left="720" w:hanging="720"/>
    </w:pPr>
  </w:style>
  <w:style w:type="paragraph" w:customStyle="1" w:styleId="References">
    <w:name w:val="References"/>
    <w:basedOn w:val="Normal"/>
    <w:uiPriority w:val="22"/>
    <w:qFormat/>
    <w:rsid w:val="00C75987"/>
    <w:pPr>
      <w:ind w:left="357" w:hanging="357"/>
    </w:pPr>
    <w:rPr>
      <w:rFonts w:cs="Arial"/>
      <w:szCs w:val="22"/>
    </w:rPr>
  </w:style>
  <w:style w:type="character" w:customStyle="1" w:styleId="DocumentMapChar">
    <w:name w:val="Document Map Char"/>
    <w:basedOn w:val="DefaultParagraphFont"/>
    <w:link w:val="DocumentMap"/>
    <w:uiPriority w:val="99"/>
    <w:semiHidden/>
    <w:rsid w:val="00C75987"/>
    <w:rPr>
      <w:rFonts w:ascii="Tahoma" w:eastAsia="Times New Roman" w:hAnsi="Tahoma" w:cs="Tahoma"/>
      <w:color w:val="000000"/>
      <w:kern w:val="28"/>
      <w:sz w:val="16"/>
      <w:szCs w:val="16"/>
    </w:rPr>
  </w:style>
  <w:style w:type="paragraph" w:styleId="DocumentMap">
    <w:name w:val="Document Map"/>
    <w:basedOn w:val="Normal"/>
    <w:link w:val="DocumentMapChar"/>
    <w:uiPriority w:val="99"/>
    <w:semiHidden/>
    <w:unhideWhenUsed/>
    <w:rsid w:val="00C75987"/>
    <w:pPr>
      <w:spacing w:after="0"/>
    </w:pPr>
    <w:rPr>
      <w:rFonts w:ascii="Tahoma" w:hAnsi="Tahoma" w:cs="Tahoma"/>
      <w:sz w:val="16"/>
      <w:szCs w:val="16"/>
    </w:rPr>
  </w:style>
  <w:style w:type="paragraph" w:styleId="Subtitle">
    <w:name w:val="Subtitle"/>
    <w:basedOn w:val="Heading2"/>
    <w:next w:val="Normal"/>
    <w:link w:val="SubtitleChar"/>
    <w:uiPriority w:val="11"/>
    <w:qFormat/>
    <w:rsid w:val="00C75987"/>
    <w:pPr>
      <w:numPr>
        <w:ilvl w:val="0"/>
        <w:numId w:val="0"/>
      </w:numPr>
      <w:spacing w:before="200" w:after="0"/>
      <w:jc w:val="center"/>
    </w:pPr>
    <w:rPr>
      <w:kern w:val="0"/>
      <w:sz w:val="28"/>
    </w:rPr>
  </w:style>
  <w:style w:type="character" w:customStyle="1" w:styleId="SubtitleChar">
    <w:name w:val="Subtitle Char"/>
    <w:basedOn w:val="DefaultParagraphFont"/>
    <w:link w:val="Subtitle"/>
    <w:uiPriority w:val="11"/>
    <w:rsid w:val="00C75987"/>
    <w:rPr>
      <w:rFonts w:ascii="Century Gothic" w:eastAsiaTheme="majorEastAsia" w:hAnsi="Century Gothic" w:cstheme="majorBidi"/>
      <w:b/>
      <w:bCs/>
      <w:color w:val="44546A" w:themeColor="text2"/>
      <w:sz w:val="28"/>
      <w:szCs w:val="26"/>
    </w:rPr>
  </w:style>
  <w:style w:type="paragraph" w:customStyle="1" w:styleId="Para0">
    <w:name w:val="Para 0"/>
    <w:basedOn w:val="Normal"/>
    <w:rsid w:val="00C75987"/>
    <w:pPr>
      <w:spacing w:after="220" w:line="300" w:lineRule="auto"/>
    </w:pPr>
    <w:rPr>
      <w:rFonts w:ascii="Arial" w:hAnsi="Arial"/>
      <w:kern w:val="0"/>
      <w:sz w:val="20"/>
      <w:lang w:val="en-GB"/>
    </w:rPr>
  </w:style>
  <w:style w:type="paragraph" w:customStyle="1" w:styleId="Para0bullet">
    <w:name w:val="Para 0 bullet"/>
    <w:basedOn w:val="Para0"/>
    <w:link w:val="Para0bulletChar"/>
    <w:rsid w:val="00C75987"/>
    <w:pPr>
      <w:numPr>
        <w:numId w:val="10"/>
      </w:numPr>
      <w:spacing w:after="60"/>
    </w:pPr>
  </w:style>
  <w:style w:type="character" w:customStyle="1" w:styleId="Para0bulletChar">
    <w:name w:val="Para 0 bullet Char"/>
    <w:link w:val="Para0bullet"/>
    <w:rsid w:val="00C75987"/>
    <w:rPr>
      <w:rFonts w:ascii="Arial" w:eastAsia="Times New Roman" w:hAnsi="Arial" w:cs="Times New Roman"/>
      <w:color w:val="000000"/>
      <w:sz w:val="20"/>
      <w:szCs w:val="20"/>
      <w:lang w:val="en-GB"/>
    </w:rPr>
  </w:style>
  <w:style w:type="paragraph" w:customStyle="1" w:styleId="EndNoteBibliography">
    <w:name w:val="EndNote Bibliography"/>
    <w:basedOn w:val="Normal"/>
    <w:link w:val="EndNoteBibliographyChar"/>
    <w:rsid w:val="00C75987"/>
    <w:pPr>
      <w:spacing w:after="200"/>
    </w:pPr>
    <w:rPr>
      <w:rFonts w:ascii="Calibri" w:eastAsiaTheme="minorHAnsi" w:hAnsi="Calibri" w:cs="Calibri"/>
      <w:noProof/>
      <w:color w:val="auto"/>
      <w:kern w:val="0"/>
      <w:szCs w:val="22"/>
      <w:lang w:val="en-US"/>
    </w:rPr>
  </w:style>
  <w:style w:type="character" w:customStyle="1" w:styleId="EndNoteBibliographyChar">
    <w:name w:val="EndNote Bibliography Char"/>
    <w:basedOn w:val="DefaultParagraphFont"/>
    <w:link w:val="EndNoteBibliography"/>
    <w:rsid w:val="00C75987"/>
    <w:rPr>
      <w:rFonts w:ascii="Calibri" w:hAnsi="Calibri" w:cs="Calibri"/>
      <w:noProof/>
      <w:lang w:val="en-US"/>
    </w:rPr>
  </w:style>
  <w:style w:type="paragraph" w:customStyle="1" w:styleId="BodyText1">
    <w:name w:val="Body Text1"/>
    <w:basedOn w:val="BodyText"/>
    <w:link w:val="BodytextChar0"/>
    <w:rsid w:val="00C75987"/>
    <w:pPr>
      <w:spacing w:before="120" w:after="240"/>
      <w:jc w:val="both"/>
    </w:pPr>
    <w:rPr>
      <w:rFonts w:ascii="Arial" w:eastAsia="Calibri" w:hAnsi="Arial"/>
      <w:color w:val="auto"/>
      <w:kern w:val="0"/>
      <w:sz w:val="20"/>
      <w:szCs w:val="20"/>
      <w:lang w:val="en-AU"/>
    </w:rPr>
  </w:style>
  <w:style w:type="character" w:customStyle="1" w:styleId="BodytextChar0">
    <w:name w:val="Body text Char"/>
    <w:basedOn w:val="DefaultParagraphFont"/>
    <w:link w:val="BodyText1"/>
    <w:locked/>
    <w:rsid w:val="00C75987"/>
    <w:rPr>
      <w:rFonts w:ascii="Arial" w:eastAsia="Calibri" w:hAnsi="Arial" w:cs="Times New Roman"/>
      <w:sz w:val="20"/>
      <w:szCs w:val="20"/>
    </w:rPr>
  </w:style>
  <w:style w:type="paragraph" w:styleId="NormalWeb">
    <w:name w:val="Normal (Web)"/>
    <w:basedOn w:val="Normal"/>
    <w:uiPriority w:val="99"/>
    <w:unhideWhenUsed/>
    <w:rsid w:val="00C75987"/>
    <w:pPr>
      <w:spacing w:before="100" w:beforeAutospacing="1" w:after="100" w:afterAutospacing="1"/>
    </w:pPr>
    <w:rPr>
      <w:rFonts w:ascii="Times New Roman" w:hAnsi="Times New Roman"/>
      <w:color w:val="auto"/>
      <w:kern w:val="0"/>
      <w:sz w:val="24"/>
      <w:szCs w:val="24"/>
      <w:lang w:val="en-US"/>
    </w:rPr>
  </w:style>
  <w:style w:type="character" w:customStyle="1" w:styleId="st">
    <w:name w:val="st"/>
    <w:basedOn w:val="DefaultParagraphFont"/>
    <w:rsid w:val="00C75987"/>
  </w:style>
  <w:style w:type="character" w:styleId="IntenseEmphasis">
    <w:name w:val="Intense Emphasis"/>
    <w:basedOn w:val="DefaultParagraphFont"/>
    <w:uiPriority w:val="21"/>
    <w:qFormat/>
    <w:rsid w:val="00C75987"/>
    <w:rPr>
      <w:rFonts w:ascii="Century Gothic" w:hAnsi="Century Gothic"/>
      <w:i/>
      <w:iCs/>
      <w:color w:val="auto"/>
    </w:rPr>
  </w:style>
  <w:style w:type="paragraph" w:customStyle="1" w:styleId="IWCEBodytext15spacing">
    <w:name w:val="IWCE Body text 1.5 spacing"/>
    <w:basedOn w:val="Normal"/>
    <w:link w:val="IWCEBodytext15spacingChar"/>
    <w:uiPriority w:val="99"/>
    <w:rsid w:val="00C75987"/>
    <w:pPr>
      <w:spacing w:before="0" w:after="200"/>
    </w:pPr>
    <w:rPr>
      <w:rFonts w:ascii="Garamond" w:eastAsia="Calibri" w:hAnsi="Garamond"/>
      <w:color w:val="auto"/>
      <w:kern w:val="0"/>
      <w:szCs w:val="22"/>
      <w:lang w:val="en-US"/>
    </w:rPr>
  </w:style>
  <w:style w:type="character" w:customStyle="1" w:styleId="IWCEBodytext15spacingChar">
    <w:name w:val="IWCE Body text 1.5 spacing Char"/>
    <w:basedOn w:val="DefaultParagraphFont"/>
    <w:link w:val="IWCEBodytext15spacing"/>
    <w:uiPriority w:val="99"/>
    <w:rsid w:val="00C75987"/>
    <w:rPr>
      <w:rFonts w:ascii="Garamond" w:eastAsia="Calibri" w:hAnsi="Garamond" w:cs="Times New Roman"/>
      <w:lang w:val="en-US"/>
    </w:rPr>
  </w:style>
  <w:style w:type="paragraph" w:styleId="BodyTextIndent3">
    <w:name w:val="Body Text Indent 3"/>
    <w:basedOn w:val="Normal"/>
    <w:link w:val="BodyTextIndent3Char"/>
    <w:rsid w:val="00C75987"/>
    <w:pPr>
      <w:spacing w:before="0" w:line="240" w:lineRule="auto"/>
      <w:ind w:left="283"/>
    </w:pPr>
    <w:rPr>
      <w:rFonts w:ascii="Times New Roman" w:hAnsi="Times New Roman"/>
      <w:color w:val="auto"/>
      <w:kern w:val="0"/>
      <w:sz w:val="16"/>
      <w:szCs w:val="16"/>
    </w:rPr>
  </w:style>
  <w:style w:type="character" w:customStyle="1" w:styleId="BodyTextIndent3Char">
    <w:name w:val="Body Text Indent 3 Char"/>
    <w:basedOn w:val="DefaultParagraphFont"/>
    <w:link w:val="BodyTextIndent3"/>
    <w:rsid w:val="00C75987"/>
    <w:rPr>
      <w:rFonts w:ascii="Times New Roman" w:eastAsia="Times New Roman" w:hAnsi="Times New Roman" w:cs="Times New Roman"/>
      <w:sz w:val="16"/>
      <w:szCs w:val="16"/>
    </w:rPr>
  </w:style>
  <w:style w:type="paragraph" w:customStyle="1" w:styleId="IWCEBodytextsinglespacing">
    <w:name w:val="IWCE Body text single spacing"/>
    <w:basedOn w:val="Default"/>
    <w:rsid w:val="00C75987"/>
    <w:pPr>
      <w:jc w:val="both"/>
    </w:pPr>
    <w:rPr>
      <w:rFonts w:eastAsia="Times New Roman" w:cs="Times New Roman"/>
      <w:sz w:val="22"/>
      <w:szCs w:val="20"/>
      <w:lang w:eastAsia="en-AU"/>
    </w:rPr>
  </w:style>
  <w:style w:type="paragraph" w:customStyle="1" w:styleId="IWCEReferencelist">
    <w:name w:val="IWCE Reference list"/>
    <w:basedOn w:val="Normal"/>
    <w:link w:val="IWCEReferencelistChar"/>
    <w:uiPriority w:val="99"/>
    <w:rsid w:val="00C75987"/>
    <w:pPr>
      <w:spacing w:before="0" w:after="240" w:line="240" w:lineRule="auto"/>
    </w:pPr>
    <w:rPr>
      <w:rFonts w:ascii="Arial" w:eastAsia="Calibri" w:hAnsi="Arial"/>
      <w:color w:val="auto"/>
      <w:kern w:val="0"/>
      <w:szCs w:val="22"/>
      <w:lang w:val="en-US"/>
    </w:rPr>
  </w:style>
  <w:style w:type="character" w:customStyle="1" w:styleId="IWCEReferencelistChar">
    <w:name w:val="IWCE Reference list Char"/>
    <w:basedOn w:val="DefaultParagraphFont"/>
    <w:link w:val="IWCEReferencelist"/>
    <w:uiPriority w:val="99"/>
    <w:rsid w:val="00C75987"/>
    <w:rPr>
      <w:rFonts w:ascii="Arial" w:eastAsia="Calibri" w:hAnsi="Arial" w:cs="Times New Roman"/>
      <w:lang w:val="en-US"/>
    </w:rPr>
  </w:style>
  <w:style w:type="paragraph" w:customStyle="1" w:styleId="Bullet">
    <w:name w:val="Bullet"/>
    <w:basedOn w:val="Normal"/>
    <w:uiPriority w:val="99"/>
    <w:rsid w:val="00C75987"/>
    <w:pPr>
      <w:numPr>
        <w:numId w:val="11"/>
      </w:numPr>
      <w:spacing w:before="0" w:line="240" w:lineRule="auto"/>
    </w:pPr>
    <w:rPr>
      <w:rFonts w:ascii="Times New Roman" w:hAnsi="Times New Roman"/>
      <w:color w:val="auto"/>
      <w:kern w:val="0"/>
      <w:sz w:val="24"/>
    </w:rPr>
  </w:style>
  <w:style w:type="paragraph" w:customStyle="1" w:styleId="CM6">
    <w:name w:val="CM6"/>
    <w:basedOn w:val="Normal"/>
    <w:next w:val="Normal"/>
    <w:uiPriority w:val="99"/>
    <w:rsid w:val="00C75987"/>
    <w:pPr>
      <w:widowControl w:val="0"/>
      <w:autoSpaceDE w:val="0"/>
      <w:autoSpaceDN w:val="0"/>
      <w:adjustRightInd w:val="0"/>
      <w:spacing w:before="0" w:after="0" w:line="268" w:lineRule="atLeast"/>
    </w:pPr>
    <w:rPr>
      <w:rFonts w:ascii="Calibri,Bold" w:eastAsiaTheme="minorEastAsia" w:hAnsi="Calibri,Bold" w:cstheme="minorBidi"/>
      <w:color w:val="auto"/>
      <w:kern w:val="0"/>
      <w:sz w:val="24"/>
      <w:szCs w:val="24"/>
      <w:lang w:eastAsia="en-AU"/>
    </w:rPr>
  </w:style>
  <w:style w:type="character" w:customStyle="1" w:styleId="BodyText2Char">
    <w:name w:val="Body Text 2 Char"/>
    <w:basedOn w:val="DefaultParagraphFont"/>
    <w:link w:val="BodyText2"/>
    <w:uiPriority w:val="99"/>
    <w:semiHidden/>
    <w:rsid w:val="00C75987"/>
    <w:rPr>
      <w:rFonts w:ascii="Century Gothic" w:eastAsia="Times New Roman" w:hAnsi="Century Gothic" w:cs="Times New Roman"/>
      <w:color w:val="000000"/>
      <w:kern w:val="28"/>
      <w:szCs w:val="20"/>
    </w:rPr>
  </w:style>
  <w:style w:type="paragraph" w:styleId="BodyText2">
    <w:name w:val="Body Text 2"/>
    <w:basedOn w:val="Normal"/>
    <w:link w:val="BodyText2Char"/>
    <w:uiPriority w:val="99"/>
    <w:semiHidden/>
    <w:unhideWhenUsed/>
    <w:rsid w:val="00C75987"/>
    <w:pPr>
      <w:spacing w:line="480" w:lineRule="auto"/>
    </w:pPr>
  </w:style>
  <w:style w:type="paragraph" w:styleId="NoSpacing">
    <w:name w:val="No Spacing"/>
    <w:basedOn w:val="Normal"/>
    <w:link w:val="NoSpacingChar"/>
    <w:uiPriority w:val="1"/>
    <w:qFormat/>
    <w:rsid w:val="00C75987"/>
    <w:pPr>
      <w:spacing w:before="0" w:after="0" w:line="240" w:lineRule="auto"/>
      <w:jc w:val="left"/>
    </w:pPr>
    <w:rPr>
      <w:rFonts w:ascii="Calibri" w:hAnsi="Calibri"/>
      <w:color w:val="auto"/>
      <w:kern w:val="0"/>
      <w:sz w:val="20"/>
      <w:lang w:val="en-US" w:bidi="en-US"/>
    </w:rPr>
  </w:style>
  <w:style w:type="character" w:customStyle="1" w:styleId="NoSpacingChar">
    <w:name w:val="No Spacing Char"/>
    <w:basedOn w:val="DefaultParagraphFont"/>
    <w:link w:val="NoSpacing"/>
    <w:uiPriority w:val="1"/>
    <w:rsid w:val="00C75987"/>
    <w:rPr>
      <w:rFonts w:ascii="Calibri" w:eastAsia="Times New Roman" w:hAnsi="Calibri" w:cs="Times New Roman"/>
      <w:sz w:val="20"/>
      <w:szCs w:val="20"/>
      <w:lang w:val="en-US" w:bidi="en-US"/>
    </w:rPr>
  </w:style>
  <w:style w:type="character" w:customStyle="1" w:styleId="EndnoteTextChar">
    <w:name w:val="Endnote Text Char"/>
    <w:basedOn w:val="DefaultParagraphFont"/>
    <w:link w:val="EndnoteText"/>
    <w:uiPriority w:val="99"/>
    <w:semiHidden/>
    <w:rsid w:val="00C75987"/>
    <w:rPr>
      <w:rFonts w:ascii="Century Gothic" w:eastAsia="Times New Roman" w:hAnsi="Century Gothic" w:cs="Times New Roman"/>
      <w:color w:val="000000"/>
      <w:kern w:val="28"/>
      <w:sz w:val="20"/>
      <w:szCs w:val="20"/>
    </w:rPr>
  </w:style>
  <w:style w:type="paragraph" w:styleId="EndnoteText">
    <w:name w:val="endnote text"/>
    <w:basedOn w:val="Normal"/>
    <w:link w:val="EndnoteTextChar"/>
    <w:uiPriority w:val="99"/>
    <w:semiHidden/>
    <w:unhideWhenUsed/>
    <w:rsid w:val="00C75987"/>
    <w:pPr>
      <w:spacing w:before="0" w:after="0" w:line="240" w:lineRule="auto"/>
    </w:pPr>
    <w:rPr>
      <w:sz w:val="20"/>
    </w:rPr>
  </w:style>
  <w:style w:type="paragraph" w:styleId="Revision">
    <w:name w:val="Revision"/>
    <w:hidden/>
    <w:uiPriority w:val="99"/>
    <w:semiHidden/>
    <w:rsid w:val="001F70CE"/>
    <w:pPr>
      <w:spacing w:after="0" w:line="240" w:lineRule="auto"/>
    </w:pPr>
    <w:rPr>
      <w:rFonts w:ascii="Century Gothic" w:eastAsia="Times New Roman" w:hAnsi="Century Gothic" w:cs="Times New Roman"/>
      <w:color w:val="000000"/>
      <w:kern w:val="28"/>
      <w:szCs w:val="20"/>
    </w:rPr>
  </w:style>
  <w:style w:type="character" w:styleId="FollowedHyperlink">
    <w:name w:val="FollowedHyperlink"/>
    <w:basedOn w:val="DefaultParagraphFont"/>
    <w:uiPriority w:val="99"/>
    <w:semiHidden/>
    <w:unhideWhenUsed/>
    <w:rsid w:val="00F91999"/>
    <w:rPr>
      <w:color w:val="954F72" w:themeColor="followedHyperlink"/>
      <w:u w:val="single"/>
    </w:rPr>
  </w:style>
  <w:style w:type="paragraph" w:customStyle="1" w:styleId="EndNoteBibliographyTitle">
    <w:name w:val="EndNote Bibliography Title"/>
    <w:basedOn w:val="Normal"/>
    <w:link w:val="EndNoteBibliographyTitleChar"/>
    <w:rsid w:val="0088325F"/>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88325F"/>
    <w:rPr>
      <w:rFonts w:ascii="Century Gothic" w:eastAsia="Times New Roman" w:hAnsi="Century Gothic" w:cs="Times New Roman"/>
      <w:noProof/>
      <w:color w:val="000000"/>
      <w:kern w:val="28"/>
      <w:szCs w:val="20"/>
      <w:lang w:val="en-US"/>
    </w:rPr>
  </w:style>
  <w:style w:type="character" w:customStyle="1" w:styleId="UnresolvedMention1">
    <w:name w:val="Unresolved Mention1"/>
    <w:basedOn w:val="DefaultParagraphFont"/>
    <w:uiPriority w:val="99"/>
    <w:semiHidden/>
    <w:unhideWhenUsed/>
    <w:rsid w:val="00F651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968262">
      <w:bodyDiv w:val="1"/>
      <w:marLeft w:val="0"/>
      <w:marRight w:val="0"/>
      <w:marTop w:val="0"/>
      <w:marBottom w:val="0"/>
      <w:divBdr>
        <w:top w:val="none" w:sz="0" w:space="0" w:color="auto"/>
        <w:left w:val="none" w:sz="0" w:space="0" w:color="auto"/>
        <w:bottom w:val="none" w:sz="0" w:space="0" w:color="auto"/>
        <w:right w:val="none" w:sz="0" w:space="0" w:color="auto"/>
      </w:divBdr>
    </w:div>
    <w:div w:id="120154745">
      <w:bodyDiv w:val="1"/>
      <w:marLeft w:val="0"/>
      <w:marRight w:val="0"/>
      <w:marTop w:val="0"/>
      <w:marBottom w:val="0"/>
      <w:divBdr>
        <w:top w:val="none" w:sz="0" w:space="0" w:color="auto"/>
        <w:left w:val="none" w:sz="0" w:space="0" w:color="auto"/>
        <w:bottom w:val="none" w:sz="0" w:space="0" w:color="auto"/>
        <w:right w:val="none" w:sz="0" w:space="0" w:color="auto"/>
      </w:divBdr>
    </w:div>
    <w:div w:id="152920398">
      <w:bodyDiv w:val="1"/>
      <w:marLeft w:val="0"/>
      <w:marRight w:val="0"/>
      <w:marTop w:val="0"/>
      <w:marBottom w:val="0"/>
      <w:divBdr>
        <w:top w:val="none" w:sz="0" w:space="0" w:color="auto"/>
        <w:left w:val="none" w:sz="0" w:space="0" w:color="auto"/>
        <w:bottom w:val="none" w:sz="0" w:space="0" w:color="auto"/>
        <w:right w:val="none" w:sz="0" w:space="0" w:color="auto"/>
      </w:divBdr>
    </w:div>
    <w:div w:id="259073889">
      <w:bodyDiv w:val="1"/>
      <w:marLeft w:val="0"/>
      <w:marRight w:val="0"/>
      <w:marTop w:val="0"/>
      <w:marBottom w:val="0"/>
      <w:divBdr>
        <w:top w:val="none" w:sz="0" w:space="0" w:color="auto"/>
        <w:left w:val="none" w:sz="0" w:space="0" w:color="auto"/>
        <w:bottom w:val="none" w:sz="0" w:space="0" w:color="auto"/>
        <w:right w:val="none" w:sz="0" w:space="0" w:color="auto"/>
      </w:divBdr>
    </w:div>
    <w:div w:id="312880590">
      <w:bodyDiv w:val="1"/>
      <w:marLeft w:val="0"/>
      <w:marRight w:val="0"/>
      <w:marTop w:val="0"/>
      <w:marBottom w:val="0"/>
      <w:divBdr>
        <w:top w:val="none" w:sz="0" w:space="0" w:color="auto"/>
        <w:left w:val="none" w:sz="0" w:space="0" w:color="auto"/>
        <w:bottom w:val="none" w:sz="0" w:space="0" w:color="auto"/>
        <w:right w:val="none" w:sz="0" w:space="0" w:color="auto"/>
      </w:divBdr>
    </w:div>
    <w:div w:id="405807980">
      <w:bodyDiv w:val="1"/>
      <w:marLeft w:val="0"/>
      <w:marRight w:val="0"/>
      <w:marTop w:val="0"/>
      <w:marBottom w:val="0"/>
      <w:divBdr>
        <w:top w:val="none" w:sz="0" w:space="0" w:color="auto"/>
        <w:left w:val="none" w:sz="0" w:space="0" w:color="auto"/>
        <w:bottom w:val="none" w:sz="0" w:space="0" w:color="auto"/>
        <w:right w:val="none" w:sz="0" w:space="0" w:color="auto"/>
      </w:divBdr>
    </w:div>
    <w:div w:id="623540434">
      <w:bodyDiv w:val="1"/>
      <w:marLeft w:val="0"/>
      <w:marRight w:val="0"/>
      <w:marTop w:val="0"/>
      <w:marBottom w:val="0"/>
      <w:divBdr>
        <w:top w:val="none" w:sz="0" w:space="0" w:color="auto"/>
        <w:left w:val="none" w:sz="0" w:space="0" w:color="auto"/>
        <w:bottom w:val="none" w:sz="0" w:space="0" w:color="auto"/>
        <w:right w:val="none" w:sz="0" w:space="0" w:color="auto"/>
      </w:divBdr>
    </w:div>
    <w:div w:id="782116164">
      <w:bodyDiv w:val="1"/>
      <w:marLeft w:val="0"/>
      <w:marRight w:val="0"/>
      <w:marTop w:val="0"/>
      <w:marBottom w:val="0"/>
      <w:divBdr>
        <w:top w:val="none" w:sz="0" w:space="0" w:color="auto"/>
        <w:left w:val="none" w:sz="0" w:space="0" w:color="auto"/>
        <w:bottom w:val="none" w:sz="0" w:space="0" w:color="auto"/>
        <w:right w:val="none" w:sz="0" w:space="0" w:color="auto"/>
      </w:divBdr>
    </w:div>
    <w:div w:id="911816706">
      <w:bodyDiv w:val="1"/>
      <w:marLeft w:val="0"/>
      <w:marRight w:val="0"/>
      <w:marTop w:val="0"/>
      <w:marBottom w:val="0"/>
      <w:divBdr>
        <w:top w:val="none" w:sz="0" w:space="0" w:color="auto"/>
        <w:left w:val="none" w:sz="0" w:space="0" w:color="auto"/>
        <w:bottom w:val="none" w:sz="0" w:space="0" w:color="auto"/>
        <w:right w:val="none" w:sz="0" w:space="0" w:color="auto"/>
      </w:divBdr>
    </w:div>
    <w:div w:id="919601752">
      <w:bodyDiv w:val="1"/>
      <w:marLeft w:val="0"/>
      <w:marRight w:val="0"/>
      <w:marTop w:val="0"/>
      <w:marBottom w:val="0"/>
      <w:divBdr>
        <w:top w:val="none" w:sz="0" w:space="0" w:color="auto"/>
        <w:left w:val="none" w:sz="0" w:space="0" w:color="auto"/>
        <w:bottom w:val="none" w:sz="0" w:space="0" w:color="auto"/>
        <w:right w:val="none" w:sz="0" w:space="0" w:color="auto"/>
      </w:divBdr>
    </w:div>
    <w:div w:id="926957145">
      <w:bodyDiv w:val="1"/>
      <w:marLeft w:val="0"/>
      <w:marRight w:val="0"/>
      <w:marTop w:val="0"/>
      <w:marBottom w:val="0"/>
      <w:divBdr>
        <w:top w:val="none" w:sz="0" w:space="0" w:color="auto"/>
        <w:left w:val="none" w:sz="0" w:space="0" w:color="auto"/>
        <w:bottom w:val="none" w:sz="0" w:space="0" w:color="auto"/>
        <w:right w:val="none" w:sz="0" w:space="0" w:color="auto"/>
      </w:divBdr>
    </w:div>
    <w:div w:id="1022052769">
      <w:bodyDiv w:val="1"/>
      <w:marLeft w:val="0"/>
      <w:marRight w:val="0"/>
      <w:marTop w:val="0"/>
      <w:marBottom w:val="0"/>
      <w:divBdr>
        <w:top w:val="none" w:sz="0" w:space="0" w:color="auto"/>
        <w:left w:val="none" w:sz="0" w:space="0" w:color="auto"/>
        <w:bottom w:val="none" w:sz="0" w:space="0" w:color="auto"/>
        <w:right w:val="none" w:sz="0" w:space="0" w:color="auto"/>
      </w:divBdr>
    </w:div>
    <w:div w:id="1271356773">
      <w:bodyDiv w:val="1"/>
      <w:marLeft w:val="0"/>
      <w:marRight w:val="0"/>
      <w:marTop w:val="0"/>
      <w:marBottom w:val="0"/>
      <w:divBdr>
        <w:top w:val="none" w:sz="0" w:space="0" w:color="auto"/>
        <w:left w:val="none" w:sz="0" w:space="0" w:color="auto"/>
        <w:bottom w:val="none" w:sz="0" w:space="0" w:color="auto"/>
        <w:right w:val="none" w:sz="0" w:space="0" w:color="auto"/>
      </w:divBdr>
    </w:div>
    <w:div w:id="1346513306">
      <w:bodyDiv w:val="1"/>
      <w:marLeft w:val="0"/>
      <w:marRight w:val="0"/>
      <w:marTop w:val="0"/>
      <w:marBottom w:val="0"/>
      <w:divBdr>
        <w:top w:val="none" w:sz="0" w:space="0" w:color="auto"/>
        <w:left w:val="none" w:sz="0" w:space="0" w:color="auto"/>
        <w:bottom w:val="none" w:sz="0" w:space="0" w:color="auto"/>
        <w:right w:val="none" w:sz="0" w:space="0" w:color="auto"/>
      </w:divBdr>
    </w:div>
    <w:div w:id="1411923546">
      <w:bodyDiv w:val="1"/>
      <w:marLeft w:val="0"/>
      <w:marRight w:val="0"/>
      <w:marTop w:val="0"/>
      <w:marBottom w:val="0"/>
      <w:divBdr>
        <w:top w:val="none" w:sz="0" w:space="0" w:color="auto"/>
        <w:left w:val="none" w:sz="0" w:space="0" w:color="auto"/>
        <w:bottom w:val="none" w:sz="0" w:space="0" w:color="auto"/>
        <w:right w:val="none" w:sz="0" w:space="0" w:color="auto"/>
      </w:divBdr>
    </w:div>
    <w:div w:id="1472399999">
      <w:bodyDiv w:val="1"/>
      <w:marLeft w:val="0"/>
      <w:marRight w:val="0"/>
      <w:marTop w:val="0"/>
      <w:marBottom w:val="0"/>
      <w:divBdr>
        <w:top w:val="none" w:sz="0" w:space="0" w:color="auto"/>
        <w:left w:val="none" w:sz="0" w:space="0" w:color="auto"/>
        <w:bottom w:val="none" w:sz="0" w:space="0" w:color="auto"/>
        <w:right w:val="none" w:sz="0" w:space="0" w:color="auto"/>
      </w:divBdr>
    </w:div>
    <w:div w:id="1473594413">
      <w:bodyDiv w:val="1"/>
      <w:marLeft w:val="0"/>
      <w:marRight w:val="0"/>
      <w:marTop w:val="0"/>
      <w:marBottom w:val="0"/>
      <w:divBdr>
        <w:top w:val="none" w:sz="0" w:space="0" w:color="auto"/>
        <w:left w:val="none" w:sz="0" w:space="0" w:color="auto"/>
        <w:bottom w:val="none" w:sz="0" w:space="0" w:color="auto"/>
        <w:right w:val="none" w:sz="0" w:space="0" w:color="auto"/>
      </w:divBdr>
    </w:div>
    <w:div w:id="1505129000">
      <w:bodyDiv w:val="1"/>
      <w:marLeft w:val="0"/>
      <w:marRight w:val="0"/>
      <w:marTop w:val="0"/>
      <w:marBottom w:val="0"/>
      <w:divBdr>
        <w:top w:val="none" w:sz="0" w:space="0" w:color="auto"/>
        <w:left w:val="none" w:sz="0" w:space="0" w:color="auto"/>
        <w:bottom w:val="none" w:sz="0" w:space="0" w:color="auto"/>
        <w:right w:val="none" w:sz="0" w:space="0" w:color="auto"/>
      </w:divBdr>
    </w:div>
    <w:div w:id="1565986927">
      <w:bodyDiv w:val="1"/>
      <w:marLeft w:val="0"/>
      <w:marRight w:val="0"/>
      <w:marTop w:val="0"/>
      <w:marBottom w:val="0"/>
      <w:divBdr>
        <w:top w:val="none" w:sz="0" w:space="0" w:color="auto"/>
        <w:left w:val="none" w:sz="0" w:space="0" w:color="auto"/>
        <w:bottom w:val="none" w:sz="0" w:space="0" w:color="auto"/>
        <w:right w:val="none" w:sz="0" w:space="0" w:color="auto"/>
      </w:divBdr>
    </w:div>
    <w:div w:id="1629118955">
      <w:bodyDiv w:val="1"/>
      <w:marLeft w:val="0"/>
      <w:marRight w:val="0"/>
      <w:marTop w:val="0"/>
      <w:marBottom w:val="0"/>
      <w:divBdr>
        <w:top w:val="none" w:sz="0" w:space="0" w:color="auto"/>
        <w:left w:val="none" w:sz="0" w:space="0" w:color="auto"/>
        <w:bottom w:val="none" w:sz="0" w:space="0" w:color="auto"/>
        <w:right w:val="none" w:sz="0" w:space="0" w:color="auto"/>
      </w:divBdr>
    </w:div>
    <w:div w:id="1680156348">
      <w:bodyDiv w:val="1"/>
      <w:marLeft w:val="0"/>
      <w:marRight w:val="0"/>
      <w:marTop w:val="0"/>
      <w:marBottom w:val="0"/>
      <w:divBdr>
        <w:top w:val="none" w:sz="0" w:space="0" w:color="auto"/>
        <w:left w:val="none" w:sz="0" w:space="0" w:color="auto"/>
        <w:bottom w:val="none" w:sz="0" w:space="0" w:color="auto"/>
        <w:right w:val="none" w:sz="0" w:space="0" w:color="auto"/>
      </w:divBdr>
    </w:div>
    <w:div w:id="1792548297">
      <w:bodyDiv w:val="1"/>
      <w:marLeft w:val="0"/>
      <w:marRight w:val="0"/>
      <w:marTop w:val="0"/>
      <w:marBottom w:val="0"/>
      <w:divBdr>
        <w:top w:val="none" w:sz="0" w:space="0" w:color="auto"/>
        <w:left w:val="none" w:sz="0" w:space="0" w:color="auto"/>
        <w:bottom w:val="none" w:sz="0" w:space="0" w:color="auto"/>
        <w:right w:val="none" w:sz="0" w:space="0" w:color="auto"/>
      </w:divBdr>
    </w:div>
    <w:div w:id="1903129311">
      <w:bodyDiv w:val="1"/>
      <w:marLeft w:val="0"/>
      <w:marRight w:val="0"/>
      <w:marTop w:val="0"/>
      <w:marBottom w:val="0"/>
      <w:divBdr>
        <w:top w:val="none" w:sz="0" w:space="0" w:color="auto"/>
        <w:left w:val="none" w:sz="0" w:space="0" w:color="auto"/>
        <w:bottom w:val="none" w:sz="0" w:space="0" w:color="auto"/>
        <w:right w:val="none" w:sz="0" w:space="0" w:color="auto"/>
      </w:divBdr>
    </w:div>
    <w:div w:id="1965378912">
      <w:bodyDiv w:val="1"/>
      <w:marLeft w:val="0"/>
      <w:marRight w:val="0"/>
      <w:marTop w:val="0"/>
      <w:marBottom w:val="0"/>
      <w:divBdr>
        <w:top w:val="none" w:sz="0" w:space="0" w:color="auto"/>
        <w:left w:val="none" w:sz="0" w:space="0" w:color="auto"/>
        <w:bottom w:val="none" w:sz="0" w:space="0" w:color="auto"/>
        <w:right w:val="none" w:sz="0" w:space="0" w:color="auto"/>
      </w:divBdr>
    </w:div>
    <w:div w:id="2026516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5.jpeg"/><Relationship Id="rId26" Type="http://schemas.openxmlformats.org/officeDocument/2006/relationships/header" Target="header1.xml"/><Relationship Id="rId39" Type="http://schemas.microsoft.com/office/2011/relationships/commentsExtended" Target="commentsExtended.xml"/><Relationship Id="rId21" Type="http://schemas.openxmlformats.org/officeDocument/2006/relationships/image" Target="media/image6.jpeg"/><Relationship Id="rId34" Type="http://schemas.openxmlformats.org/officeDocument/2006/relationships/image" Target="media/image15.emf"/><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0.png"/><Relationship Id="rId68" Type="http://schemas.openxmlformats.org/officeDocument/2006/relationships/image" Target="media/image45.emf"/><Relationship Id="rId76" Type="http://schemas.openxmlformats.org/officeDocument/2006/relationships/image" Target="media/image53.emf"/><Relationship Id="rId84" Type="http://schemas.openxmlformats.org/officeDocument/2006/relationships/image" Target="media/image61.emf"/><Relationship Id="rId89" Type="http://schemas.openxmlformats.org/officeDocument/2006/relationships/hyperlink" Target="http://www.bom.gov.au/water/awid/id-1026.shtml" TargetMode="External"/><Relationship Id="rId7" Type="http://schemas.openxmlformats.org/officeDocument/2006/relationships/styles" Target="styles.xml"/><Relationship Id="rId71" Type="http://schemas.openxmlformats.org/officeDocument/2006/relationships/image" Target="media/image48.emf"/><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1.png"/><Relationship Id="rId11" Type="http://schemas.openxmlformats.org/officeDocument/2006/relationships/endnotes" Target="endnotes.xml"/><Relationship Id="rId24" Type="http://schemas.openxmlformats.org/officeDocument/2006/relationships/image" Target="media/image9.jpeg"/><Relationship Id="rId32" Type="http://schemas.openxmlformats.org/officeDocument/2006/relationships/image" Target="media/image13.emf"/><Relationship Id="rId37" Type="http://schemas.openxmlformats.org/officeDocument/2006/relationships/image" Target="media/image17.emf"/><Relationship Id="rId40" Type="http://schemas.openxmlformats.org/officeDocument/2006/relationships/image" Target="media/image18.emf"/><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jpeg"/><Relationship Id="rId66" Type="http://schemas.openxmlformats.org/officeDocument/2006/relationships/image" Target="media/image43.png"/><Relationship Id="rId74" Type="http://schemas.openxmlformats.org/officeDocument/2006/relationships/image" Target="media/image51.emf"/><Relationship Id="rId79" Type="http://schemas.openxmlformats.org/officeDocument/2006/relationships/image" Target="media/image56.emf"/><Relationship Id="rId87" Type="http://schemas.openxmlformats.org/officeDocument/2006/relationships/image" Target="media/image64.png"/><Relationship Id="rId5" Type="http://schemas.openxmlformats.org/officeDocument/2006/relationships/customXml" Target="../customXml/item5.xml"/><Relationship Id="rId61" Type="http://schemas.openxmlformats.org/officeDocument/2006/relationships/image" Target="media/image39.png"/><Relationship Id="rId82" Type="http://schemas.openxmlformats.org/officeDocument/2006/relationships/image" Target="media/image59.emf"/><Relationship Id="rId90"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7.jpeg"/><Relationship Id="rId27"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hyperlink" Target="http://www.environment.gov.au/water/cewo"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image" Target="media/image46.tiff"/><Relationship Id="rId77" Type="http://schemas.openxmlformats.org/officeDocument/2006/relationships/image" Target="media/image54.png"/><Relationship Id="rId8" Type="http://schemas.openxmlformats.org/officeDocument/2006/relationships/settings" Target="settings.xml"/><Relationship Id="rId51" Type="http://schemas.openxmlformats.org/officeDocument/2006/relationships/image" Target="media/image29.png"/><Relationship Id="rId72" Type="http://schemas.openxmlformats.org/officeDocument/2006/relationships/image" Target="media/image49.emf"/><Relationship Id="rId80" Type="http://schemas.openxmlformats.org/officeDocument/2006/relationships/image" Target="media/image57.emf"/><Relationship Id="rId85" Type="http://schemas.openxmlformats.org/officeDocument/2006/relationships/image" Target="media/image62.emf"/><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4.jpeg"/><Relationship Id="rId25" Type="http://schemas.openxmlformats.org/officeDocument/2006/relationships/image" Target="cid:image001.png@01CF3236.F571C350" TargetMode="External"/><Relationship Id="rId33" Type="http://schemas.openxmlformats.org/officeDocument/2006/relationships/image" Target="media/image14.emf"/><Relationship Id="rId38" Type="http://schemas.openxmlformats.org/officeDocument/2006/relationships/comments" Target="comments.xm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4.emf"/><Relationship Id="rId20" Type="http://schemas.openxmlformats.org/officeDocument/2006/relationships/image" Target="media/image4.emf"/><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footer" Target="footer3.xml"/><Relationship Id="rId70" Type="http://schemas.openxmlformats.org/officeDocument/2006/relationships/image" Target="media/image47.emf"/><Relationship Id="rId75" Type="http://schemas.openxmlformats.org/officeDocument/2006/relationships/image" Target="media/image52.emf"/><Relationship Id="rId83" Type="http://schemas.openxmlformats.org/officeDocument/2006/relationships/image" Target="media/image60.emf"/><Relationship Id="rId88" Type="http://schemas.openxmlformats.org/officeDocument/2006/relationships/image" Target="media/image65.png"/><Relationship Id="rId91" Type="http://schemas.microsoft.com/office/2011/relationships/people" Target="people.xml"/><Relationship Id="rId96"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jpeg"/><Relationship Id="rId28" Type="http://schemas.openxmlformats.org/officeDocument/2006/relationships/image" Target="media/image10.png"/><Relationship Id="rId36" Type="http://schemas.openxmlformats.org/officeDocument/2006/relationships/image" Target="media/image16.emf"/><Relationship Id="rId49" Type="http://schemas.openxmlformats.org/officeDocument/2006/relationships/image" Target="media/image27.png"/><Relationship Id="rId57" Type="http://schemas.openxmlformats.org/officeDocument/2006/relationships/image" Target="media/image35.jpeg"/><Relationship Id="rId10" Type="http://schemas.openxmlformats.org/officeDocument/2006/relationships/footnotes" Target="footnotes.xml"/><Relationship Id="rId31" Type="http://schemas.openxmlformats.org/officeDocument/2006/relationships/footer" Target="footer2.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emf"/><Relationship Id="rId78" Type="http://schemas.openxmlformats.org/officeDocument/2006/relationships/image" Target="media/image55.emf"/><Relationship Id="rId81" Type="http://schemas.openxmlformats.org/officeDocument/2006/relationships/image" Target="media/image58.emf"/><Relationship Id="rId86" Type="http://schemas.openxmlformats.org/officeDocument/2006/relationships/image" Target="media/image63.emf"/><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etadata xmlns="http://www.objective.com/ecm/document/metadata/3D2A87C8A9941445E0533AF0780A13BC" version="1.0.0">
  <systemFields>
    <field name="Objective-Id">
      <value order="0">A4407253</value>
    </field>
    <field name="Objective-Title">
      <value order="0">Lower Murray LTIM Technical Report - FINAL 20200409</value>
    </field>
    <field name="Objective-Description">
      <value order="0"/>
    </field>
    <field name="Objective-CreationStamp">
      <value order="0">2020-04-09T05:04:48Z</value>
    </field>
    <field name="Objective-IsApproved">
      <value order="0">false</value>
    </field>
    <field name="Objective-IsPublished">
      <value order="0">true</value>
    </field>
    <field name="Objective-DatePublished">
      <value order="0">2020-04-09T06:05:30Z</value>
    </field>
    <field name="Objective-ModificationStamp">
      <value order="0">2020-04-09T06:05:30Z</value>
    </field>
    <field name="Objective-Owner">
      <value order="0">Leith, Di</value>
    </field>
    <field name="Objective-Path">
      <value order="0">Global Folder:01 SA Research &amp; Development Institute (SARDI):Aquatic Environments &amp; Habitats:Publications:Inland Waters &amp; Terrestrial Ecology:AQUATIC ENVIRONMENTS &amp; HABITATS - Publications - Inland Waters and Terrestrial Ecology - Monitoring of ecological responses to the delivery of Commonwealth Environmental Water in the lower River Murray, South Australia:2020 Report (2014-2019 Report)</value>
    </field>
    <field name="Objective-Parent">
      <value order="0">2020 Report (2014-2019 Report)</value>
    </field>
    <field name="Objective-State">
      <value order="0">Published</value>
    </field>
    <field name="Objective-VersionId">
      <value order="0">vA7201111</value>
    </field>
    <field name="Objective-Version">
      <value order="0">2.0</value>
    </field>
    <field name="Objective-VersionNumber">
      <value order="0">2</value>
    </field>
    <field name="Objective-VersionComment">
      <value order="0"/>
    </field>
    <field name="Objective-FileNumber">
      <value order="0">SARDI F2013/000289</value>
    </field>
    <field name="Objective-Classification">
      <value order="0"/>
    </field>
    <field name="Objective-Caveats">
      <value order="0"/>
    </field>
  </systemFields>
  <catalogues>
    <catalogue name="Electronic Document Type Catalogue" type="type" ori="id:cA6">
      <field name="Objective-Agency">
        <value order="0">Primary Industries and Regions SA</value>
      </field>
      <field name="Objective-Business Division">
        <value order="0">SA Research and Development Institute SARDI</value>
      </field>
      <field name="Objective-Workgroup">
        <value order="0">SARDI Aquatic Sciences</value>
      </field>
      <field name="Objective-Section">
        <value order="0">SARDI Information &amp; Systems Support</value>
      </field>
      <field name="Objective-Document Type">
        <value order="0">Report</value>
      </field>
      <field name="Objective-Security Classification">
        <value order="0">02 Official</value>
      </field>
      <field name="Objective-Access Use Conditions">
        <value order="0"/>
      </field>
      <field name="Objective-Connect Creator">
        <value order="0"/>
      </field>
      <field name="Objective-Customer Person">
        <value order="0"/>
      </field>
      <field name="Objective-Customer Organisation">
        <value order="0"/>
      </field>
      <field name="Objective-Transaction Reference">
        <value order="0"/>
      </field>
      <field name="Objective-Place Name">
        <value order="0"/>
      </field>
      <field name="Objective-Description or Summary">
        <value order="0"/>
      </field>
      <field name="Objective-Date Document Created">
        <value order="0"/>
      </field>
      <field name="Objective-Document Created By">
        <value order="0"/>
      </field>
      <field name="Objective-Date Source Document Scanned">
        <value order="0"/>
      </field>
      <field name="Objective-Source Document Disposal Status">
        <value order="0"/>
      </field>
      <field name="Objective-Date Temporary Value Source Document Destroyed">
        <value order="0"/>
      </field>
      <field name="Objective-Date Received">
        <value order="0"/>
      </field>
      <field name="Objective-Action Delegator">
        <value order="0"/>
      </field>
      <field name="Objective-Action Officer">
        <value order="0"/>
      </field>
      <field name="Objective-Action Required">
        <value order="0"/>
      </field>
      <field name="Objective-Date Action Due By">
        <value order="0"/>
      </field>
      <field name="Objective-Date Action Assigned">
        <value order="0"/>
      </field>
      <field name="Objective-Action Approved by">
        <value order="0"/>
      </field>
      <field name="Objective-Date Action Approved">
        <value order="0"/>
      </field>
      <field name="Objective-Date Interim Reply Sent">
        <value order="0"/>
      </field>
      <field name="Objective-Date Final Reply Sent">
        <value order="0"/>
      </field>
      <field name="Objective-Date_Completed_On">
        <value order="0"/>
      </field>
      <field name="Objective-Intranet_Publishing_Requestor">
        <value order="0"/>
      </field>
      <field name="Objective-Intranet_Publishing_Requestor_Email">
        <value order="0"/>
      </field>
      <field name="Objective-Intranet Publisher">
        <value order="0">CORP ICT Intranet Publishing General Document Workflow Group</value>
      </field>
      <field name="Objective-Intranet_Publisher_Contact">
        <value order="0"/>
      </field>
      <field name="Objective-Intranet_Publisher_Email">
        <value order="0"/>
      </field>
      <field name="Objective-Intranet_Display_Name">
        <value order="0"/>
      </field>
      <field name="Objective-Free Text Subjects">
        <value order="0"/>
      </field>
      <field name="Objective-Intranet_Publishing_Requirement">
        <value order="0"/>
      </field>
      <field name="Objective-Intranet_Publishing_Instructions">
        <value order="0"/>
      </field>
      <field name="Objective-Document Published Version URL Link">
        <value order="0">https://objectivesag.pirsa.sa.gov.au/id:A4407253/document/versions/published</value>
      </field>
      <field name="Objective-Intranet URL Keyword">
        <value order="0">%globals_asset_metadata_PublishedURL%</value>
      </field>
      <field name="Objective-Intranet Short Name">
        <value order="0">A4407253</value>
      </field>
      <field name="Objective-Intranet_Publishing_Metadata_Schema">
        <value order="0">73217</value>
      </field>
      <field name="Objective-Intranet_Publishing_CSV_File_Operation">
        <value order="0">E</value>
      </field>
      <field name="Objective-Intranet_Asset_ID">
        <value order="0"/>
      </field>
      <field name="Objective-Date_Intranet_Link_Published">
        <value order="0"/>
      </field>
      <field name="Objective-Date_Intranet_Link_Next_Review_Due">
        <value order="0"/>
      </field>
      <field name="Objective-Date_Intranet_Link_Removed">
        <value order="0"/>
      </field>
      <field name="Objective-Internet Publishing Requestor">
        <value order="0"/>
      </field>
      <field name="Objective-Internet Publishing Requestor Email">
        <value order="0"/>
      </field>
      <field name="Objective-Internet Publisher Group">
        <value order="0">CORP ICT Internet Website Publishing Workflow Group</value>
      </field>
      <field name="Objective-Internet Publisher Contact">
        <value order="0">publish, webpublish</value>
      </field>
      <field name="Objective-Internet Publisher Email">
        <value order="0">PIRSA.Webpublish@sa.gov.au</value>
      </field>
      <field name="Objective-Internet Friendly Name">
        <value order="0"/>
      </field>
      <field name="Objective-Internet Document Type">
        <value order="0"/>
      </field>
      <field name="Objective-Internet Publishing Requirement">
        <value order="0"/>
      </field>
      <field name="Objective-Internet Publishing Instructions or Page URI">
        <value order="0"/>
      </field>
      <field name="Objective-Date Document Released">
        <value order="0"/>
      </field>
      <field name="Objective-Abstract">
        <value order="0"/>
      </field>
      <field name="Objective-External Link">
        <value order="0"/>
      </field>
      <field name="Objective-Publish Metadata Only">
        <value order="0">No</value>
      </field>
      <field name="Objective-Generate PDF Rendition">
        <value order="0">No</value>
      </field>
      <field name="Objective-Rendition Object ID">
        <value order="0"/>
      </field>
      <field name="Objective-Rendition Document Extension">
        <value order="0"/>
      </field>
      <field name="Objective-Accessibility Reviewed">
        <value order="0"/>
      </field>
      <field name="Objective-Accessibility Review Notes">
        <value order="0"/>
      </field>
      <field name="Objective-Collection or Program Title">
        <value order="0"/>
      </field>
      <field name="Objective-Sub Collection or Item ID">
        <value order="0"/>
      </field>
      <field name="Objective-Date Internet Document &amp; CSV File Published on Website">
        <value order="0"/>
      </field>
      <field name="Objective-Date Internet Document &amp; CSV File Next Review Due">
        <value order="0"/>
      </field>
      <field name="Objective-Date Internet Document &amp; CSV File Removed from Website">
        <value order="0"/>
      </field>
      <field name="Objective-Internet Publishing CSV File Operation">
        <value order="0">A</value>
      </field>
      <field name="Objective-Covers Period From">
        <value order="0"/>
      </field>
      <field name="Objective-Covers Period To">
        <value order="0"/>
      </field>
      <field name="Objective-Access Rights">
        <value order="0">Closed</value>
      </field>
      <field name="Objective-Vital_Record_Indicator">
        <value order="0">No</value>
      </field>
      <field name="Objective-Access Security Review Due Date">
        <value order="0"/>
      </field>
      <field name="Objective-Vital Records Review Due Date">
        <value order="0"/>
      </field>
      <field name="Objective-Internal Reference">
        <value order="0"/>
      </field>
      <field name="Objective-Media_Storage_Format">
        <value order="0">Text</value>
      </field>
      <field name="Objective-Jurisdiction">
        <value order="0">SA</value>
      </field>
      <field name="Objective-Language">
        <value order="0">English (en)</value>
      </field>
      <field name="Objective-Intellectual_Property_Rights">
        <value order="0">SA Government</value>
      </field>
      <field name="Objective-Date Emailed to DPC">
        <value order="0"/>
      </field>
      <field name="Objective-Date Emailed to DTF">
        <value order="0"/>
      </field>
      <field name="Objective-Date Emailed to Ministers Office">
        <value order="0"/>
      </field>
      <field name="Objective-Disposal Reasons">
        <value order="0"/>
      </field>
      <field name="Objective-Date to be Exported">
        <value order="0"/>
      </field>
      <field name="Objective-Used By System Admin Only">
        <value order="0"/>
      </field>
      <field name="Objective-Old Agency">
        <value order="0"/>
      </field>
      <field name="Objective-Old Business Division">
        <value order="0"/>
      </field>
      <field name="Objective-Old Workgroup">
        <value order="0"/>
      </field>
      <field name="Objective-Old Section">
        <value order="0"/>
      </field>
    </catalogue>
  </catalogues>
</metadat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306A66E607034479C56F8FBE5662D35" ma:contentTypeVersion="12" ma:contentTypeDescription="Create a new document." ma:contentTypeScope="" ma:versionID="4787e94b2205db9115f582c7612f6827">
  <xsd:schema xmlns:xsd="http://www.w3.org/2001/XMLSchema" xmlns:xs="http://www.w3.org/2001/XMLSchema" xmlns:p="http://schemas.microsoft.com/office/2006/metadata/properties" xmlns:ns3="25d3678c-5d82-49ca-8938-8f0ea5d9a5e4" xmlns:ns4="4536047d-8c61-41c0-bc54-a57dba92b30f" targetNamespace="http://schemas.microsoft.com/office/2006/metadata/properties" ma:root="true" ma:fieldsID="41b83e62f3980795fd5ae0d290dc8ac9" ns3:_="" ns4:_="">
    <xsd:import namespace="25d3678c-5d82-49ca-8938-8f0ea5d9a5e4"/>
    <xsd:import namespace="4536047d-8c61-41c0-bc54-a57dba92b30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d3678c-5d82-49ca-8938-8f0ea5d9a5e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36047d-8c61-41c0-bc54-a57dba92b30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DA088-EE44-4BCC-AA45-6FC816041E8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745109E-2DDF-40CB-AC2B-FF9B10C90820}">
  <ds:schemaRefs>
    <ds:schemaRef ds:uri="http://www.objective.com/ecm/document/metadata/3D2A87C8A9941445E0533AF0780A13BC"/>
  </ds:schemaRefs>
</ds:datastoreItem>
</file>

<file path=customXml/itemProps3.xml><?xml version="1.0" encoding="utf-8"?>
<ds:datastoreItem xmlns:ds="http://schemas.openxmlformats.org/officeDocument/2006/customXml" ds:itemID="{93F77B6B-891C-4637-8ECF-8670BA07A965}">
  <ds:schemaRefs>
    <ds:schemaRef ds:uri="http://schemas.microsoft.com/sharepoint/v3/contenttype/forms"/>
  </ds:schemaRefs>
</ds:datastoreItem>
</file>

<file path=customXml/itemProps4.xml><?xml version="1.0" encoding="utf-8"?>
<ds:datastoreItem xmlns:ds="http://schemas.openxmlformats.org/officeDocument/2006/customXml" ds:itemID="{7D6BFA05-F7E7-45B7-9B23-DD5631F0D5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d3678c-5d82-49ca-8938-8f0ea5d9a5e4"/>
    <ds:schemaRef ds:uri="4536047d-8c61-41c0-bc54-a57dba92b3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2B0CDAC-125A-4A68-8CB0-9A5B290A3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170</Pages>
  <Words>47074</Words>
  <Characters>268326</Characters>
  <Application>Microsoft Office Word</Application>
  <DocSecurity>0</DocSecurity>
  <Lines>2236</Lines>
  <Paragraphs>629</Paragraphs>
  <ScaleCrop>false</ScaleCrop>
  <HeadingPairs>
    <vt:vector size="2" baseType="variant">
      <vt:variant>
        <vt:lpstr>Title</vt:lpstr>
      </vt:variant>
      <vt:variant>
        <vt:i4>1</vt:i4>
      </vt:variant>
    </vt:vector>
  </HeadingPairs>
  <TitlesOfParts>
    <vt:vector size="1" baseType="lpstr">
      <vt:lpstr>Lower Murray LTIM Technical Report - First Draft10Feb2020 - CEWO comment</vt:lpstr>
    </vt:vector>
  </TitlesOfParts>
  <Company>PIRSA</Company>
  <LinksUpToDate>false</LinksUpToDate>
  <CharactersWithSpaces>314771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Lower Murray LTIM Technical Report - First Draft10Feb2020 - CEWO comment</dc:title>
  <dc:subject/>
  <dc:creator>Giatas, George (PIRSA-SARDI)</dc:creator>
  <cp:keywords/>
  <dc:description/>
  <cp:lastModifiedBy>Matthew Gibbs</cp:lastModifiedBy>
  <cp:revision>52</cp:revision>
  <cp:lastPrinted>2020-02-28T07:39:00Z</cp:lastPrinted>
  <dcterms:created xsi:type="dcterms:W3CDTF">2020-10-19T04:49:00Z</dcterms:created>
  <dcterms:modified xsi:type="dcterms:W3CDTF">2020-10-26T08:51:00Z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0x0101007306A66E607034479C56F8FBE5662D35</vt:lpwstr>
  </property>
  <property fmtid="{D5CDD505-2E9C-101B-9397-08002B2CF9AE}" pid="3" name="RecordPoint_WorkflowType">
    <vt:lpwstr>ActiveSubmitStub</vt:lpwstr>
  </property>
  <property fmtid="{D5CDD505-2E9C-101B-9397-08002B2CF9AE}" pid="4" name="RecordPoint_ActiveItemSiteId">
    <vt:lpwstr>{a8f0bc9d-7c61-4d87-8154-4194e40ae5d3}</vt:lpwstr>
  </property>
  <property fmtid="{D5CDD505-2E9C-101B-9397-08002B2CF9AE}" pid="5" name="RecordPoint_ActiveItemListId">
    <vt:lpwstr>{c6a40f95-7218-43a6-a9bc-6abc8a91cfc2}</vt:lpwstr>
  </property>
  <property fmtid="{D5CDD505-2E9C-101B-9397-08002B2CF9AE}" pid="6" name="RecordPoint_ActiveItemUniqueId">
    <vt:lpwstr>{472eba98-2df0-49c9-9f98-03b9a029e60e}</vt:lpwstr>
  </property>
  <property fmtid="{D5CDD505-2E9C-101B-9397-08002B2CF9AE}" pid="7" name="RecordPoint_ActiveItemWebId">
    <vt:lpwstr>{4fd2aeac-139e-4668-856d-8ea61399d778}</vt:lpwstr>
  </property>
  <property fmtid="{D5CDD505-2E9C-101B-9397-08002B2CF9AE}" pid="8" name="RecordPoint_SubmissionDate">
    <vt:lpwstr/>
  </property>
  <property fmtid="{D5CDD505-2E9C-101B-9397-08002B2CF9AE}" pid="9" name="RecordPoint_RecordNumberSubmitted">
    <vt:lpwstr>003272916</vt:lpwstr>
  </property>
  <property fmtid="{D5CDD505-2E9C-101B-9397-08002B2CF9AE}" pid="10" name="RecordPoint_RecordFormat">
    <vt:lpwstr/>
  </property>
  <property fmtid="{D5CDD505-2E9C-101B-9397-08002B2CF9AE}" pid="11" name="RecordPoint_ActiveItemMoved">
    <vt:lpwstr/>
  </property>
  <property fmtid="{D5CDD505-2E9C-101B-9397-08002B2CF9AE}" pid="12" name="RecordPoint_SubmissionCompleted">
    <vt:lpwstr>2020-02-22T19:44:51.6228885+11:00</vt:lpwstr>
  </property>
  <property fmtid="{D5CDD505-2E9C-101B-9397-08002B2CF9AE}" pid="13" name="Objective-Id">
    <vt:lpwstr>A4407253</vt:lpwstr>
  </property>
  <property fmtid="{D5CDD505-2E9C-101B-9397-08002B2CF9AE}" pid="14" name="Objective-Title">
    <vt:lpwstr>Lower Murray LTIM Technical Report - FINAL 20200409</vt:lpwstr>
  </property>
  <property fmtid="{D5CDD505-2E9C-101B-9397-08002B2CF9AE}" pid="15" name="Objective-Description">
    <vt:lpwstr/>
  </property>
  <property fmtid="{D5CDD505-2E9C-101B-9397-08002B2CF9AE}" pid="16" name="Objective-CreationStamp">
    <vt:filetime>2020-04-09T05:05:48Z</vt:filetime>
  </property>
  <property fmtid="{D5CDD505-2E9C-101B-9397-08002B2CF9AE}" pid="17" name="Objective-IsApproved">
    <vt:bool>false</vt:bool>
  </property>
  <property fmtid="{D5CDD505-2E9C-101B-9397-08002B2CF9AE}" pid="18" name="Objective-IsPublished">
    <vt:bool>true</vt:bool>
  </property>
  <property fmtid="{D5CDD505-2E9C-101B-9397-08002B2CF9AE}" pid="19" name="Objective-DatePublished">
    <vt:filetime>2020-04-09T06:05:30Z</vt:filetime>
  </property>
  <property fmtid="{D5CDD505-2E9C-101B-9397-08002B2CF9AE}" pid="20" name="Objective-ModificationStamp">
    <vt:filetime>2020-04-09T06:05:30Z</vt:filetime>
  </property>
  <property fmtid="{D5CDD505-2E9C-101B-9397-08002B2CF9AE}" pid="21" name="Objective-Owner">
    <vt:lpwstr>Leith, Di</vt:lpwstr>
  </property>
  <property fmtid="{D5CDD505-2E9C-101B-9397-08002B2CF9AE}" pid="22" name="Objective-Path">
    <vt:lpwstr>Global Folder:01 SA Research &amp; Development Institute (SARDI):Aquatic Environments &amp; Habitats:Publications:Inland Waters &amp; Terrestrial Ecology:AQUATIC ENVIRONMENTS &amp; HABITATS - Publications - Inland Waters and Terrestrial Ecology - Monitoring of ecological</vt:lpwstr>
  </property>
  <property fmtid="{D5CDD505-2E9C-101B-9397-08002B2CF9AE}" pid="23" name="Objective-Parent">
    <vt:lpwstr>2020 Report (2014-2019 Report)</vt:lpwstr>
  </property>
  <property fmtid="{D5CDD505-2E9C-101B-9397-08002B2CF9AE}" pid="24" name="Objective-State">
    <vt:lpwstr>Published</vt:lpwstr>
  </property>
  <property fmtid="{D5CDD505-2E9C-101B-9397-08002B2CF9AE}" pid="25" name="Objective-VersionId">
    <vt:lpwstr>vA7201111</vt:lpwstr>
  </property>
  <property fmtid="{D5CDD505-2E9C-101B-9397-08002B2CF9AE}" pid="26" name="Objective-Version">
    <vt:lpwstr>2.0</vt:lpwstr>
  </property>
  <property fmtid="{D5CDD505-2E9C-101B-9397-08002B2CF9AE}" pid="27" name="Objective-VersionNumber">
    <vt:r8>2</vt:r8>
  </property>
  <property fmtid="{D5CDD505-2E9C-101B-9397-08002B2CF9AE}" pid="28" name="Objective-VersionComment">
    <vt:lpwstr/>
  </property>
  <property fmtid="{D5CDD505-2E9C-101B-9397-08002B2CF9AE}" pid="29" name="Objective-FileNumber">
    <vt:lpwstr>SARDI F2013/000289</vt:lpwstr>
  </property>
  <property fmtid="{D5CDD505-2E9C-101B-9397-08002B2CF9AE}" pid="30" name="Objective-Classification">
    <vt:lpwstr>[Inherited - none]</vt:lpwstr>
  </property>
  <property fmtid="{D5CDD505-2E9C-101B-9397-08002B2CF9AE}" pid="31" name="Objective-Caveats">
    <vt:lpwstr/>
  </property>
  <property fmtid="{D5CDD505-2E9C-101B-9397-08002B2CF9AE}" pid="32" name="Objective-Agency">
    <vt:lpwstr>Primary Industries and Regions SA</vt:lpwstr>
  </property>
  <property fmtid="{D5CDD505-2E9C-101B-9397-08002B2CF9AE}" pid="33" name="Objective-Business Division">
    <vt:lpwstr>SA Research and Development Institute SARDI</vt:lpwstr>
  </property>
  <property fmtid="{D5CDD505-2E9C-101B-9397-08002B2CF9AE}" pid="34" name="Objective-Workgroup">
    <vt:lpwstr>SARDI Aquatic Sciences</vt:lpwstr>
  </property>
  <property fmtid="{D5CDD505-2E9C-101B-9397-08002B2CF9AE}" pid="35" name="Objective-Section">
    <vt:lpwstr>SARDI Information &amp; Systems Support</vt:lpwstr>
  </property>
  <property fmtid="{D5CDD505-2E9C-101B-9397-08002B2CF9AE}" pid="36" name="Objective-Document Type">
    <vt:lpwstr>Report</vt:lpwstr>
  </property>
  <property fmtid="{D5CDD505-2E9C-101B-9397-08002B2CF9AE}" pid="37" name="Objective-Security Classification">
    <vt:lpwstr>02 Official</vt:lpwstr>
  </property>
  <property fmtid="{D5CDD505-2E9C-101B-9397-08002B2CF9AE}" pid="38" name="Objective-Access Use Conditions">
    <vt:lpwstr/>
  </property>
  <property fmtid="{D5CDD505-2E9C-101B-9397-08002B2CF9AE}" pid="39" name="Objective-Connect Creator">
    <vt:lpwstr/>
  </property>
  <property fmtid="{D5CDD505-2E9C-101B-9397-08002B2CF9AE}" pid="40" name="Objective-Customer Person">
    <vt:lpwstr/>
  </property>
  <property fmtid="{D5CDD505-2E9C-101B-9397-08002B2CF9AE}" pid="41" name="Objective-Customer Organisation">
    <vt:lpwstr/>
  </property>
  <property fmtid="{D5CDD505-2E9C-101B-9397-08002B2CF9AE}" pid="42" name="Objective-Transaction Reference">
    <vt:lpwstr/>
  </property>
  <property fmtid="{D5CDD505-2E9C-101B-9397-08002B2CF9AE}" pid="43" name="Objective-Place Name">
    <vt:lpwstr/>
  </property>
  <property fmtid="{D5CDD505-2E9C-101B-9397-08002B2CF9AE}" pid="44" name="Objective-Description or Summary">
    <vt:lpwstr/>
  </property>
  <property fmtid="{D5CDD505-2E9C-101B-9397-08002B2CF9AE}" pid="45" name="Objective-Date Document Created">
    <vt:lpwstr/>
  </property>
  <property fmtid="{D5CDD505-2E9C-101B-9397-08002B2CF9AE}" pid="46" name="Objective-Document Created By">
    <vt:lpwstr/>
  </property>
  <property fmtid="{D5CDD505-2E9C-101B-9397-08002B2CF9AE}" pid="47" name="Objective-Date Source Document Scanned">
    <vt:lpwstr/>
  </property>
  <property fmtid="{D5CDD505-2E9C-101B-9397-08002B2CF9AE}" pid="48" name="Objective-Source Document Disposal Status">
    <vt:lpwstr/>
  </property>
  <property fmtid="{D5CDD505-2E9C-101B-9397-08002B2CF9AE}" pid="49" name="Objective-Date Temporary Value Source Document Destroyed">
    <vt:lpwstr/>
  </property>
  <property fmtid="{D5CDD505-2E9C-101B-9397-08002B2CF9AE}" pid="50" name="Objective-Date Received">
    <vt:lpwstr/>
  </property>
  <property fmtid="{D5CDD505-2E9C-101B-9397-08002B2CF9AE}" pid="51" name="Objective-Action Delegator">
    <vt:lpwstr/>
  </property>
  <property fmtid="{D5CDD505-2E9C-101B-9397-08002B2CF9AE}" pid="52" name="Objective-Action Officer">
    <vt:lpwstr/>
  </property>
  <property fmtid="{D5CDD505-2E9C-101B-9397-08002B2CF9AE}" pid="53" name="Objective-Action Required">
    <vt:lpwstr/>
  </property>
  <property fmtid="{D5CDD505-2E9C-101B-9397-08002B2CF9AE}" pid="54" name="Objective-Date Action Due By">
    <vt:lpwstr/>
  </property>
  <property fmtid="{D5CDD505-2E9C-101B-9397-08002B2CF9AE}" pid="55" name="Objective-Date Action Assigned">
    <vt:lpwstr/>
  </property>
  <property fmtid="{D5CDD505-2E9C-101B-9397-08002B2CF9AE}" pid="56" name="Objective-Action Approved by">
    <vt:lpwstr/>
  </property>
  <property fmtid="{D5CDD505-2E9C-101B-9397-08002B2CF9AE}" pid="57" name="Objective-Date Action Approved">
    <vt:lpwstr/>
  </property>
  <property fmtid="{D5CDD505-2E9C-101B-9397-08002B2CF9AE}" pid="58" name="Objective-Date Interim Reply Sent">
    <vt:lpwstr/>
  </property>
  <property fmtid="{D5CDD505-2E9C-101B-9397-08002B2CF9AE}" pid="59" name="Objective-Date Final Reply Sent">
    <vt:lpwstr/>
  </property>
  <property fmtid="{D5CDD505-2E9C-101B-9397-08002B2CF9AE}" pid="60" name="Objective-Date_Completed_On">
    <vt:lpwstr/>
  </property>
  <property fmtid="{D5CDD505-2E9C-101B-9397-08002B2CF9AE}" pid="61" name="Objective-Intranet_Publishing_Requestor">
    <vt:lpwstr/>
  </property>
  <property fmtid="{D5CDD505-2E9C-101B-9397-08002B2CF9AE}" pid="62" name="Objective-Intranet_Publishing_Requestor_Email">
    <vt:lpwstr/>
  </property>
  <property fmtid="{D5CDD505-2E9C-101B-9397-08002B2CF9AE}" pid="63" name="Objective-Intranet Publisher">
    <vt:lpwstr>CORP ICT Intranet Publishing General Document Workflow Group</vt:lpwstr>
  </property>
  <property fmtid="{D5CDD505-2E9C-101B-9397-08002B2CF9AE}" pid="64" name="Objective-Intranet_Publisher_Contact">
    <vt:lpwstr/>
  </property>
  <property fmtid="{D5CDD505-2E9C-101B-9397-08002B2CF9AE}" pid="65" name="Objective-Intranet_Publisher_Email">
    <vt:lpwstr/>
  </property>
  <property fmtid="{D5CDD505-2E9C-101B-9397-08002B2CF9AE}" pid="66" name="Objective-Intranet_Display_Name">
    <vt:lpwstr/>
  </property>
  <property fmtid="{D5CDD505-2E9C-101B-9397-08002B2CF9AE}" pid="67" name="Objective-Free Text Subjects">
    <vt:lpwstr/>
  </property>
  <property fmtid="{D5CDD505-2E9C-101B-9397-08002B2CF9AE}" pid="68" name="Objective-Intranet_Publishing_Requirement">
    <vt:lpwstr/>
  </property>
  <property fmtid="{D5CDD505-2E9C-101B-9397-08002B2CF9AE}" pid="69" name="Objective-Intranet_Publishing_Instructions">
    <vt:lpwstr/>
  </property>
  <property fmtid="{D5CDD505-2E9C-101B-9397-08002B2CF9AE}" pid="70" name="Objective-Document Published Version URL Link">
    <vt:lpwstr>https://objectivesag.pirsa.sa.gov.au/id:A4407253/document/versions/published</vt:lpwstr>
  </property>
  <property fmtid="{D5CDD505-2E9C-101B-9397-08002B2CF9AE}" pid="71" name="Objective-Intranet URL Keyword">
    <vt:lpwstr>%globals_asset_metadata_PublishedURL%</vt:lpwstr>
  </property>
  <property fmtid="{D5CDD505-2E9C-101B-9397-08002B2CF9AE}" pid="72" name="Objective-Intranet Short Name">
    <vt:lpwstr>A4407253</vt:lpwstr>
  </property>
  <property fmtid="{D5CDD505-2E9C-101B-9397-08002B2CF9AE}" pid="73" name="Objective-Intranet_Publishing_Metadata_Schema">
    <vt:lpwstr>73217</vt:lpwstr>
  </property>
  <property fmtid="{D5CDD505-2E9C-101B-9397-08002B2CF9AE}" pid="74" name="Objective-Intranet_Publishing_CSV_File_Operation">
    <vt:lpwstr>E</vt:lpwstr>
  </property>
  <property fmtid="{D5CDD505-2E9C-101B-9397-08002B2CF9AE}" pid="75" name="Objective-Intranet_Asset_ID">
    <vt:lpwstr/>
  </property>
  <property fmtid="{D5CDD505-2E9C-101B-9397-08002B2CF9AE}" pid="76" name="Objective-Date_Intranet_Link_Published">
    <vt:lpwstr/>
  </property>
  <property fmtid="{D5CDD505-2E9C-101B-9397-08002B2CF9AE}" pid="77" name="Objective-Date_Intranet_Link_Next_Review_Due">
    <vt:lpwstr/>
  </property>
  <property fmtid="{D5CDD505-2E9C-101B-9397-08002B2CF9AE}" pid="78" name="Objective-Date_Intranet_Link_Removed">
    <vt:lpwstr/>
  </property>
  <property fmtid="{D5CDD505-2E9C-101B-9397-08002B2CF9AE}" pid="79" name="Objective-Internet Publishing Requestor">
    <vt:lpwstr/>
  </property>
  <property fmtid="{D5CDD505-2E9C-101B-9397-08002B2CF9AE}" pid="80" name="Objective-Internet Publishing Requestor Email">
    <vt:lpwstr/>
  </property>
  <property fmtid="{D5CDD505-2E9C-101B-9397-08002B2CF9AE}" pid="81" name="Objective-Internet Publisher Group">
    <vt:lpwstr>CORP ICT Internet Website Publishing Workflow Group</vt:lpwstr>
  </property>
  <property fmtid="{D5CDD505-2E9C-101B-9397-08002B2CF9AE}" pid="82" name="Objective-Internet Publisher Contact">
    <vt:lpwstr>publish, webpublish</vt:lpwstr>
  </property>
  <property fmtid="{D5CDD505-2E9C-101B-9397-08002B2CF9AE}" pid="83" name="Objective-Internet Publisher Email">
    <vt:lpwstr>PIRSA.Webpublish@sa.gov.au</vt:lpwstr>
  </property>
  <property fmtid="{D5CDD505-2E9C-101B-9397-08002B2CF9AE}" pid="84" name="Objective-Internet Friendly Name">
    <vt:lpwstr/>
  </property>
  <property fmtid="{D5CDD505-2E9C-101B-9397-08002B2CF9AE}" pid="85" name="Objective-Internet Document Type">
    <vt:lpwstr/>
  </property>
  <property fmtid="{D5CDD505-2E9C-101B-9397-08002B2CF9AE}" pid="86" name="Objective-Internet Publishing Requirement">
    <vt:lpwstr/>
  </property>
  <property fmtid="{D5CDD505-2E9C-101B-9397-08002B2CF9AE}" pid="87" name="Objective-Internet Publishing Instructions or Page URI">
    <vt:lpwstr/>
  </property>
  <property fmtid="{D5CDD505-2E9C-101B-9397-08002B2CF9AE}" pid="88" name="Objective-Date Document Released">
    <vt:lpwstr/>
  </property>
  <property fmtid="{D5CDD505-2E9C-101B-9397-08002B2CF9AE}" pid="89" name="Objective-Abstract">
    <vt:lpwstr/>
  </property>
  <property fmtid="{D5CDD505-2E9C-101B-9397-08002B2CF9AE}" pid="90" name="Objective-External Link">
    <vt:lpwstr/>
  </property>
  <property fmtid="{D5CDD505-2E9C-101B-9397-08002B2CF9AE}" pid="91" name="Objective-Publish Metadata Only">
    <vt:lpwstr>No</vt:lpwstr>
  </property>
  <property fmtid="{D5CDD505-2E9C-101B-9397-08002B2CF9AE}" pid="92" name="Objective-Generate PDF Rendition">
    <vt:lpwstr>No</vt:lpwstr>
  </property>
  <property fmtid="{D5CDD505-2E9C-101B-9397-08002B2CF9AE}" pid="93" name="Objective-Rendition Object ID">
    <vt:lpwstr/>
  </property>
  <property fmtid="{D5CDD505-2E9C-101B-9397-08002B2CF9AE}" pid="94" name="Objective-Rendition Document Extension">
    <vt:lpwstr/>
  </property>
  <property fmtid="{D5CDD505-2E9C-101B-9397-08002B2CF9AE}" pid="95" name="Objective-Accessibility Reviewed">
    <vt:lpwstr/>
  </property>
  <property fmtid="{D5CDD505-2E9C-101B-9397-08002B2CF9AE}" pid="96" name="Objective-Accessibility Review Notes">
    <vt:lpwstr/>
  </property>
  <property fmtid="{D5CDD505-2E9C-101B-9397-08002B2CF9AE}" pid="97" name="Objective-Collection or Program Title">
    <vt:lpwstr/>
  </property>
  <property fmtid="{D5CDD505-2E9C-101B-9397-08002B2CF9AE}" pid="98" name="Objective-Sub Collection or Item ID">
    <vt:lpwstr/>
  </property>
  <property fmtid="{D5CDD505-2E9C-101B-9397-08002B2CF9AE}" pid="99" name="Objective-Date Internet Document &amp; CSV File Published on Website">
    <vt:lpwstr/>
  </property>
  <property fmtid="{D5CDD505-2E9C-101B-9397-08002B2CF9AE}" pid="100" name="Objective-Date Internet Document &amp; CSV File Next Review Due">
    <vt:lpwstr/>
  </property>
  <property fmtid="{D5CDD505-2E9C-101B-9397-08002B2CF9AE}" pid="101" name="Objective-Date Internet Document &amp; CSV File Removed from Website">
    <vt:lpwstr/>
  </property>
  <property fmtid="{D5CDD505-2E9C-101B-9397-08002B2CF9AE}" pid="102" name="Objective-Internet Publishing CSV File Operation">
    <vt:lpwstr>A</vt:lpwstr>
  </property>
  <property fmtid="{D5CDD505-2E9C-101B-9397-08002B2CF9AE}" pid="103" name="Objective-Covers Period From">
    <vt:lpwstr/>
  </property>
  <property fmtid="{D5CDD505-2E9C-101B-9397-08002B2CF9AE}" pid="104" name="Objective-Covers Period To">
    <vt:lpwstr/>
  </property>
  <property fmtid="{D5CDD505-2E9C-101B-9397-08002B2CF9AE}" pid="105" name="Objective-Access Rights">
    <vt:lpwstr>Closed</vt:lpwstr>
  </property>
  <property fmtid="{D5CDD505-2E9C-101B-9397-08002B2CF9AE}" pid="106" name="Objective-Vital_Record_Indicator">
    <vt:lpwstr>No</vt:lpwstr>
  </property>
  <property fmtid="{D5CDD505-2E9C-101B-9397-08002B2CF9AE}" pid="107" name="Objective-Access Security Review Due Date">
    <vt:lpwstr/>
  </property>
  <property fmtid="{D5CDD505-2E9C-101B-9397-08002B2CF9AE}" pid="108" name="Objective-Vital Records Review Due Date">
    <vt:lpwstr/>
  </property>
  <property fmtid="{D5CDD505-2E9C-101B-9397-08002B2CF9AE}" pid="109" name="Objective-Internal Reference">
    <vt:lpwstr/>
  </property>
  <property fmtid="{D5CDD505-2E9C-101B-9397-08002B2CF9AE}" pid="110" name="Objective-Media_Storage_Format">
    <vt:lpwstr>Text</vt:lpwstr>
  </property>
  <property fmtid="{D5CDD505-2E9C-101B-9397-08002B2CF9AE}" pid="111" name="Objective-Jurisdiction">
    <vt:lpwstr>SA</vt:lpwstr>
  </property>
  <property fmtid="{D5CDD505-2E9C-101B-9397-08002B2CF9AE}" pid="112" name="Objective-Language">
    <vt:lpwstr>English (en)</vt:lpwstr>
  </property>
  <property fmtid="{D5CDD505-2E9C-101B-9397-08002B2CF9AE}" pid="113" name="Objective-Intellectual_Property_Rights">
    <vt:lpwstr>SA Government</vt:lpwstr>
  </property>
  <property fmtid="{D5CDD505-2E9C-101B-9397-08002B2CF9AE}" pid="114" name="Objective-Date Emailed to DPC">
    <vt:lpwstr/>
  </property>
  <property fmtid="{D5CDD505-2E9C-101B-9397-08002B2CF9AE}" pid="115" name="Objective-Date Emailed to DTF">
    <vt:lpwstr/>
  </property>
  <property fmtid="{D5CDD505-2E9C-101B-9397-08002B2CF9AE}" pid="116" name="Objective-Date Emailed to Ministers Office">
    <vt:lpwstr/>
  </property>
  <property fmtid="{D5CDD505-2E9C-101B-9397-08002B2CF9AE}" pid="117" name="Objective-Disposal Reasons">
    <vt:lpwstr/>
  </property>
  <property fmtid="{D5CDD505-2E9C-101B-9397-08002B2CF9AE}" pid="118" name="Objective-Date to be Exported">
    <vt:lpwstr/>
  </property>
  <property fmtid="{D5CDD505-2E9C-101B-9397-08002B2CF9AE}" pid="119" name="Objective-Used By System Admin Only">
    <vt:lpwstr/>
  </property>
  <property fmtid="{D5CDD505-2E9C-101B-9397-08002B2CF9AE}" pid="120" name="Objective-Old Agency">
    <vt:lpwstr/>
  </property>
  <property fmtid="{D5CDD505-2E9C-101B-9397-08002B2CF9AE}" pid="121" name="Objective-Old Business Division">
    <vt:lpwstr/>
  </property>
  <property fmtid="{D5CDD505-2E9C-101B-9397-08002B2CF9AE}" pid="122" name="Objective-Old Workgroup">
    <vt:lpwstr/>
  </property>
  <property fmtid="{D5CDD505-2E9C-101B-9397-08002B2CF9AE}" pid="123" name="Objective-Old Section">
    <vt:lpwstr/>
  </property>
  <property fmtid="{D5CDD505-2E9C-101B-9397-08002B2CF9AE}" pid="124" name="Objective-Comment">
    <vt:lpwstr/>
  </property>
  <property fmtid="{D5CDD505-2E9C-101B-9397-08002B2CF9AE}" pid="125" name="Objective-Agency [system]">
    <vt:lpwstr>Primary Industries and Regions SA</vt:lpwstr>
  </property>
  <property fmtid="{D5CDD505-2E9C-101B-9397-08002B2CF9AE}" pid="126" name="Objective-Business Division [system]">
    <vt:lpwstr>SA Research and Development Institute SARDI</vt:lpwstr>
  </property>
  <property fmtid="{D5CDD505-2E9C-101B-9397-08002B2CF9AE}" pid="127" name="Objective-Workgroup [system]">
    <vt:lpwstr>SARDI Aquatic Sciences</vt:lpwstr>
  </property>
  <property fmtid="{D5CDD505-2E9C-101B-9397-08002B2CF9AE}" pid="128" name="Objective-Section [system]">
    <vt:lpwstr>SARDI Information &amp; Systems Support</vt:lpwstr>
  </property>
  <property fmtid="{D5CDD505-2E9C-101B-9397-08002B2CF9AE}" pid="129" name="Objective-Document Type [system]">
    <vt:lpwstr>Report</vt:lpwstr>
  </property>
  <property fmtid="{D5CDD505-2E9C-101B-9397-08002B2CF9AE}" pid="130" name="Objective-Security Classification [system]">
    <vt:lpwstr>02 Official</vt:lpwstr>
  </property>
  <property fmtid="{D5CDD505-2E9C-101B-9397-08002B2CF9AE}" pid="131" name="Objective-Access Use Conditions [system]">
    <vt:lpwstr/>
  </property>
  <property fmtid="{D5CDD505-2E9C-101B-9397-08002B2CF9AE}" pid="132" name="Objective-Connect Creator [system]">
    <vt:lpwstr/>
  </property>
  <property fmtid="{D5CDD505-2E9C-101B-9397-08002B2CF9AE}" pid="133" name="Objective-Customer Person [system]">
    <vt:lpwstr/>
  </property>
  <property fmtid="{D5CDD505-2E9C-101B-9397-08002B2CF9AE}" pid="134" name="Objective-Customer Organisation [system]">
    <vt:lpwstr/>
  </property>
  <property fmtid="{D5CDD505-2E9C-101B-9397-08002B2CF9AE}" pid="135" name="Objective-Transaction Reference [system]">
    <vt:lpwstr/>
  </property>
  <property fmtid="{D5CDD505-2E9C-101B-9397-08002B2CF9AE}" pid="136" name="Objective-Place Name [system]">
    <vt:lpwstr/>
  </property>
  <property fmtid="{D5CDD505-2E9C-101B-9397-08002B2CF9AE}" pid="137" name="Objective-Description or Summary [system]">
    <vt:lpwstr/>
  </property>
  <property fmtid="{D5CDD505-2E9C-101B-9397-08002B2CF9AE}" pid="138" name="Objective-Date Document Created [system]">
    <vt:lpwstr/>
  </property>
  <property fmtid="{D5CDD505-2E9C-101B-9397-08002B2CF9AE}" pid="139" name="Objective-Document Created By [system]">
    <vt:lpwstr/>
  </property>
  <property fmtid="{D5CDD505-2E9C-101B-9397-08002B2CF9AE}" pid="140" name="Objective-Date Source Document Scanned [system]">
    <vt:lpwstr/>
  </property>
  <property fmtid="{D5CDD505-2E9C-101B-9397-08002B2CF9AE}" pid="141" name="Objective-Source Document Disposal Status [system]">
    <vt:lpwstr/>
  </property>
  <property fmtid="{D5CDD505-2E9C-101B-9397-08002B2CF9AE}" pid="142" name="Objective-Date Temporary Value Source Document Destroyed [system]">
    <vt:lpwstr/>
  </property>
  <property fmtid="{D5CDD505-2E9C-101B-9397-08002B2CF9AE}" pid="143" name="Objective-Date Received [system]">
    <vt:lpwstr/>
  </property>
  <property fmtid="{D5CDD505-2E9C-101B-9397-08002B2CF9AE}" pid="144" name="Objective-Action Delegator [system]">
    <vt:lpwstr/>
  </property>
  <property fmtid="{D5CDD505-2E9C-101B-9397-08002B2CF9AE}" pid="145" name="Objective-Action Officer [system]">
    <vt:lpwstr/>
  </property>
  <property fmtid="{D5CDD505-2E9C-101B-9397-08002B2CF9AE}" pid="146" name="Objective-Action Required [system]">
    <vt:lpwstr/>
  </property>
  <property fmtid="{D5CDD505-2E9C-101B-9397-08002B2CF9AE}" pid="147" name="Objective-Date Action Due By [system]">
    <vt:lpwstr/>
  </property>
  <property fmtid="{D5CDD505-2E9C-101B-9397-08002B2CF9AE}" pid="148" name="Objective-Date Action Assigned [system]">
    <vt:lpwstr/>
  </property>
  <property fmtid="{D5CDD505-2E9C-101B-9397-08002B2CF9AE}" pid="149" name="Objective-Action Approved by [system]">
    <vt:lpwstr/>
  </property>
  <property fmtid="{D5CDD505-2E9C-101B-9397-08002B2CF9AE}" pid="150" name="Objective-Date Action Approved [system]">
    <vt:lpwstr/>
  </property>
  <property fmtid="{D5CDD505-2E9C-101B-9397-08002B2CF9AE}" pid="151" name="Objective-Date Interim Reply Sent [system]">
    <vt:lpwstr/>
  </property>
  <property fmtid="{D5CDD505-2E9C-101B-9397-08002B2CF9AE}" pid="152" name="Objective-Date Final Reply Sent [system]">
    <vt:lpwstr/>
  </property>
  <property fmtid="{D5CDD505-2E9C-101B-9397-08002B2CF9AE}" pid="153" name="Objective-Date_Completed_On [system]">
    <vt:lpwstr/>
  </property>
  <property fmtid="{D5CDD505-2E9C-101B-9397-08002B2CF9AE}" pid="154" name="Objective-Intranet_Publishing_Requestor [system]">
    <vt:lpwstr/>
  </property>
  <property fmtid="{D5CDD505-2E9C-101B-9397-08002B2CF9AE}" pid="155" name="Objective-Intranet_Publishing_Requestor_Email [system]">
    <vt:lpwstr/>
  </property>
  <property fmtid="{D5CDD505-2E9C-101B-9397-08002B2CF9AE}" pid="156" name="Objective-Intranet Publisher [system]">
    <vt:lpwstr>CORP ICT Intranet Publishing General Document Workflow Group</vt:lpwstr>
  </property>
  <property fmtid="{D5CDD505-2E9C-101B-9397-08002B2CF9AE}" pid="157" name="Objective-Intranet_Publisher_Contact [system]">
    <vt:lpwstr/>
  </property>
  <property fmtid="{D5CDD505-2E9C-101B-9397-08002B2CF9AE}" pid="158" name="Objective-Intranet_Publisher_Email [system]">
    <vt:lpwstr/>
  </property>
  <property fmtid="{D5CDD505-2E9C-101B-9397-08002B2CF9AE}" pid="159" name="Objective-Intranet_Display_Name [system]">
    <vt:lpwstr/>
  </property>
  <property fmtid="{D5CDD505-2E9C-101B-9397-08002B2CF9AE}" pid="160" name="Objective-Free Text Subjects [system]">
    <vt:lpwstr/>
  </property>
  <property fmtid="{D5CDD505-2E9C-101B-9397-08002B2CF9AE}" pid="161" name="Objective-Intranet_Publishing_Requirement [system]">
    <vt:lpwstr/>
  </property>
  <property fmtid="{D5CDD505-2E9C-101B-9397-08002B2CF9AE}" pid="162" name="Objective-Intranet_Publishing_Instructions [system]">
    <vt:lpwstr/>
  </property>
  <property fmtid="{D5CDD505-2E9C-101B-9397-08002B2CF9AE}" pid="163" name="Objective-Document Published Version URL Link [system]">
    <vt:lpwstr>https://objectivesag.pirsa.sa.gov.au/id:A4407253/document/versions/published</vt:lpwstr>
  </property>
  <property fmtid="{D5CDD505-2E9C-101B-9397-08002B2CF9AE}" pid="164" name="Objective-Intranet URL Keyword [system]">
    <vt:lpwstr>%globals_asset_metadata_PublishedURL%</vt:lpwstr>
  </property>
  <property fmtid="{D5CDD505-2E9C-101B-9397-08002B2CF9AE}" pid="165" name="Objective-Intranet Short Name [system]">
    <vt:lpwstr>A4407253</vt:lpwstr>
  </property>
  <property fmtid="{D5CDD505-2E9C-101B-9397-08002B2CF9AE}" pid="166" name="Objective-Intranet_Publishing_Metadata_Schema [system]">
    <vt:lpwstr>73217</vt:lpwstr>
  </property>
  <property fmtid="{D5CDD505-2E9C-101B-9397-08002B2CF9AE}" pid="167" name="Objective-Intranet_Publishing_CSV_File_Operation [system]">
    <vt:lpwstr>E</vt:lpwstr>
  </property>
  <property fmtid="{D5CDD505-2E9C-101B-9397-08002B2CF9AE}" pid="168" name="Objective-Intranet_Asset_ID [system]">
    <vt:lpwstr/>
  </property>
  <property fmtid="{D5CDD505-2E9C-101B-9397-08002B2CF9AE}" pid="169" name="Objective-Date_Intranet_Link_Published [system]">
    <vt:lpwstr/>
  </property>
  <property fmtid="{D5CDD505-2E9C-101B-9397-08002B2CF9AE}" pid="170" name="Objective-Date_Intranet_Link_Next_Review_Due [system]">
    <vt:lpwstr/>
  </property>
  <property fmtid="{D5CDD505-2E9C-101B-9397-08002B2CF9AE}" pid="171" name="Objective-Date_Intranet_Link_Removed [system]">
    <vt:lpwstr/>
  </property>
  <property fmtid="{D5CDD505-2E9C-101B-9397-08002B2CF9AE}" pid="172" name="Objective-Internet Publishing Requestor [system]">
    <vt:lpwstr/>
  </property>
  <property fmtid="{D5CDD505-2E9C-101B-9397-08002B2CF9AE}" pid="173" name="Objective-Internet Publishing Requestor Email [system]">
    <vt:lpwstr/>
  </property>
  <property fmtid="{D5CDD505-2E9C-101B-9397-08002B2CF9AE}" pid="174" name="Objective-Internet Publisher Group [system]">
    <vt:lpwstr>CORP ICT Internet Website Publishing Workflow Group</vt:lpwstr>
  </property>
  <property fmtid="{D5CDD505-2E9C-101B-9397-08002B2CF9AE}" pid="175" name="Objective-Internet Publisher Contact [system]">
    <vt:lpwstr>publish, webpublish</vt:lpwstr>
  </property>
  <property fmtid="{D5CDD505-2E9C-101B-9397-08002B2CF9AE}" pid="176" name="Objective-Internet Publisher Email [system]">
    <vt:lpwstr>PIRSA.Webpublish@sa.gov.au</vt:lpwstr>
  </property>
  <property fmtid="{D5CDD505-2E9C-101B-9397-08002B2CF9AE}" pid="177" name="Objective-Internet Friendly Name [system]">
    <vt:lpwstr/>
  </property>
  <property fmtid="{D5CDD505-2E9C-101B-9397-08002B2CF9AE}" pid="178" name="Objective-Internet Document Type [system]">
    <vt:lpwstr/>
  </property>
  <property fmtid="{D5CDD505-2E9C-101B-9397-08002B2CF9AE}" pid="179" name="Objective-Internet Publishing Requirement [system]">
    <vt:lpwstr/>
  </property>
  <property fmtid="{D5CDD505-2E9C-101B-9397-08002B2CF9AE}" pid="180" name="Objective-Internet Publishing Instructions or Page URI [system]">
    <vt:lpwstr/>
  </property>
  <property fmtid="{D5CDD505-2E9C-101B-9397-08002B2CF9AE}" pid="181" name="Objective-Date Document Released [system]">
    <vt:lpwstr/>
  </property>
  <property fmtid="{D5CDD505-2E9C-101B-9397-08002B2CF9AE}" pid="182" name="Objective-Abstract [system]">
    <vt:lpwstr/>
  </property>
  <property fmtid="{D5CDD505-2E9C-101B-9397-08002B2CF9AE}" pid="183" name="Objective-External Link [system]">
    <vt:lpwstr/>
  </property>
  <property fmtid="{D5CDD505-2E9C-101B-9397-08002B2CF9AE}" pid="184" name="Objective-Publish Metadata Only [system]">
    <vt:lpwstr>No</vt:lpwstr>
  </property>
  <property fmtid="{D5CDD505-2E9C-101B-9397-08002B2CF9AE}" pid="185" name="Objective-Generate PDF Rendition [system]">
    <vt:lpwstr>No</vt:lpwstr>
  </property>
  <property fmtid="{D5CDD505-2E9C-101B-9397-08002B2CF9AE}" pid="186" name="Objective-Rendition Object ID [system]">
    <vt:lpwstr/>
  </property>
  <property fmtid="{D5CDD505-2E9C-101B-9397-08002B2CF9AE}" pid="187" name="Objective-Rendition Document Extension [system]">
    <vt:lpwstr/>
  </property>
  <property fmtid="{D5CDD505-2E9C-101B-9397-08002B2CF9AE}" pid="188" name="Objective-Accessibility Reviewed [system]">
    <vt:lpwstr/>
  </property>
  <property fmtid="{D5CDD505-2E9C-101B-9397-08002B2CF9AE}" pid="189" name="Objective-Accessibility Review Notes [system]">
    <vt:lpwstr/>
  </property>
  <property fmtid="{D5CDD505-2E9C-101B-9397-08002B2CF9AE}" pid="190" name="Objective-Collection or Program Title [system]">
    <vt:lpwstr/>
  </property>
  <property fmtid="{D5CDD505-2E9C-101B-9397-08002B2CF9AE}" pid="191" name="Objective-Sub Collection or Item ID [system]">
    <vt:lpwstr/>
  </property>
  <property fmtid="{D5CDD505-2E9C-101B-9397-08002B2CF9AE}" pid="192" name="Objective-Date Internet Document &amp; CSV File Published on Website [system]">
    <vt:lpwstr/>
  </property>
  <property fmtid="{D5CDD505-2E9C-101B-9397-08002B2CF9AE}" pid="193" name="Objective-Date Internet Document &amp; CSV File Next Review Due [system]">
    <vt:lpwstr/>
  </property>
  <property fmtid="{D5CDD505-2E9C-101B-9397-08002B2CF9AE}" pid="194" name="Objective-Date Internet Document &amp; CSV File Removed from Website [system]">
    <vt:lpwstr/>
  </property>
  <property fmtid="{D5CDD505-2E9C-101B-9397-08002B2CF9AE}" pid="195" name="Objective-Internet Publishing CSV File Operation [system]">
    <vt:lpwstr>A</vt:lpwstr>
  </property>
  <property fmtid="{D5CDD505-2E9C-101B-9397-08002B2CF9AE}" pid="196" name="Objective-Covers Period From [system]">
    <vt:lpwstr/>
  </property>
  <property fmtid="{D5CDD505-2E9C-101B-9397-08002B2CF9AE}" pid="197" name="Objective-Covers Period To [system]">
    <vt:lpwstr/>
  </property>
  <property fmtid="{D5CDD505-2E9C-101B-9397-08002B2CF9AE}" pid="198" name="Objective-Access Rights [system]">
    <vt:lpwstr>Closed</vt:lpwstr>
  </property>
  <property fmtid="{D5CDD505-2E9C-101B-9397-08002B2CF9AE}" pid="199" name="Objective-Vital_Record_Indicator [system]">
    <vt:lpwstr>No</vt:lpwstr>
  </property>
  <property fmtid="{D5CDD505-2E9C-101B-9397-08002B2CF9AE}" pid="200" name="Objective-Access Security Review Due Date [system]">
    <vt:lpwstr/>
  </property>
  <property fmtid="{D5CDD505-2E9C-101B-9397-08002B2CF9AE}" pid="201" name="Objective-Vital Records Review Due Date [system]">
    <vt:lpwstr/>
  </property>
  <property fmtid="{D5CDD505-2E9C-101B-9397-08002B2CF9AE}" pid="202" name="Objective-Internal Reference [system]">
    <vt:lpwstr/>
  </property>
  <property fmtid="{D5CDD505-2E9C-101B-9397-08002B2CF9AE}" pid="203" name="Objective-Media_Storage_Format [system]">
    <vt:lpwstr>Text</vt:lpwstr>
  </property>
  <property fmtid="{D5CDD505-2E9C-101B-9397-08002B2CF9AE}" pid="204" name="Objective-Jurisdiction [system]">
    <vt:lpwstr>SA</vt:lpwstr>
  </property>
  <property fmtid="{D5CDD505-2E9C-101B-9397-08002B2CF9AE}" pid="205" name="Objective-Language [system]">
    <vt:lpwstr>English (en)</vt:lpwstr>
  </property>
  <property fmtid="{D5CDD505-2E9C-101B-9397-08002B2CF9AE}" pid="206" name="Objective-Intellectual_Property_Rights [system]">
    <vt:lpwstr>SA Government</vt:lpwstr>
  </property>
  <property fmtid="{D5CDD505-2E9C-101B-9397-08002B2CF9AE}" pid="207" name="Objective-Date Emailed to DPC [system]">
    <vt:lpwstr/>
  </property>
  <property fmtid="{D5CDD505-2E9C-101B-9397-08002B2CF9AE}" pid="208" name="Objective-Date Emailed to DTF [system]">
    <vt:lpwstr/>
  </property>
  <property fmtid="{D5CDD505-2E9C-101B-9397-08002B2CF9AE}" pid="209" name="Objective-Date Emailed to Ministers Office [system]">
    <vt:lpwstr/>
  </property>
  <property fmtid="{D5CDD505-2E9C-101B-9397-08002B2CF9AE}" pid="210" name="Objective-Disposal Reasons [system]">
    <vt:lpwstr/>
  </property>
  <property fmtid="{D5CDD505-2E9C-101B-9397-08002B2CF9AE}" pid="211" name="Objective-Date to be Exported [system]">
    <vt:lpwstr/>
  </property>
  <property fmtid="{D5CDD505-2E9C-101B-9397-08002B2CF9AE}" pid="212" name="Objective-Used By System Admin Only [system]">
    <vt:lpwstr/>
  </property>
  <property fmtid="{D5CDD505-2E9C-101B-9397-08002B2CF9AE}" pid="213" name="Objective-Old Agency [system]">
    <vt:lpwstr/>
  </property>
  <property fmtid="{D5CDD505-2E9C-101B-9397-08002B2CF9AE}" pid="214" name="Objective-Old Business Division [system]">
    <vt:lpwstr/>
  </property>
  <property fmtid="{D5CDD505-2E9C-101B-9397-08002B2CF9AE}" pid="215" name="Objective-Old Workgroup [system]">
    <vt:lpwstr/>
  </property>
  <property fmtid="{D5CDD505-2E9C-101B-9397-08002B2CF9AE}" pid="216" name="Objective-Old Section [system]">
    <vt:lpwstr/>
  </property>
</Properties>
</file>